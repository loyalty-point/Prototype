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B2E" w:rsidRPr="00651510" w:rsidRDefault="00A33B2E" w:rsidP="00A33B2E">
      <w:pPr>
        <w:spacing w:line="23" w:lineRule="atLeast"/>
      </w:pPr>
      <w:r w:rsidRPr="00651510">
        <w:rPr>
          <w:b/>
          <w:bCs/>
          <w:noProof/>
        </w:rPr>
        <mc:AlternateContent>
          <mc:Choice Requires="wps">
            <w:drawing>
              <wp:anchor distT="0" distB="0" distL="114300" distR="114300" simplePos="0" relativeHeight="251651072" behindDoc="0" locked="0" layoutInCell="1" allowOverlap="1" wp14:anchorId="07CA2FD6" wp14:editId="7299EB66">
                <wp:simplePos x="0" y="0"/>
                <wp:positionH relativeFrom="column">
                  <wp:posOffset>-342900</wp:posOffset>
                </wp:positionH>
                <wp:positionV relativeFrom="paragraph">
                  <wp:posOffset>-342900</wp:posOffset>
                </wp:positionV>
                <wp:extent cx="6260465" cy="8115300"/>
                <wp:effectExtent l="25400" t="25400" r="13335" b="38100"/>
                <wp:wrapNone/>
                <wp:docPr id="5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115300"/>
                        </a:xfrm>
                        <a:prstGeom prst="rect">
                          <a:avLst/>
                        </a:prstGeom>
                        <a:solidFill>
                          <a:srgbClr val="FFFFFF"/>
                        </a:solidFill>
                        <a:ln w="57150" cmpd="thickThin">
                          <a:solidFill>
                            <a:srgbClr val="000000"/>
                          </a:solidFill>
                          <a:miter lim="800000"/>
                          <a:headEnd/>
                          <a:tailEnd/>
                        </a:ln>
                      </wps:spPr>
                      <wps:txbx>
                        <w:txbxContent>
                          <w:p w:rsidR="003016C9" w:rsidRPr="00A51A54" w:rsidRDefault="003016C9" w:rsidP="00A33B2E">
                            <w:pPr>
                              <w:pStyle w:val="Chun"/>
                              <w:spacing w:before="624" w:after="624"/>
                              <w:jc w:val="center"/>
                              <w:rPr>
                                <w:b/>
                              </w:rPr>
                            </w:pPr>
                            <w:r w:rsidRPr="00A51A54">
                              <w:rPr>
                                <w:b/>
                              </w:rPr>
                              <w:t>TRƯỜNG ĐẠI HỌC KHOA HỌC TỰ NHIÊN</w:t>
                            </w:r>
                          </w:p>
                          <w:p w:rsidR="003016C9" w:rsidRPr="00A51A54" w:rsidRDefault="003016C9" w:rsidP="00A33B2E">
                            <w:pPr>
                              <w:pStyle w:val="Chun"/>
                              <w:spacing w:before="624" w:after="624"/>
                              <w:jc w:val="center"/>
                              <w:rPr>
                                <w:b/>
                              </w:rPr>
                            </w:pPr>
                            <w:r w:rsidRPr="00A51A54">
                              <w:rPr>
                                <w:b/>
                              </w:rPr>
                              <w:t>KHOA CÔNG NGHỆ THÔNG TIN</w:t>
                            </w:r>
                          </w:p>
                          <w:p w:rsidR="003016C9" w:rsidRPr="00A51A54" w:rsidRDefault="003016C9" w:rsidP="00A33B2E">
                            <w:pPr>
                              <w:pStyle w:val="Chun"/>
                              <w:spacing w:before="624" w:after="624"/>
                              <w:jc w:val="center"/>
                              <w:rPr>
                                <w:rFonts w:ascii="Tahoma" w:hAnsi="Tahoma" w:cs="Tahoma"/>
                                <w:b/>
                              </w:rPr>
                            </w:pPr>
                            <w:r w:rsidRPr="00A51A54">
                              <w:rPr>
                                <w:b/>
                              </w:rPr>
                              <w:t>LỚP CỬ</w:t>
                            </w:r>
                            <w:r>
                              <w:rPr>
                                <w:b/>
                              </w:rPr>
                              <w:t xml:space="preserve"> NHÂN TÀI NĂNG 2011</w:t>
                            </w: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CF2193" w:rsidRDefault="003016C9" w:rsidP="00A33B2E">
                            <w:pPr>
                              <w:pStyle w:val="Chun"/>
                              <w:spacing w:before="624" w:after="624"/>
                              <w:jc w:val="center"/>
                            </w:pPr>
                            <w:r>
                              <w:t>NGUYỄN TẤN ĐÔ</w:t>
                            </w:r>
                            <w:r w:rsidRPr="00CF2193">
                              <w:t xml:space="preserve"> </w:t>
                            </w:r>
                            <w:r>
                              <w:t>- NGUYỄN TRƯƠNG TRUNG TÍN</w:t>
                            </w:r>
                          </w:p>
                          <w:p w:rsidR="003016C9" w:rsidRPr="0088004D" w:rsidRDefault="003016C9" w:rsidP="00A33B2E">
                            <w:pPr>
                              <w:pStyle w:val="Chun"/>
                              <w:spacing w:before="624" w:after="624"/>
                            </w:pPr>
                            <w:r w:rsidRPr="0088004D">
                              <w:tab/>
                            </w:r>
                          </w:p>
                          <w:p w:rsidR="003016C9" w:rsidRPr="0088004D" w:rsidRDefault="003016C9" w:rsidP="00A33B2E">
                            <w:pPr>
                              <w:pStyle w:val="Chun"/>
                              <w:spacing w:before="624" w:after="624"/>
                            </w:pPr>
                          </w:p>
                          <w:p w:rsidR="003016C9" w:rsidRDefault="003016C9" w:rsidP="00A33B2E">
                            <w:pPr>
                              <w:pStyle w:val="Chun"/>
                              <w:spacing w:before="624" w:after="624"/>
                              <w:jc w:val="center"/>
                              <w:rPr>
                                <w:b/>
                                <w:sz w:val="38"/>
                                <w:szCs w:val="38"/>
                              </w:rPr>
                            </w:pPr>
                            <w:r>
                              <w:rPr>
                                <w:b/>
                                <w:sz w:val="38"/>
                                <w:szCs w:val="38"/>
                              </w:rPr>
                              <w:t>HỆ THỐNG ĐIỂM THƯỞNG TRÊN THIẾT BỊ DI ĐỘNG DÙNG ANDROID</w:t>
                            </w:r>
                          </w:p>
                          <w:p w:rsidR="003016C9" w:rsidRDefault="003016C9" w:rsidP="00A33B2E">
                            <w:pPr>
                              <w:pStyle w:val="Chun"/>
                              <w:spacing w:before="624" w:after="624"/>
                            </w:pPr>
                          </w:p>
                          <w:p w:rsidR="003016C9"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3016C9" w:rsidRPr="0088004D" w:rsidRDefault="003016C9" w:rsidP="00A33B2E">
                            <w:pPr>
                              <w:pStyle w:val="Chun"/>
                              <w:spacing w:before="624" w:after="624"/>
                            </w:pPr>
                          </w:p>
                          <w:p w:rsidR="003016C9" w:rsidRPr="0088004D" w:rsidRDefault="003016C9" w:rsidP="00A33B2E">
                            <w:pPr>
                              <w:pStyle w:val="Chun"/>
                              <w:spacing w:before="624" w:after="624"/>
                              <w:rPr>
                                <w:b/>
                              </w:rPr>
                            </w:pPr>
                          </w:p>
                          <w:p w:rsidR="003016C9" w:rsidRPr="0088004D" w:rsidRDefault="003016C9" w:rsidP="00A33B2E">
                            <w:pPr>
                              <w:pStyle w:val="Chun"/>
                              <w:spacing w:before="624" w:after="624"/>
                              <w:jc w:val="center"/>
                              <w:rPr>
                                <w:b/>
                                <w:sz w:val="28"/>
                                <w:szCs w:val="28"/>
                              </w:rPr>
                            </w:pPr>
                          </w:p>
                          <w:p w:rsidR="003016C9" w:rsidRPr="0088004D" w:rsidRDefault="003016C9" w:rsidP="00A33B2E">
                            <w:pPr>
                              <w:pStyle w:val="Chun"/>
                              <w:spacing w:before="624" w:after="624"/>
                              <w:rPr>
                                <w:b/>
                              </w:rPr>
                            </w:pPr>
                          </w:p>
                          <w:p w:rsidR="003016C9" w:rsidRPr="0088004D" w:rsidRDefault="003016C9" w:rsidP="00A33B2E">
                            <w:pPr>
                              <w:pStyle w:val="Chun"/>
                              <w:spacing w:before="624" w:after="624"/>
                              <w:rPr>
                                <w:b/>
                              </w:rPr>
                            </w:pPr>
                          </w:p>
                          <w:p w:rsidR="003016C9" w:rsidRPr="0088004D" w:rsidRDefault="003016C9" w:rsidP="00A33B2E">
                            <w:pPr>
                              <w:pStyle w:val="Chun"/>
                              <w:spacing w:before="624" w:after="624"/>
                              <w:rPr>
                                <w:b/>
                              </w:rPr>
                            </w:pPr>
                          </w:p>
                          <w:p w:rsidR="003016C9" w:rsidRDefault="003016C9" w:rsidP="00A33B2E">
                            <w:pPr>
                              <w:pStyle w:val="Chun"/>
                              <w:spacing w:before="624" w:after="624"/>
                              <w:jc w:val="center"/>
                              <w:rPr>
                                <w:b/>
                              </w:rPr>
                            </w:pPr>
                          </w:p>
                          <w:p w:rsidR="003016C9" w:rsidRPr="0088004D" w:rsidRDefault="003016C9" w:rsidP="00A33B2E">
                            <w:pPr>
                              <w:pStyle w:val="Chun"/>
                              <w:spacing w:before="624" w:after="624"/>
                              <w:jc w:val="center"/>
                              <w:rPr>
                                <w:b/>
                              </w:rPr>
                            </w:pPr>
                            <w:r>
                              <w:rPr>
                                <w:b/>
                              </w:rPr>
                              <w:t xml:space="preserve">Tp.HCM, </w:t>
                            </w:r>
                            <w:r w:rsidRPr="0088004D">
                              <w:rPr>
                                <w:b/>
                              </w:rPr>
                              <w:t>201</w:t>
                            </w:r>
                            <w:r>
                              <w:rPr>
                                <w:b/>
                              </w:rPr>
                              <w:t>5</w:t>
                            </w: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CA2FD6" id="_x0000_t202" coordsize="21600,21600" o:spt="202" path="m,l,21600r21600,l21600,xe">
                <v:stroke joinstyle="miter"/>
                <v:path gradientshapeok="t" o:connecttype="rect"/>
              </v:shapetype>
              <v:shape id="Text Box 36" o:spid="_x0000_s1026" type="#_x0000_t202" style="position:absolute;margin-left:-27pt;margin-top:-27pt;width:492.95pt;height:63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" strokeweight="4.5pt">
                <v:stroke linestyle="thickThin"/>
                <v:textbox>
                  <w:txbxContent>
                    <w:p w:rsidR="003016C9" w:rsidRPr="00A51A54" w:rsidRDefault="003016C9" w:rsidP="00A33B2E">
                      <w:pPr>
                        <w:pStyle w:val="Chun"/>
                        <w:spacing w:before="624" w:after="624"/>
                        <w:jc w:val="center"/>
                        <w:rPr>
                          <w:b/>
                        </w:rPr>
                      </w:pPr>
                      <w:r w:rsidRPr="00A51A54">
                        <w:rPr>
                          <w:b/>
                        </w:rPr>
                        <w:t>TRƯỜNG ĐẠI HỌC KHOA HỌC TỰ NHIÊN</w:t>
                      </w:r>
                    </w:p>
                    <w:p w:rsidR="003016C9" w:rsidRPr="00A51A54" w:rsidRDefault="003016C9" w:rsidP="00A33B2E">
                      <w:pPr>
                        <w:pStyle w:val="Chun"/>
                        <w:spacing w:before="624" w:after="624"/>
                        <w:jc w:val="center"/>
                        <w:rPr>
                          <w:b/>
                        </w:rPr>
                      </w:pPr>
                      <w:r w:rsidRPr="00A51A54">
                        <w:rPr>
                          <w:b/>
                        </w:rPr>
                        <w:t>KHOA CÔNG NGHỆ THÔNG TIN</w:t>
                      </w:r>
                    </w:p>
                    <w:p w:rsidR="003016C9" w:rsidRPr="00A51A54" w:rsidRDefault="003016C9" w:rsidP="00A33B2E">
                      <w:pPr>
                        <w:pStyle w:val="Chun"/>
                        <w:spacing w:before="624" w:after="624"/>
                        <w:jc w:val="center"/>
                        <w:rPr>
                          <w:rFonts w:ascii="Tahoma" w:hAnsi="Tahoma" w:cs="Tahoma"/>
                          <w:b/>
                        </w:rPr>
                      </w:pPr>
                      <w:r w:rsidRPr="00A51A54">
                        <w:rPr>
                          <w:b/>
                        </w:rPr>
                        <w:t>LỚP CỬ</w:t>
                      </w:r>
                      <w:r>
                        <w:rPr>
                          <w:b/>
                        </w:rPr>
                        <w:t xml:space="preserve"> NHÂN TÀI NĂNG 2011</w:t>
                      </w: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CF2193" w:rsidRDefault="003016C9" w:rsidP="00A33B2E">
                      <w:pPr>
                        <w:pStyle w:val="Chun"/>
                        <w:spacing w:before="624" w:after="624"/>
                        <w:jc w:val="center"/>
                      </w:pPr>
                      <w:r>
                        <w:t>NGUYỄN TẤN ĐÔ</w:t>
                      </w:r>
                      <w:r w:rsidRPr="00CF2193">
                        <w:t xml:space="preserve"> </w:t>
                      </w:r>
                      <w:r>
                        <w:t>- NGUYỄN TRƯƠNG TRUNG TÍN</w:t>
                      </w:r>
                    </w:p>
                    <w:p w:rsidR="003016C9" w:rsidRPr="0088004D" w:rsidRDefault="003016C9" w:rsidP="00A33B2E">
                      <w:pPr>
                        <w:pStyle w:val="Chun"/>
                        <w:spacing w:before="624" w:after="624"/>
                      </w:pPr>
                      <w:r w:rsidRPr="0088004D">
                        <w:tab/>
                      </w:r>
                    </w:p>
                    <w:p w:rsidR="003016C9" w:rsidRPr="0088004D" w:rsidRDefault="003016C9" w:rsidP="00A33B2E">
                      <w:pPr>
                        <w:pStyle w:val="Chun"/>
                        <w:spacing w:before="624" w:after="624"/>
                      </w:pPr>
                    </w:p>
                    <w:p w:rsidR="003016C9" w:rsidRDefault="003016C9" w:rsidP="00A33B2E">
                      <w:pPr>
                        <w:pStyle w:val="Chun"/>
                        <w:spacing w:before="624" w:after="624"/>
                        <w:jc w:val="center"/>
                        <w:rPr>
                          <w:b/>
                          <w:sz w:val="38"/>
                          <w:szCs w:val="38"/>
                        </w:rPr>
                      </w:pPr>
                      <w:r>
                        <w:rPr>
                          <w:b/>
                          <w:sz w:val="38"/>
                          <w:szCs w:val="38"/>
                        </w:rPr>
                        <w:t>HỆ THỐNG ĐIỂM THƯỞNG TRÊN THIẾT BỊ DI ĐỘNG DÙNG ANDROID</w:t>
                      </w:r>
                    </w:p>
                    <w:p w:rsidR="003016C9" w:rsidRDefault="003016C9" w:rsidP="00A33B2E">
                      <w:pPr>
                        <w:pStyle w:val="Chun"/>
                        <w:spacing w:before="624" w:after="624"/>
                      </w:pPr>
                    </w:p>
                    <w:p w:rsidR="003016C9"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3016C9" w:rsidRPr="0088004D" w:rsidRDefault="003016C9" w:rsidP="00A33B2E">
                      <w:pPr>
                        <w:pStyle w:val="Chun"/>
                        <w:spacing w:before="624" w:after="624"/>
                      </w:pPr>
                    </w:p>
                    <w:p w:rsidR="003016C9" w:rsidRPr="0088004D" w:rsidRDefault="003016C9" w:rsidP="00A33B2E">
                      <w:pPr>
                        <w:pStyle w:val="Chun"/>
                        <w:spacing w:before="624" w:after="624"/>
                        <w:rPr>
                          <w:b/>
                        </w:rPr>
                      </w:pPr>
                    </w:p>
                    <w:p w:rsidR="003016C9" w:rsidRPr="0088004D" w:rsidRDefault="003016C9" w:rsidP="00A33B2E">
                      <w:pPr>
                        <w:pStyle w:val="Chun"/>
                        <w:spacing w:before="624" w:after="624"/>
                        <w:jc w:val="center"/>
                        <w:rPr>
                          <w:b/>
                          <w:sz w:val="28"/>
                          <w:szCs w:val="28"/>
                        </w:rPr>
                      </w:pPr>
                    </w:p>
                    <w:p w:rsidR="003016C9" w:rsidRPr="0088004D" w:rsidRDefault="003016C9" w:rsidP="00A33B2E">
                      <w:pPr>
                        <w:pStyle w:val="Chun"/>
                        <w:spacing w:before="624" w:after="624"/>
                        <w:rPr>
                          <w:b/>
                        </w:rPr>
                      </w:pPr>
                    </w:p>
                    <w:p w:rsidR="003016C9" w:rsidRPr="0088004D" w:rsidRDefault="003016C9" w:rsidP="00A33B2E">
                      <w:pPr>
                        <w:pStyle w:val="Chun"/>
                        <w:spacing w:before="624" w:after="624"/>
                        <w:rPr>
                          <w:b/>
                        </w:rPr>
                      </w:pPr>
                    </w:p>
                    <w:p w:rsidR="003016C9" w:rsidRPr="0088004D" w:rsidRDefault="003016C9" w:rsidP="00A33B2E">
                      <w:pPr>
                        <w:pStyle w:val="Chun"/>
                        <w:spacing w:before="624" w:after="624"/>
                        <w:rPr>
                          <w:b/>
                        </w:rPr>
                      </w:pPr>
                    </w:p>
                    <w:p w:rsidR="003016C9" w:rsidRDefault="003016C9" w:rsidP="00A33B2E">
                      <w:pPr>
                        <w:pStyle w:val="Chun"/>
                        <w:spacing w:before="624" w:after="624"/>
                        <w:jc w:val="center"/>
                        <w:rPr>
                          <w:b/>
                        </w:rPr>
                      </w:pPr>
                    </w:p>
                    <w:p w:rsidR="003016C9" w:rsidRPr="0088004D" w:rsidRDefault="003016C9" w:rsidP="00A33B2E">
                      <w:pPr>
                        <w:pStyle w:val="Chun"/>
                        <w:spacing w:before="624" w:after="624"/>
                        <w:jc w:val="center"/>
                        <w:rPr>
                          <w:b/>
                        </w:rPr>
                      </w:pPr>
                      <w:r>
                        <w:rPr>
                          <w:b/>
                        </w:rPr>
                        <w:t xml:space="preserve">Tp.HCM, </w:t>
                      </w:r>
                      <w:r w:rsidRPr="0088004D">
                        <w:rPr>
                          <w:b/>
                        </w:rPr>
                        <w:t>201</w:t>
                      </w:r>
                      <w:r>
                        <w:rPr>
                          <w:b/>
                        </w:rPr>
                        <w:t>5</w:t>
                      </w: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txbxContent>
                </v:textbox>
              </v:shape>
            </w:pict>
          </mc:Fallback>
        </mc:AlternateContent>
      </w:r>
      <w:r w:rsidR="00132172">
        <w:t>00</w:t>
      </w:r>
      <w:r w:rsidR="00132172">
        <w:tab/>
      </w:r>
      <w:r w:rsidR="00132172">
        <w:tab/>
      </w:r>
      <w:r w:rsidR="00132172">
        <w:tab/>
      </w:r>
      <w:r w:rsidR="00132172">
        <w:tab/>
      </w:r>
      <w:r w:rsidRPr="00651510">
        <w:t>399333333</w:t>
      </w:r>
    </w:p>
    <w:p w:rsidR="00A33B2E" w:rsidRPr="00651510" w:rsidRDefault="00A33B2E" w:rsidP="00A33B2E">
      <w:pPr>
        <w:spacing w:line="23" w:lineRule="atLeast"/>
      </w:pPr>
      <w:r w:rsidRPr="00651510">
        <w:br w:type="page"/>
      </w:r>
    </w:p>
    <w:p w:rsidR="00A42A10" w:rsidRPr="00651510" w:rsidRDefault="00A42A10" w:rsidP="00A42A10">
      <w:pPr>
        <w:spacing w:line="23" w:lineRule="atLeast"/>
      </w:pPr>
      <w:bookmarkStart w:id="0" w:name="_Toc329330170"/>
      <w:r w:rsidRPr="00651510">
        <w:rPr>
          <w:b/>
          <w:bCs/>
          <w:noProof/>
        </w:rPr>
        <w:lastRenderedPageBreak/>
        <mc:AlternateContent>
          <mc:Choice Requires="wps">
            <w:drawing>
              <wp:anchor distT="0" distB="0" distL="114300" distR="114300" simplePos="0" relativeHeight="251666944" behindDoc="0" locked="0" layoutInCell="1" allowOverlap="1" wp14:anchorId="56060174" wp14:editId="3F72929C">
                <wp:simplePos x="0" y="0"/>
                <wp:positionH relativeFrom="column">
                  <wp:posOffset>-457200</wp:posOffset>
                </wp:positionH>
                <wp:positionV relativeFrom="paragraph">
                  <wp:posOffset>0</wp:posOffset>
                </wp:positionV>
                <wp:extent cx="6260465" cy="8229600"/>
                <wp:effectExtent l="25400" t="25400" r="13335" b="25400"/>
                <wp:wrapNone/>
                <wp:docPr id="68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229600"/>
                        </a:xfrm>
                        <a:prstGeom prst="rect">
                          <a:avLst/>
                        </a:prstGeom>
                        <a:solidFill>
                          <a:srgbClr val="FFFFFF"/>
                        </a:solidFill>
                        <a:ln w="57150" cmpd="thickThin">
                          <a:solidFill>
                            <a:srgbClr val="000000"/>
                          </a:solidFill>
                          <a:miter lim="800000"/>
                          <a:headEnd/>
                          <a:tailEnd/>
                        </a:ln>
                      </wps:spPr>
                      <wps:txbx>
                        <w:txbxContent>
                          <w:p w:rsidR="003016C9" w:rsidRPr="00A51A54" w:rsidRDefault="003016C9" w:rsidP="00A42A10">
                            <w:pPr>
                              <w:pStyle w:val="Chun"/>
                              <w:spacing w:before="624" w:after="624"/>
                              <w:jc w:val="center"/>
                              <w:rPr>
                                <w:b/>
                              </w:rPr>
                            </w:pPr>
                            <w:r w:rsidRPr="00A51A54">
                              <w:rPr>
                                <w:b/>
                              </w:rPr>
                              <w:t>TRƯỜNG ĐẠI HỌC KHOA HỌC TỰ NHIÊN</w:t>
                            </w:r>
                          </w:p>
                          <w:p w:rsidR="003016C9" w:rsidRPr="00A51A54" w:rsidRDefault="003016C9" w:rsidP="00A42A10">
                            <w:pPr>
                              <w:pStyle w:val="Chun"/>
                              <w:spacing w:before="624" w:after="624"/>
                              <w:jc w:val="center"/>
                              <w:rPr>
                                <w:b/>
                              </w:rPr>
                            </w:pPr>
                            <w:r w:rsidRPr="00A51A54">
                              <w:rPr>
                                <w:b/>
                              </w:rPr>
                              <w:t>KHOA CÔNG NGHỆ THÔNG TIN</w:t>
                            </w:r>
                          </w:p>
                          <w:p w:rsidR="003016C9" w:rsidRPr="00A51A54" w:rsidRDefault="003016C9" w:rsidP="00A42A10">
                            <w:pPr>
                              <w:pStyle w:val="Chun"/>
                              <w:spacing w:before="624" w:after="624"/>
                              <w:jc w:val="center"/>
                              <w:rPr>
                                <w:rFonts w:ascii="Tahoma" w:hAnsi="Tahoma" w:cs="Tahoma"/>
                                <w:b/>
                              </w:rPr>
                            </w:pPr>
                            <w:r w:rsidRPr="00A51A54">
                              <w:rPr>
                                <w:b/>
                              </w:rPr>
                              <w:t>LỚP CỬ</w:t>
                            </w:r>
                            <w:r>
                              <w:rPr>
                                <w:b/>
                              </w:rPr>
                              <w:t xml:space="preserve"> NHÂN TÀI NĂNG 2011</w:t>
                            </w: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Default="003016C9" w:rsidP="00A42A10">
                            <w:pPr>
                              <w:pStyle w:val="Chun"/>
                              <w:spacing w:before="624" w:after="624"/>
                              <w:jc w:val="center"/>
                            </w:pPr>
                            <w:r>
                              <w:t>NGUYỄN TẤN ĐÔ</w:t>
                            </w:r>
                            <w:r w:rsidRPr="00CF2193">
                              <w:t xml:space="preserve"> </w:t>
                            </w:r>
                            <w:r>
                              <w:t>–</w:t>
                            </w:r>
                            <w:r w:rsidRPr="00CF2193">
                              <w:t xml:space="preserve"> </w:t>
                            </w:r>
                            <w:r>
                              <w:t>1112074</w:t>
                            </w:r>
                          </w:p>
                          <w:p w:rsidR="003016C9" w:rsidRPr="00CF2193" w:rsidRDefault="003016C9" w:rsidP="00A42A10">
                            <w:pPr>
                              <w:pStyle w:val="Chun"/>
                              <w:spacing w:before="624" w:after="624"/>
                              <w:jc w:val="center"/>
                            </w:pPr>
                            <w:r>
                              <w:t>NGUYỄN TRƯƠNG TRUNG TÍN - 1112330</w:t>
                            </w:r>
                          </w:p>
                          <w:p w:rsidR="003016C9" w:rsidRPr="0088004D" w:rsidRDefault="003016C9" w:rsidP="00A42A10">
                            <w:pPr>
                              <w:pStyle w:val="Chun"/>
                              <w:spacing w:before="624" w:after="624"/>
                            </w:pPr>
                            <w:r w:rsidRPr="0088004D">
                              <w:tab/>
                            </w:r>
                          </w:p>
                          <w:p w:rsidR="003016C9" w:rsidRPr="0088004D" w:rsidRDefault="003016C9" w:rsidP="00A42A10">
                            <w:pPr>
                              <w:pStyle w:val="Chun"/>
                              <w:spacing w:before="624" w:after="624"/>
                            </w:pPr>
                          </w:p>
                          <w:p w:rsidR="003016C9" w:rsidRDefault="003016C9" w:rsidP="00A42A10">
                            <w:pPr>
                              <w:pStyle w:val="Chun"/>
                              <w:spacing w:before="624" w:after="624"/>
                              <w:jc w:val="center"/>
                              <w:rPr>
                                <w:b/>
                                <w:sz w:val="38"/>
                                <w:szCs w:val="38"/>
                              </w:rPr>
                            </w:pPr>
                            <w:r>
                              <w:rPr>
                                <w:b/>
                                <w:sz w:val="38"/>
                                <w:szCs w:val="38"/>
                              </w:rPr>
                              <w:t>HỆ THỐNG ĐIỂM THƯỞNG TRÊN THIẾT BỊ DI ĐỘNG DÙNG ANDROID</w:t>
                            </w:r>
                          </w:p>
                          <w:p w:rsidR="003016C9"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3016C9" w:rsidRPr="0088004D" w:rsidRDefault="003016C9" w:rsidP="00A42A10">
                            <w:pPr>
                              <w:pStyle w:val="Chun"/>
                              <w:spacing w:before="624" w:after="624"/>
                            </w:pPr>
                          </w:p>
                          <w:p w:rsidR="003016C9" w:rsidRPr="0088004D" w:rsidRDefault="003016C9" w:rsidP="00A42A10">
                            <w:pPr>
                              <w:pStyle w:val="Chun"/>
                              <w:spacing w:before="624" w:after="624"/>
                              <w:rPr>
                                <w:b/>
                              </w:rPr>
                            </w:pPr>
                          </w:p>
                          <w:p w:rsidR="003016C9" w:rsidRPr="0088004D" w:rsidRDefault="003016C9" w:rsidP="00A42A10">
                            <w:pPr>
                              <w:pStyle w:val="Chun"/>
                              <w:spacing w:before="624" w:after="624"/>
                              <w:jc w:val="center"/>
                              <w:rPr>
                                <w:b/>
                                <w:sz w:val="28"/>
                                <w:szCs w:val="28"/>
                              </w:rPr>
                            </w:pPr>
                            <w:r w:rsidRPr="0088004D">
                              <w:rPr>
                                <w:b/>
                                <w:sz w:val="28"/>
                                <w:szCs w:val="28"/>
                              </w:rPr>
                              <w:t>GIÁO VIÊN HƯỚNG DẪN</w:t>
                            </w:r>
                          </w:p>
                          <w:p w:rsidR="003016C9" w:rsidRPr="0088004D" w:rsidRDefault="003016C9" w:rsidP="00A42A10">
                            <w:pPr>
                              <w:pStyle w:val="Chun"/>
                              <w:spacing w:before="624" w:after="624"/>
                              <w:jc w:val="center"/>
                              <w:rPr>
                                <w:b/>
                                <w:sz w:val="28"/>
                                <w:szCs w:val="28"/>
                              </w:rPr>
                            </w:pPr>
                            <w:r>
                              <w:rPr>
                                <w:b/>
                                <w:sz w:val="28"/>
                                <w:szCs w:val="28"/>
                              </w:rPr>
                              <w:t>T</w:t>
                            </w:r>
                            <w:r w:rsidRPr="0088004D">
                              <w:rPr>
                                <w:b/>
                                <w:sz w:val="28"/>
                                <w:szCs w:val="28"/>
                              </w:rPr>
                              <w:t xml:space="preserve">S. </w:t>
                            </w:r>
                            <w:r>
                              <w:rPr>
                                <w:b/>
                                <w:sz w:val="28"/>
                                <w:szCs w:val="28"/>
                              </w:rPr>
                              <w:t>ĐINH BÁ TIẾN</w:t>
                            </w:r>
                          </w:p>
                          <w:p w:rsidR="003016C9" w:rsidRPr="0088004D" w:rsidRDefault="003016C9" w:rsidP="00A42A10">
                            <w:pPr>
                              <w:pStyle w:val="Chun"/>
                              <w:spacing w:before="624" w:after="624"/>
                              <w:rPr>
                                <w:b/>
                              </w:rPr>
                            </w:pPr>
                          </w:p>
                          <w:p w:rsidR="003016C9" w:rsidRPr="0088004D" w:rsidRDefault="003016C9" w:rsidP="00A42A10">
                            <w:pPr>
                              <w:pStyle w:val="Chun"/>
                              <w:spacing w:before="624" w:after="624"/>
                              <w:rPr>
                                <w:b/>
                              </w:rPr>
                            </w:pPr>
                          </w:p>
                          <w:p w:rsidR="003016C9" w:rsidRPr="0088004D" w:rsidRDefault="003016C9" w:rsidP="00A42A10">
                            <w:pPr>
                              <w:pStyle w:val="Chun"/>
                              <w:spacing w:before="624" w:after="624"/>
                              <w:rPr>
                                <w:b/>
                              </w:rPr>
                            </w:pPr>
                          </w:p>
                          <w:p w:rsidR="003016C9" w:rsidRDefault="003016C9" w:rsidP="00A42A10">
                            <w:pPr>
                              <w:pStyle w:val="Chun"/>
                              <w:spacing w:before="624" w:after="624"/>
                              <w:jc w:val="center"/>
                              <w:rPr>
                                <w:b/>
                              </w:rPr>
                            </w:pPr>
                          </w:p>
                          <w:p w:rsidR="003016C9" w:rsidRPr="0088004D" w:rsidRDefault="003016C9" w:rsidP="00A42A10">
                            <w:pPr>
                              <w:pStyle w:val="Chun"/>
                              <w:spacing w:before="624" w:after="624"/>
                              <w:jc w:val="center"/>
                              <w:rPr>
                                <w:b/>
                              </w:rPr>
                            </w:pPr>
                            <w:r>
                              <w:rPr>
                                <w:b/>
                              </w:rPr>
                              <w:t>KHÓA 2011</w:t>
                            </w:r>
                            <w:r w:rsidRPr="0088004D">
                              <w:rPr>
                                <w:b/>
                              </w:rPr>
                              <w:t>–201</w:t>
                            </w:r>
                            <w:r>
                              <w:rPr>
                                <w:b/>
                              </w:rPr>
                              <w:t>5</w:t>
                            </w: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060174" id="_x0000_s1027" type="#_x0000_t202" style="position:absolute;margin-left:-36pt;margin-top:0;width:492.95pt;height:9in;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" strokeweight="4.5pt">
                <v:stroke linestyle="thickThin"/>
                <v:textbox>
                  <w:txbxContent>
                    <w:p w:rsidR="003016C9" w:rsidRPr="00A51A54" w:rsidRDefault="003016C9" w:rsidP="00A42A10">
                      <w:pPr>
                        <w:pStyle w:val="Chun"/>
                        <w:spacing w:before="624" w:after="624"/>
                        <w:jc w:val="center"/>
                        <w:rPr>
                          <w:b/>
                        </w:rPr>
                      </w:pPr>
                      <w:r w:rsidRPr="00A51A54">
                        <w:rPr>
                          <w:b/>
                        </w:rPr>
                        <w:t>TRƯỜNG ĐẠI HỌC KHOA HỌC TỰ NHIÊN</w:t>
                      </w:r>
                    </w:p>
                    <w:p w:rsidR="003016C9" w:rsidRPr="00A51A54" w:rsidRDefault="003016C9" w:rsidP="00A42A10">
                      <w:pPr>
                        <w:pStyle w:val="Chun"/>
                        <w:spacing w:before="624" w:after="624"/>
                        <w:jc w:val="center"/>
                        <w:rPr>
                          <w:b/>
                        </w:rPr>
                      </w:pPr>
                      <w:r w:rsidRPr="00A51A54">
                        <w:rPr>
                          <w:b/>
                        </w:rPr>
                        <w:t>KHOA CÔNG NGHỆ THÔNG TIN</w:t>
                      </w:r>
                    </w:p>
                    <w:p w:rsidR="003016C9" w:rsidRPr="00A51A54" w:rsidRDefault="003016C9" w:rsidP="00A42A10">
                      <w:pPr>
                        <w:pStyle w:val="Chun"/>
                        <w:spacing w:before="624" w:after="624"/>
                        <w:jc w:val="center"/>
                        <w:rPr>
                          <w:rFonts w:ascii="Tahoma" w:hAnsi="Tahoma" w:cs="Tahoma"/>
                          <w:b/>
                        </w:rPr>
                      </w:pPr>
                      <w:r w:rsidRPr="00A51A54">
                        <w:rPr>
                          <w:b/>
                        </w:rPr>
                        <w:t>LỚP CỬ</w:t>
                      </w:r>
                      <w:r>
                        <w:rPr>
                          <w:b/>
                        </w:rPr>
                        <w:t xml:space="preserve"> NHÂN TÀI NĂNG 2011</w:t>
                      </w: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Default="003016C9" w:rsidP="00A42A10">
                      <w:pPr>
                        <w:pStyle w:val="Chun"/>
                        <w:spacing w:before="624" w:after="624"/>
                        <w:jc w:val="center"/>
                      </w:pPr>
                      <w:r>
                        <w:t>NGUYỄN TẤN ĐÔ</w:t>
                      </w:r>
                      <w:r w:rsidRPr="00CF2193">
                        <w:t xml:space="preserve"> </w:t>
                      </w:r>
                      <w:r>
                        <w:t>–</w:t>
                      </w:r>
                      <w:r w:rsidRPr="00CF2193">
                        <w:t xml:space="preserve"> </w:t>
                      </w:r>
                      <w:r>
                        <w:t>1112074</w:t>
                      </w:r>
                    </w:p>
                    <w:p w:rsidR="003016C9" w:rsidRPr="00CF2193" w:rsidRDefault="003016C9" w:rsidP="00A42A10">
                      <w:pPr>
                        <w:pStyle w:val="Chun"/>
                        <w:spacing w:before="624" w:after="624"/>
                        <w:jc w:val="center"/>
                      </w:pPr>
                      <w:r>
                        <w:t>NGUYỄN TRƯƠNG TRUNG TÍN - 1112330</w:t>
                      </w:r>
                    </w:p>
                    <w:p w:rsidR="003016C9" w:rsidRPr="0088004D" w:rsidRDefault="003016C9" w:rsidP="00A42A10">
                      <w:pPr>
                        <w:pStyle w:val="Chun"/>
                        <w:spacing w:before="624" w:after="624"/>
                      </w:pPr>
                      <w:r w:rsidRPr="0088004D">
                        <w:tab/>
                      </w:r>
                    </w:p>
                    <w:p w:rsidR="003016C9" w:rsidRPr="0088004D" w:rsidRDefault="003016C9" w:rsidP="00A42A10">
                      <w:pPr>
                        <w:pStyle w:val="Chun"/>
                        <w:spacing w:before="624" w:after="624"/>
                      </w:pPr>
                    </w:p>
                    <w:p w:rsidR="003016C9" w:rsidRDefault="003016C9" w:rsidP="00A42A10">
                      <w:pPr>
                        <w:pStyle w:val="Chun"/>
                        <w:spacing w:before="624" w:after="624"/>
                        <w:jc w:val="center"/>
                        <w:rPr>
                          <w:b/>
                          <w:sz w:val="38"/>
                          <w:szCs w:val="38"/>
                        </w:rPr>
                      </w:pPr>
                      <w:r>
                        <w:rPr>
                          <w:b/>
                          <w:sz w:val="38"/>
                          <w:szCs w:val="38"/>
                        </w:rPr>
                        <w:t>HỆ THỐNG ĐIỂM THƯỞNG TRÊN THIẾT BỊ DI ĐỘNG DÙNG ANDROID</w:t>
                      </w:r>
                    </w:p>
                    <w:p w:rsidR="003016C9"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3016C9" w:rsidRPr="0088004D" w:rsidRDefault="003016C9" w:rsidP="00A42A10">
                      <w:pPr>
                        <w:pStyle w:val="Chun"/>
                        <w:spacing w:before="624" w:after="624"/>
                      </w:pPr>
                    </w:p>
                    <w:p w:rsidR="003016C9" w:rsidRPr="0088004D" w:rsidRDefault="003016C9" w:rsidP="00A42A10">
                      <w:pPr>
                        <w:pStyle w:val="Chun"/>
                        <w:spacing w:before="624" w:after="624"/>
                        <w:rPr>
                          <w:b/>
                        </w:rPr>
                      </w:pPr>
                    </w:p>
                    <w:p w:rsidR="003016C9" w:rsidRPr="0088004D" w:rsidRDefault="003016C9" w:rsidP="00A42A10">
                      <w:pPr>
                        <w:pStyle w:val="Chun"/>
                        <w:spacing w:before="624" w:after="624"/>
                        <w:jc w:val="center"/>
                        <w:rPr>
                          <w:b/>
                          <w:sz w:val="28"/>
                          <w:szCs w:val="28"/>
                        </w:rPr>
                      </w:pPr>
                      <w:r w:rsidRPr="0088004D">
                        <w:rPr>
                          <w:b/>
                          <w:sz w:val="28"/>
                          <w:szCs w:val="28"/>
                        </w:rPr>
                        <w:t>GIÁO VIÊN HƯỚNG DẪN</w:t>
                      </w:r>
                    </w:p>
                    <w:p w:rsidR="003016C9" w:rsidRPr="0088004D" w:rsidRDefault="003016C9" w:rsidP="00A42A10">
                      <w:pPr>
                        <w:pStyle w:val="Chun"/>
                        <w:spacing w:before="624" w:after="624"/>
                        <w:jc w:val="center"/>
                        <w:rPr>
                          <w:b/>
                          <w:sz w:val="28"/>
                          <w:szCs w:val="28"/>
                        </w:rPr>
                      </w:pPr>
                      <w:r>
                        <w:rPr>
                          <w:b/>
                          <w:sz w:val="28"/>
                          <w:szCs w:val="28"/>
                        </w:rPr>
                        <w:t>T</w:t>
                      </w:r>
                      <w:r w:rsidRPr="0088004D">
                        <w:rPr>
                          <w:b/>
                          <w:sz w:val="28"/>
                          <w:szCs w:val="28"/>
                        </w:rPr>
                        <w:t xml:space="preserve">S. </w:t>
                      </w:r>
                      <w:r>
                        <w:rPr>
                          <w:b/>
                          <w:sz w:val="28"/>
                          <w:szCs w:val="28"/>
                        </w:rPr>
                        <w:t>ĐINH BÁ TIẾN</w:t>
                      </w:r>
                    </w:p>
                    <w:p w:rsidR="003016C9" w:rsidRPr="0088004D" w:rsidRDefault="003016C9" w:rsidP="00A42A10">
                      <w:pPr>
                        <w:pStyle w:val="Chun"/>
                        <w:spacing w:before="624" w:after="624"/>
                        <w:rPr>
                          <w:b/>
                        </w:rPr>
                      </w:pPr>
                    </w:p>
                    <w:p w:rsidR="003016C9" w:rsidRPr="0088004D" w:rsidRDefault="003016C9" w:rsidP="00A42A10">
                      <w:pPr>
                        <w:pStyle w:val="Chun"/>
                        <w:spacing w:before="624" w:after="624"/>
                        <w:rPr>
                          <w:b/>
                        </w:rPr>
                      </w:pPr>
                    </w:p>
                    <w:p w:rsidR="003016C9" w:rsidRPr="0088004D" w:rsidRDefault="003016C9" w:rsidP="00A42A10">
                      <w:pPr>
                        <w:pStyle w:val="Chun"/>
                        <w:spacing w:before="624" w:after="624"/>
                        <w:rPr>
                          <w:b/>
                        </w:rPr>
                      </w:pPr>
                    </w:p>
                    <w:p w:rsidR="003016C9" w:rsidRDefault="003016C9" w:rsidP="00A42A10">
                      <w:pPr>
                        <w:pStyle w:val="Chun"/>
                        <w:spacing w:before="624" w:after="624"/>
                        <w:jc w:val="center"/>
                        <w:rPr>
                          <w:b/>
                        </w:rPr>
                      </w:pPr>
                    </w:p>
                    <w:p w:rsidR="003016C9" w:rsidRPr="0088004D" w:rsidRDefault="003016C9" w:rsidP="00A42A10">
                      <w:pPr>
                        <w:pStyle w:val="Chun"/>
                        <w:spacing w:before="624" w:after="624"/>
                        <w:jc w:val="center"/>
                        <w:rPr>
                          <w:b/>
                        </w:rPr>
                      </w:pPr>
                      <w:r>
                        <w:rPr>
                          <w:b/>
                        </w:rPr>
                        <w:t>KHÓA 2011</w:t>
                      </w:r>
                      <w:r w:rsidRPr="0088004D">
                        <w:rPr>
                          <w:b/>
                        </w:rPr>
                        <w:t>–201</w:t>
                      </w:r>
                      <w:r>
                        <w:rPr>
                          <w:b/>
                        </w:rPr>
                        <w:t>5</w:t>
                      </w: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txbxContent>
                </v:textbox>
              </v:shape>
            </w:pict>
          </mc:Fallback>
        </mc:AlternateContent>
      </w:r>
      <w:r>
        <w:t>00</w:t>
      </w:r>
      <w:r>
        <w:tab/>
      </w:r>
      <w:r>
        <w:tab/>
      </w:r>
      <w:r>
        <w:tab/>
      </w:r>
      <w:r>
        <w:tab/>
      </w:r>
      <w:r w:rsidRPr="00651510">
        <w:t>399333333</w:t>
      </w:r>
    </w:p>
    <w:p w:rsidR="00A42A10" w:rsidRDefault="00A42A10"/>
    <w:p w:rsidR="00A42A10" w:rsidRDefault="00A42A10" w:rsidP="00A33B2E">
      <w:pPr>
        <w:pStyle w:val="Pagetitle"/>
        <w:spacing w:line="23" w:lineRule="atLeast"/>
        <w:jc w:val="both"/>
        <w:rPr>
          <w:rFonts w:cstheme="majorHAnsi"/>
          <w:lang w:val="vi-VN"/>
        </w:rPr>
        <w:sectPr w:rsidR="00A42A10" w:rsidSect="00E21EDE">
          <w:footerReference w:type="even" r:id="rId8"/>
          <w:pgSz w:w="12240" w:h="15840"/>
          <w:pgMar w:top="1701" w:right="1701" w:bottom="1985" w:left="1985"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770"/>
      </w:tblGrid>
      <w:tr w:rsidR="00A33B2E" w:rsidRPr="00651510" w:rsidTr="00A42A10">
        <w:trPr>
          <w:trHeight w:val="15133"/>
        </w:trPr>
        <w:tc>
          <w:tcPr>
            <w:tcW w:w="8770" w:type="dxa"/>
          </w:tcPr>
          <w:p w:rsidR="00A33B2E" w:rsidRPr="00651510" w:rsidRDefault="00A33B2E" w:rsidP="00A33B2E">
            <w:pPr>
              <w:pStyle w:val="Pagetitle"/>
              <w:spacing w:line="23" w:lineRule="atLeast"/>
              <w:jc w:val="both"/>
              <w:rPr>
                <w:rFonts w:cstheme="majorHAnsi"/>
                <w:lang w:val="vi-VN"/>
              </w:rPr>
            </w:pPr>
          </w:p>
          <w:p w:rsidR="00A33B2E" w:rsidRPr="00651510" w:rsidRDefault="00A33B2E" w:rsidP="00A33B2E">
            <w:pPr>
              <w:pStyle w:val="Pagetitle"/>
              <w:spacing w:line="23" w:lineRule="atLeast"/>
              <w:rPr>
                <w:sz w:val="32"/>
                <w:lang w:val="vi-VN"/>
              </w:rPr>
            </w:pPr>
            <w:bookmarkStart w:id="1" w:name="_Toc329330168"/>
            <w:bookmarkStart w:id="2" w:name="_Toc360936116"/>
            <w:bookmarkStart w:id="3" w:name="_Toc422262423"/>
            <w:r w:rsidRPr="00651510">
              <w:rPr>
                <w:sz w:val="32"/>
                <w:lang w:val="vi-VN"/>
              </w:rPr>
              <w:t>NHẬN XÉT CỦA GIÁO VIÊN HƯỚNG DẪN</w:t>
            </w:r>
            <w:bookmarkEnd w:id="1"/>
            <w:bookmarkEnd w:id="2"/>
            <w:bookmarkEnd w:id="3"/>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rPr>
            </w:pPr>
            <w:r w:rsidRPr="00651510">
              <w:rPr>
                <w:rFonts w:cstheme="majorHAnsi"/>
                <w:noProof/>
              </w:rPr>
              <mc:AlternateContent>
                <mc:Choice Requires="wps">
                  <w:drawing>
                    <wp:anchor distT="0" distB="0" distL="114300" distR="114300" simplePos="0" relativeHeight="251650560" behindDoc="0" locked="0" layoutInCell="1" allowOverlap="1" wp14:anchorId="296F51DA" wp14:editId="2EA3D03E">
                      <wp:simplePos x="0" y="0"/>
                      <wp:positionH relativeFrom="column">
                        <wp:posOffset>1157605</wp:posOffset>
                      </wp:positionH>
                      <wp:positionV relativeFrom="paragraph">
                        <wp:posOffset>127635</wp:posOffset>
                      </wp:positionV>
                      <wp:extent cx="4225290" cy="1006475"/>
                      <wp:effectExtent l="0" t="0" r="0" b="9525"/>
                      <wp:wrapNone/>
                      <wp:docPr id="5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290" cy="1006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16C9" w:rsidRPr="001A48F5" w:rsidRDefault="003016C9" w:rsidP="00A33B2E">
                                  <w:pPr>
                                    <w:pStyle w:val="NoSpacing"/>
                                    <w:jc w:val="center"/>
                                  </w:pPr>
                                  <w:r w:rsidRPr="001A48F5">
                                    <w:t>Khóa luận đáp ứng yêu cầu của LV cử nhân tin học.</w:t>
                                  </w:r>
                                </w:p>
                                <w:p w:rsidR="003016C9" w:rsidRPr="001A48F5" w:rsidRDefault="003016C9" w:rsidP="00A33B2E">
                                  <w:pPr>
                                    <w:pStyle w:val="NoSpacing"/>
                                    <w:jc w:val="center"/>
                                  </w:pPr>
                                  <w:r w:rsidRPr="001A48F5">
                                    <w:t>T</w:t>
                                  </w:r>
                                  <w:r>
                                    <w:t>p.HCM, ngày …… tháng …… năm 2015</w:t>
                                  </w:r>
                                </w:p>
                                <w:p w:rsidR="003016C9" w:rsidRPr="001A48F5" w:rsidRDefault="003016C9" w:rsidP="00A33B2E">
                                  <w:pPr>
                                    <w:pStyle w:val="NoSpacing"/>
                                    <w:jc w:val="center"/>
                                  </w:pPr>
                                  <w:r w:rsidRPr="001A48F5">
                                    <w:t>Giáo viên hướng dẫn</w:t>
                                  </w:r>
                                </w:p>
                                <w:p w:rsidR="003016C9" w:rsidRPr="00F72C5B" w:rsidRDefault="003016C9" w:rsidP="00A33B2E">
                                  <w:pPr>
                                    <w:rPr>
                                      <w:rFonts w:cstheme="majorHAnsi"/>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96F51DA" id="Text Box 35" o:spid="_x0000_s1028" type="#_x0000_t202" style="position:absolute;left:0;text-align:left;margin-left:91.15pt;margin-top:10.05pt;width:332.7pt;height:79.2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" stroked="f">
                      <v:textbox style="mso-fit-shape-to-text:t">
                        <w:txbxContent>
                          <w:p w:rsidR="003016C9" w:rsidRPr="001A48F5" w:rsidRDefault="003016C9" w:rsidP="00A33B2E">
                            <w:pPr>
                              <w:pStyle w:val="NoSpacing"/>
                              <w:jc w:val="center"/>
                            </w:pPr>
                            <w:r w:rsidRPr="001A48F5">
                              <w:t>Khóa luận đáp ứng yêu cầu của LV cử nhân tin học.</w:t>
                            </w:r>
                          </w:p>
                          <w:p w:rsidR="003016C9" w:rsidRPr="001A48F5" w:rsidRDefault="003016C9" w:rsidP="00A33B2E">
                            <w:pPr>
                              <w:pStyle w:val="NoSpacing"/>
                              <w:jc w:val="center"/>
                            </w:pPr>
                            <w:r w:rsidRPr="001A48F5">
                              <w:t>T</w:t>
                            </w:r>
                            <w:r>
                              <w:t>p.HCM, ngày …… tháng …… năm 2015</w:t>
                            </w:r>
                          </w:p>
                          <w:p w:rsidR="003016C9" w:rsidRPr="001A48F5" w:rsidRDefault="003016C9" w:rsidP="00A33B2E">
                            <w:pPr>
                              <w:pStyle w:val="NoSpacing"/>
                              <w:jc w:val="center"/>
                            </w:pPr>
                            <w:r w:rsidRPr="001A48F5">
                              <w:t>Giáo viên hướng dẫn</w:t>
                            </w:r>
                          </w:p>
                          <w:p w:rsidR="003016C9" w:rsidRPr="00F72C5B" w:rsidRDefault="003016C9" w:rsidP="00A33B2E">
                            <w:pPr>
                              <w:rPr>
                                <w:rFonts w:cstheme="majorHAnsi"/>
                              </w:rPr>
                            </w:pPr>
                          </w:p>
                        </w:txbxContent>
                      </v:textbox>
                    </v:shape>
                  </w:pict>
                </mc:Fallback>
              </mc:AlternateContent>
            </w:r>
          </w:p>
          <w:p w:rsidR="00A33B2E" w:rsidRPr="00651510" w:rsidRDefault="00A33B2E" w:rsidP="00A33B2E">
            <w:pPr>
              <w:pStyle w:val="Pagetitle"/>
              <w:keepNext/>
              <w:spacing w:line="23" w:lineRule="atLeast"/>
              <w:jc w:val="both"/>
              <w:rPr>
                <w:rFonts w:cstheme="majorHAnsi"/>
                <w:lang w:val="vi-VN"/>
              </w:rPr>
            </w:pPr>
          </w:p>
        </w:tc>
      </w:tr>
      <w:tr w:rsidR="00A33B2E" w:rsidRPr="00651510" w:rsidTr="00A42A10">
        <w:trPr>
          <w:trHeight w:val="15133"/>
        </w:trPr>
        <w:tc>
          <w:tcPr>
            <w:tcW w:w="8770" w:type="dxa"/>
          </w:tcPr>
          <w:p w:rsidR="00A33B2E" w:rsidRPr="00651510" w:rsidRDefault="00A33B2E" w:rsidP="00BF5A18">
            <w:pPr>
              <w:rPr>
                <w:rFonts w:cstheme="majorHAnsi"/>
                <w:lang w:val="vi-VN"/>
              </w:rPr>
            </w:pPr>
          </w:p>
          <w:p w:rsidR="00A33B2E" w:rsidRPr="00155C15" w:rsidRDefault="00A33B2E" w:rsidP="00155C15">
            <w:pPr>
              <w:jc w:val="center"/>
              <w:rPr>
                <w:rFonts w:cstheme="majorHAnsi"/>
                <w:b/>
                <w:sz w:val="32"/>
                <w:lang w:val="vi-VN"/>
              </w:rPr>
            </w:pPr>
            <w:bookmarkStart w:id="4" w:name="_Toc329330169"/>
            <w:r w:rsidRPr="00155C15">
              <w:rPr>
                <w:rFonts w:cstheme="majorHAnsi"/>
                <w:b/>
                <w:sz w:val="32"/>
                <w:lang w:val="vi-VN"/>
              </w:rPr>
              <w:t>NHẬN XÉT CỦA GIÁO VIÊN PHẢN BIỆN</w:t>
            </w:r>
            <w:bookmarkEnd w:id="4"/>
          </w:p>
          <w:p w:rsidR="00A33B2E" w:rsidRPr="00651510" w:rsidRDefault="00A33B2E" w:rsidP="00BF5A18">
            <w:pPr>
              <w:spacing w:after="120"/>
              <w:rPr>
                <w:rFonts w:cstheme="majorHAnsi"/>
                <w:sz w:val="24"/>
                <w:szCs w:val="24"/>
              </w:rPr>
            </w:pPr>
            <w:r w:rsidRPr="00651510">
              <w:rPr>
                <w:rFonts w:cstheme="majorHAnsi"/>
                <w:sz w:val="24"/>
                <w:szCs w:val="24"/>
              </w:rPr>
              <w:t>………………………………………………………………………………</w:t>
            </w:r>
            <w:r w:rsidR="00BF5A18">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A33B2E" w:rsidRPr="00651510" w:rsidRDefault="00A33B2E" w:rsidP="00BF5A18">
            <w:pPr>
              <w:rPr>
                <w:rFonts w:cstheme="majorHAnsi"/>
              </w:rPr>
            </w:pPr>
            <w:r w:rsidRPr="00651510">
              <w:rPr>
                <w:rFonts w:cstheme="majorHAnsi"/>
                <w:noProof/>
              </w:rPr>
              <mc:AlternateContent>
                <mc:Choice Requires="wps">
                  <w:drawing>
                    <wp:anchor distT="0" distB="0" distL="114300" distR="114300" simplePos="0" relativeHeight="251646464" behindDoc="0" locked="0" layoutInCell="1" allowOverlap="1" wp14:anchorId="5D78AF44" wp14:editId="79E8AE3F">
                      <wp:simplePos x="0" y="0"/>
                      <wp:positionH relativeFrom="column">
                        <wp:posOffset>1343660</wp:posOffset>
                      </wp:positionH>
                      <wp:positionV relativeFrom="paragraph">
                        <wp:posOffset>137160</wp:posOffset>
                      </wp:positionV>
                      <wp:extent cx="4028536" cy="661035"/>
                      <wp:effectExtent l="0" t="0" r="10160" b="0"/>
                      <wp:wrapNone/>
                      <wp:docPr id="5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536" cy="661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16C9" w:rsidRPr="00651510" w:rsidRDefault="003016C9" w:rsidP="00A33B2E">
                                  <w:pPr>
                                    <w:pStyle w:val="NoSpacing"/>
                                    <w:jc w:val="center"/>
                                    <w:rPr>
                                      <w:rFonts w:cstheme="majorHAnsi"/>
                                    </w:rPr>
                                  </w:pPr>
                                  <w:r w:rsidRPr="00651510">
                                    <w:rPr>
                                      <w:rFonts w:cstheme="majorHAnsi"/>
                                    </w:rPr>
                                    <w:t>Khóa luận đáp ứng yêu cầu của LV cử nhân tin học.</w:t>
                                  </w:r>
                                </w:p>
                                <w:p w:rsidR="003016C9" w:rsidRPr="00651510" w:rsidRDefault="003016C9" w:rsidP="00A33B2E">
                                  <w:pPr>
                                    <w:pStyle w:val="NoSpacing"/>
                                    <w:jc w:val="center"/>
                                    <w:rPr>
                                      <w:rFonts w:cstheme="majorHAnsi"/>
                                    </w:rPr>
                                  </w:pPr>
                                  <w:r w:rsidRPr="00651510">
                                    <w:rPr>
                                      <w:rFonts w:cstheme="majorHAnsi"/>
                                    </w:rPr>
                                    <w:t>T</w:t>
                                  </w:r>
                                  <w:r>
                                    <w:rPr>
                                      <w:rFonts w:cstheme="majorHAnsi"/>
                                    </w:rPr>
                                    <w:t>p.HCM, ngày …… tháng …… năm 2015</w:t>
                                  </w:r>
                                </w:p>
                                <w:p w:rsidR="003016C9" w:rsidRPr="00651510" w:rsidRDefault="003016C9" w:rsidP="00A33B2E">
                                  <w:pPr>
                                    <w:pStyle w:val="NoSpacing"/>
                                    <w:jc w:val="center"/>
                                    <w:rPr>
                                      <w:rFonts w:cstheme="majorHAnsi"/>
                                    </w:rPr>
                                  </w:pPr>
                                  <w:r w:rsidRPr="00651510">
                                    <w:rPr>
                                      <w:rFonts w:cstheme="majorHAnsi"/>
                                    </w:rPr>
                                    <w:t>Giáo viên phản biện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D78AF44" id="Text Box 34" o:spid="_x0000_s1029" type="#_x0000_t202" style="position:absolute;left:0;text-align:left;margin-left:105.8pt;margin-top:10.8pt;width:317.2pt;height:52.05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" stroked="f">
                      <v:textbox style="mso-fit-shape-to-text:t">
                        <w:txbxContent>
                          <w:p w:rsidR="003016C9" w:rsidRPr="00651510" w:rsidRDefault="003016C9" w:rsidP="00A33B2E">
                            <w:pPr>
                              <w:pStyle w:val="NoSpacing"/>
                              <w:jc w:val="center"/>
                              <w:rPr>
                                <w:rFonts w:cstheme="majorHAnsi"/>
                              </w:rPr>
                            </w:pPr>
                            <w:r w:rsidRPr="00651510">
                              <w:rPr>
                                <w:rFonts w:cstheme="majorHAnsi"/>
                              </w:rPr>
                              <w:t>Khóa luận đáp ứng yêu cầu của LV cử nhân tin học.</w:t>
                            </w:r>
                          </w:p>
                          <w:p w:rsidR="003016C9" w:rsidRPr="00651510" w:rsidRDefault="003016C9" w:rsidP="00A33B2E">
                            <w:pPr>
                              <w:pStyle w:val="NoSpacing"/>
                              <w:jc w:val="center"/>
                              <w:rPr>
                                <w:rFonts w:cstheme="majorHAnsi"/>
                              </w:rPr>
                            </w:pPr>
                            <w:r w:rsidRPr="00651510">
                              <w:rPr>
                                <w:rFonts w:cstheme="majorHAnsi"/>
                              </w:rPr>
                              <w:t>T</w:t>
                            </w:r>
                            <w:r>
                              <w:rPr>
                                <w:rFonts w:cstheme="majorHAnsi"/>
                              </w:rPr>
                              <w:t>p.HCM, ngày …… tháng …… năm 2015</w:t>
                            </w:r>
                          </w:p>
                          <w:p w:rsidR="003016C9" w:rsidRPr="00651510" w:rsidRDefault="003016C9" w:rsidP="00A33B2E">
                            <w:pPr>
                              <w:pStyle w:val="NoSpacing"/>
                              <w:jc w:val="center"/>
                              <w:rPr>
                                <w:rFonts w:cstheme="majorHAnsi"/>
                              </w:rPr>
                            </w:pPr>
                            <w:r w:rsidRPr="00651510">
                              <w:rPr>
                                <w:rFonts w:cstheme="majorHAnsi"/>
                              </w:rPr>
                              <w:t>Giáo viên phản biện</w:t>
                            </w:r>
                          </w:p>
                        </w:txbxContent>
                      </v:textbox>
                    </v:shape>
                  </w:pict>
                </mc:Fallback>
              </mc:AlternateContent>
            </w:r>
          </w:p>
          <w:p w:rsidR="00A33B2E" w:rsidRPr="00651510" w:rsidRDefault="00A33B2E" w:rsidP="00BF5A18">
            <w:pPr>
              <w:rPr>
                <w:rFonts w:cstheme="majorHAnsi"/>
                <w:lang w:val="vi-VN"/>
              </w:rPr>
            </w:pPr>
          </w:p>
        </w:tc>
      </w:tr>
    </w:tbl>
    <w:p w:rsidR="00A33B2E" w:rsidRPr="00651510" w:rsidRDefault="00A33B2E" w:rsidP="00A33B2E">
      <w:pPr>
        <w:spacing w:line="23" w:lineRule="atLeast"/>
        <w:rPr>
          <w:rFonts w:eastAsia="MS Mincho"/>
          <w:b/>
          <w:sz w:val="44"/>
          <w:szCs w:val="44"/>
        </w:rPr>
      </w:pPr>
    </w:p>
    <w:p w:rsidR="00A33B2E" w:rsidRPr="00651510" w:rsidRDefault="00A33B2E" w:rsidP="00651510">
      <w:pPr>
        <w:keepNext/>
        <w:spacing w:after="0" w:line="23" w:lineRule="atLeast"/>
        <w:jc w:val="center"/>
        <w:outlineLvl w:val="0"/>
        <w:rPr>
          <w:rFonts w:eastAsia="MS Mincho"/>
          <w:b/>
          <w:sz w:val="44"/>
          <w:szCs w:val="44"/>
          <w:lang w:val="vi-VN"/>
        </w:rPr>
      </w:pPr>
      <w:bookmarkStart w:id="5" w:name="_Toc360936117"/>
      <w:bookmarkStart w:id="6" w:name="_Toc422262424"/>
      <w:r w:rsidRPr="00651510">
        <w:rPr>
          <w:rFonts w:eastAsia="MS Mincho"/>
          <w:b/>
          <w:noProof/>
          <w:sz w:val="44"/>
          <w:szCs w:val="44"/>
        </w:rPr>
        <mc:AlternateContent>
          <mc:Choice Requires="wps">
            <w:drawing>
              <wp:anchor distT="4294967294" distB="4294967294" distL="114300" distR="114300" simplePos="0" relativeHeight="251642368" behindDoc="0" locked="0" layoutInCell="1" allowOverlap="1" wp14:anchorId="6E71B253" wp14:editId="1AD31BB5">
                <wp:simplePos x="0" y="0"/>
                <wp:positionH relativeFrom="column">
                  <wp:posOffset>-72390</wp:posOffset>
                </wp:positionH>
                <wp:positionV relativeFrom="paragraph">
                  <wp:posOffset>433704</wp:posOffset>
                </wp:positionV>
                <wp:extent cx="5887720" cy="0"/>
                <wp:effectExtent l="0" t="0" r="30480" b="25400"/>
                <wp:wrapNone/>
                <wp:docPr id="128"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772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30D314" id="_x0000_t32" coordsize="21600,21600" o:spt="32" o:oned="t" path="m,l21600,21600e" filled="f">
                <v:path arrowok="t" fillok="f" o:connecttype="none"/>
                <o:lock v:ext="edit" shapetype="t"/>
              </v:shapetype>
              <v:shape id="AutoShape 182" o:spid="_x0000_s1026" type="#_x0000_t32" style="position:absolute;margin-left:-5.7pt;margin-top:34.15pt;width:463.6pt;height:0;z-index:2516423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" strokeweight="1.5pt"/>
            </w:pict>
          </mc:Fallback>
        </mc:AlternateContent>
      </w:r>
      <w:r w:rsidRPr="00651510">
        <w:rPr>
          <w:rFonts w:eastAsia="MS Mincho"/>
          <w:b/>
          <w:sz w:val="44"/>
          <w:szCs w:val="44"/>
          <w:lang w:val="vi-VN"/>
        </w:rPr>
        <w:t>LỜI CÁM ƠN</w:t>
      </w:r>
      <w:bookmarkEnd w:id="0"/>
      <w:bookmarkEnd w:id="5"/>
      <w:bookmarkEnd w:id="6"/>
    </w:p>
    <w:p w:rsidR="00A33B2E" w:rsidRPr="00651510" w:rsidRDefault="00A33B2E" w:rsidP="00A33B2E">
      <w:pPr>
        <w:spacing w:line="23" w:lineRule="atLeast"/>
      </w:pPr>
    </w:p>
    <w:p w:rsidR="00B63D28" w:rsidRPr="00651510" w:rsidRDefault="00B63D28" w:rsidP="00F51B04">
      <w:pPr>
        <w:pStyle w:val="HaiNguyen-NormalParagraph"/>
        <w:ind w:firstLine="720"/>
      </w:pPr>
      <w:r w:rsidRPr="00651510">
        <w:t>Chúng em xin chân thành cảm ơn Khoa Công Nghệ Thông Tin, trường Đại Học Khoa Học Tự Nhiên, Tp.HCM đã tạo điều kiện tốt cho chúng em thực hiện đề tài này.</w:t>
      </w:r>
    </w:p>
    <w:p w:rsidR="00B63D28" w:rsidRPr="00651510" w:rsidRDefault="00B63D28" w:rsidP="00F51B04">
      <w:pPr>
        <w:pStyle w:val="HaiNguyen-NormalParagraph"/>
        <w:ind w:firstLine="720"/>
      </w:pPr>
      <w:r w:rsidRPr="00651510">
        <w:t xml:space="preserve">Chúng em xin chân thành cảm ơn Thầy </w:t>
      </w:r>
      <w:r w:rsidR="006C5D56">
        <w:rPr>
          <w:lang w:val="en-US"/>
        </w:rPr>
        <w:t>Đinh Bá Tiến</w:t>
      </w:r>
      <w:r w:rsidRPr="00651510">
        <w:t xml:space="preserve">, là người đã tận tình hướng dẫn, chỉ bảo chúng em trong suốt thời gian thực hiện </w:t>
      </w:r>
      <w:r w:rsidRPr="00651510">
        <w:rPr>
          <w:lang w:val="en-US"/>
        </w:rPr>
        <w:t>khóa luận tốt nghiệp</w:t>
      </w:r>
      <w:r w:rsidRPr="00651510">
        <w:t xml:space="preserve">. </w:t>
      </w:r>
    </w:p>
    <w:p w:rsidR="00B63D28" w:rsidRPr="00651510" w:rsidRDefault="00B63D28" w:rsidP="00F51B04">
      <w:pPr>
        <w:pStyle w:val="HaiNguyen-NormalParagraph"/>
        <w:ind w:firstLine="720"/>
      </w:pPr>
      <w:r w:rsidRPr="00651510">
        <w:t xml:space="preserve">Chúng em cũng xin gửi lời cảm ơn sâu sắc đến quý Thầy Cô trong Khoa </w:t>
      </w:r>
      <w:r w:rsidRPr="00651510">
        <w:rPr>
          <w:lang w:val="en-US"/>
        </w:rPr>
        <w:t xml:space="preserve">Công Nghệ Thông Tin </w:t>
      </w:r>
      <w:r w:rsidRPr="00651510">
        <w:t>đã tận tình giảng dạy, trang bị cho chúng em những kiến thức</w:t>
      </w:r>
      <w:r w:rsidRPr="00651510">
        <w:rPr>
          <w:lang w:val="en-US"/>
        </w:rPr>
        <w:t>, kỹ năng, kinh nghiệm</w:t>
      </w:r>
      <w:r w:rsidRPr="00651510">
        <w:t xml:space="preserve"> quí báu trong những năm học vừa qua.</w:t>
      </w:r>
    </w:p>
    <w:p w:rsidR="00B63D28" w:rsidRPr="00651510" w:rsidRDefault="00B63D28" w:rsidP="00F51B04">
      <w:pPr>
        <w:pStyle w:val="HaiNguyen-NormalParagraph"/>
        <w:ind w:firstLine="720"/>
      </w:pPr>
      <w:r w:rsidRPr="00651510">
        <w:t xml:space="preserve">Chúng em xin gửi lòng biết ơn sâu sắc đến </w:t>
      </w:r>
      <w:r w:rsidRPr="00651510">
        <w:rPr>
          <w:lang w:val="en-US"/>
        </w:rPr>
        <w:t>gia đình</w:t>
      </w:r>
      <w:r w:rsidRPr="00651510">
        <w:t>, các anh chị và bạn bè đã ủng hộ</w:t>
      </w:r>
      <w:r w:rsidR="00C31180">
        <w:t>, giúp</w:t>
      </w:r>
      <w:r w:rsidR="00C31180">
        <w:rPr>
          <w:lang w:val="en-US"/>
        </w:rPr>
        <w:t xml:space="preserve"> đỡ và là nguồn động viên về mặt vật chấ</w:t>
      </w:r>
      <w:r w:rsidR="00A3404B">
        <w:rPr>
          <w:lang w:val="en-US"/>
        </w:rPr>
        <w:t>t cũng như tinh thầ</w:t>
      </w:r>
      <w:r w:rsidR="00C31180">
        <w:rPr>
          <w:lang w:val="en-US"/>
        </w:rPr>
        <w:t xml:space="preserve">n cho </w:t>
      </w:r>
      <w:r w:rsidRPr="00651510">
        <w:t xml:space="preserve">chúng em trong những lúc khó khăn cũng như trong suốt thời gian học tập </w:t>
      </w:r>
      <w:r w:rsidR="00C31180">
        <w:rPr>
          <w:lang w:val="en-US"/>
        </w:rPr>
        <w:t xml:space="preserve">đại học </w:t>
      </w:r>
      <w:r w:rsidRPr="00651510">
        <w:t xml:space="preserve">và </w:t>
      </w:r>
      <w:r w:rsidR="00C31180">
        <w:rPr>
          <w:lang w:val="en-US"/>
        </w:rPr>
        <w:t>quá trình làm luận văn</w:t>
      </w:r>
      <w:r w:rsidRPr="00651510">
        <w:t>.</w:t>
      </w:r>
    </w:p>
    <w:p w:rsidR="00B63D28" w:rsidRPr="00651510" w:rsidRDefault="00B63D28" w:rsidP="00F51B04">
      <w:pPr>
        <w:pStyle w:val="HaiNguyen-NormalParagraph"/>
        <w:ind w:firstLine="720"/>
      </w:pPr>
      <w:r w:rsidRPr="00651510">
        <w:t xml:space="preserve">Mặc dù chúng em đã cố gắng </w:t>
      </w:r>
      <w:r w:rsidR="00F37C34">
        <w:rPr>
          <w:lang w:val="en-US"/>
        </w:rPr>
        <w:t xml:space="preserve">hết sức </w:t>
      </w:r>
      <w:r w:rsidRPr="00651510">
        <w:t xml:space="preserve">hoàn thành luận văn </w:t>
      </w:r>
      <w:r w:rsidR="00F37C34">
        <w:rPr>
          <w:lang w:val="en-US"/>
        </w:rPr>
        <w:t>trong phạm vi và khả năng của mình</w:t>
      </w:r>
      <w:r w:rsidRPr="00651510">
        <w:t>, nhưng chắc chắn sẽ không tránh khỏi những thiếu sót, kính mong sự cảm thông và tận tình chỉ bảo của quý Thầy Cô và các bạn.</w:t>
      </w:r>
    </w:p>
    <w:p w:rsidR="00B63D28" w:rsidRPr="00651510" w:rsidRDefault="00B63D28" w:rsidP="00F51B04">
      <w:pPr>
        <w:tabs>
          <w:tab w:val="center" w:pos="6660"/>
        </w:tabs>
        <w:spacing w:line="360" w:lineRule="auto"/>
        <w:rPr>
          <w:lang w:val="vi-VN"/>
        </w:rPr>
      </w:pPr>
      <w:r w:rsidRPr="00651510">
        <w:rPr>
          <w:lang w:val="vi-VN"/>
        </w:rPr>
        <w:tab/>
        <w:t>Nhóm thực hiện</w:t>
      </w:r>
    </w:p>
    <w:p w:rsidR="00B63D28" w:rsidRPr="00651510" w:rsidRDefault="00B63D28" w:rsidP="00F51B04">
      <w:pPr>
        <w:tabs>
          <w:tab w:val="center" w:pos="6480"/>
        </w:tabs>
        <w:spacing w:line="360" w:lineRule="auto"/>
        <w:jc w:val="center"/>
        <w:rPr>
          <w:lang w:val="vi-VN"/>
        </w:rPr>
      </w:pPr>
      <w:r w:rsidRPr="00651510">
        <w:rPr>
          <w:lang w:val="vi-VN"/>
        </w:rPr>
        <w:tab/>
      </w:r>
    </w:p>
    <w:p w:rsidR="00B63D28" w:rsidRPr="00651510" w:rsidRDefault="00B63D28" w:rsidP="00F51B04">
      <w:pPr>
        <w:tabs>
          <w:tab w:val="center" w:pos="6480"/>
        </w:tabs>
        <w:spacing w:line="360" w:lineRule="auto"/>
        <w:jc w:val="center"/>
        <w:rPr>
          <w:lang w:val="vi-VN"/>
        </w:rPr>
      </w:pPr>
    </w:p>
    <w:p w:rsidR="00B63D28" w:rsidRPr="00651510" w:rsidRDefault="00C54543" w:rsidP="00F51B04">
      <w:pPr>
        <w:tabs>
          <w:tab w:val="center" w:pos="6480"/>
        </w:tabs>
        <w:spacing w:line="360" w:lineRule="auto"/>
        <w:jc w:val="right"/>
      </w:pPr>
      <w:r>
        <w:t>Nguyễn Tấn Đô</w:t>
      </w:r>
      <w:r w:rsidR="00B63D28" w:rsidRPr="00651510">
        <w:rPr>
          <w:lang w:val="vi-VN"/>
        </w:rPr>
        <w:t xml:space="preserve"> &amp; </w:t>
      </w:r>
      <w:r w:rsidR="00B63D28" w:rsidRPr="00651510">
        <w:t xml:space="preserve">Nguyễn </w:t>
      </w:r>
      <w:r>
        <w:t>Trương Trung Tín</w:t>
      </w:r>
    </w:p>
    <w:p w:rsidR="00A33B2E" w:rsidRDefault="00A33B2E" w:rsidP="00B63D28">
      <w:pPr>
        <w:pStyle w:val="Heading1"/>
        <w:numPr>
          <w:ilvl w:val="0"/>
          <w:numId w:val="0"/>
        </w:numPr>
        <w:spacing w:line="23" w:lineRule="atLeast"/>
        <w:jc w:val="center"/>
        <w:rPr>
          <w:szCs w:val="44"/>
        </w:rPr>
      </w:pPr>
      <w:bookmarkStart w:id="7" w:name="_Toc173713846"/>
      <w:bookmarkStart w:id="8" w:name="_Toc201850475"/>
      <w:bookmarkStart w:id="9" w:name="_Toc329330171"/>
      <w:bookmarkStart w:id="10" w:name="_Toc360936118"/>
      <w:bookmarkStart w:id="11" w:name="_Toc422262425"/>
      <w:r w:rsidRPr="00651510">
        <w:rPr>
          <w:szCs w:val="44"/>
        </w:rPr>
        <w:lastRenderedPageBreak/>
        <w:t>ĐỀ CƯƠNG CHI TIẾT</w:t>
      </w:r>
      <w:bookmarkEnd w:id="7"/>
      <w:bookmarkEnd w:id="8"/>
      <w:bookmarkEnd w:id="9"/>
      <w:bookmarkEnd w:id="10"/>
      <w:bookmarkEnd w:id="11"/>
    </w:p>
    <w:p w:rsidR="00D7320D" w:rsidRPr="00D7320D" w:rsidRDefault="00D7320D" w:rsidP="00D7320D">
      <w:pPr>
        <w:pStyle w:val="BodyText"/>
      </w:pPr>
    </w:p>
    <w:p w:rsidR="00A33B2E" w:rsidRPr="00651510" w:rsidRDefault="00A33B2E" w:rsidP="004D4542">
      <w:pPr>
        <w:pStyle w:val="BodyText"/>
        <w:spacing w:line="360" w:lineRule="auto"/>
      </w:pPr>
      <w:r w:rsidRPr="00651510">
        <w:t>Khoa Công Nghệ Thông Tin</w:t>
      </w:r>
    </w:p>
    <w:p w:rsidR="00A33B2E" w:rsidRPr="00651510" w:rsidRDefault="00A33B2E" w:rsidP="004D4542">
      <w:pPr>
        <w:pStyle w:val="BodyText"/>
        <w:spacing w:line="360" w:lineRule="auto"/>
      </w:pPr>
      <w:r w:rsidRPr="00651510">
        <w:t>LỚP CỬ</w:t>
      </w:r>
      <w:r w:rsidR="0045457D">
        <w:t xml:space="preserve"> NHÂN TÀI NĂNG 2011</w:t>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5310"/>
      </w:tblGrid>
      <w:tr w:rsidR="00A33B2E" w:rsidRPr="00651510" w:rsidTr="00A33B2E">
        <w:tc>
          <w:tcPr>
            <w:tcW w:w="8820" w:type="dxa"/>
            <w:gridSpan w:val="2"/>
          </w:tcPr>
          <w:p w:rsidR="00A33B2E" w:rsidRPr="00651510" w:rsidRDefault="00A33B2E" w:rsidP="00BE19E3">
            <w:pPr>
              <w:spacing w:after="0" w:line="360" w:lineRule="auto"/>
            </w:pPr>
            <w:r w:rsidRPr="00651510">
              <w:rPr>
                <w:b/>
              </w:rPr>
              <w:t>Tên Đề Tài</w:t>
            </w:r>
            <w:r w:rsidRPr="00651510">
              <w:t>:</w:t>
            </w:r>
            <w:r w:rsidR="00BE19E3">
              <w:t xml:space="preserve"> </w:t>
            </w:r>
            <w:r w:rsidR="0045457D">
              <w:t>Hệ thống điểm thưởng trên thiết bị di động dùng Android</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Giáo viên hướng dẫn: </w:t>
            </w:r>
            <w:r w:rsidR="0045457D">
              <w:t>T</w:t>
            </w:r>
            <w:r w:rsidR="0045457D" w:rsidRPr="00651510">
              <w:t xml:space="preserve">S. </w:t>
            </w:r>
            <w:r w:rsidR="0045457D">
              <w:t>Đinh Bá Tiến</w:t>
            </w:r>
          </w:p>
        </w:tc>
      </w:tr>
      <w:tr w:rsidR="00A33B2E" w:rsidRPr="00651510" w:rsidTr="00A33B2E">
        <w:tc>
          <w:tcPr>
            <w:tcW w:w="8820" w:type="dxa"/>
            <w:gridSpan w:val="2"/>
          </w:tcPr>
          <w:p w:rsidR="00A33B2E" w:rsidRPr="00651510" w:rsidRDefault="00A33B2E" w:rsidP="00206D1C">
            <w:pPr>
              <w:spacing w:after="0" w:line="360" w:lineRule="auto"/>
            </w:pPr>
            <w:r w:rsidRPr="00651510">
              <w:rPr>
                <w:b/>
              </w:rPr>
              <w:t>Thời gian thực hiện</w:t>
            </w:r>
            <w:r w:rsidRPr="00651510">
              <w:t xml:space="preserve">: </w:t>
            </w:r>
            <w:r w:rsidR="0045457D" w:rsidRPr="00651510">
              <w:t>từ</w:t>
            </w:r>
            <w:r w:rsidR="0045457D">
              <w:t xml:space="preserve"> ngày 01/12/2014</w:t>
            </w:r>
            <w:r w:rsidR="0045457D" w:rsidRPr="00651510">
              <w:t xml:space="preserve"> đến ngày 05/07/201</w:t>
            </w:r>
            <w:r w:rsidR="0045457D">
              <w:t>4</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Sinh viên thực hiện: </w:t>
            </w:r>
          </w:p>
          <w:p w:rsidR="00A33B2E" w:rsidRPr="00651510" w:rsidRDefault="0045457D" w:rsidP="00206D1C">
            <w:pPr>
              <w:spacing w:after="0" w:line="360" w:lineRule="auto"/>
            </w:pPr>
            <w:r w:rsidRPr="00651510">
              <w:t xml:space="preserve">Nguyễn </w:t>
            </w:r>
            <w:r>
              <w:t>Tấn Đô</w:t>
            </w:r>
            <w:r w:rsidRPr="00651510">
              <w:t xml:space="preserve"> 1</w:t>
            </w:r>
            <w:r>
              <w:t>112074</w:t>
            </w:r>
            <w:r w:rsidRPr="00651510">
              <w:t xml:space="preserve"> – Nguyễn </w:t>
            </w:r>
            <w:r>
              <w:t>Trương Trung Tín</w:t>
            </w:r>
            <w:r w:rsidRPr="00651510">
              <w:t xml:space="preserve"> 1</w:t>
            </w:r>
            <w:r>
              <w:t>112330</w:t>
            </w:r>
          </w:p>
        </w:tc>
      </w:tr>
      <w:tr w:rsidR="00A33B2E" w:rsidRPr="00651510" w:rsidTr="00A33B2E">
        <w:tc>
          <w:tcPr>
            <w:tcW w:w="8820" w:type="dxa"/>
            <w:gridSpan w:val="2"/>
          </w:tcPr>
          <w:p w:rsidR="00A33B2E" w:rsidRPr="00651510" w:rsidRDefault="00A33B2E" w:rsidP="00206D1C">
            <w:pPr>
              <w:spacing w:after="0" w:line="360" w:lineRule="auto"/>
            </w:pPr>
            <w:r w:rsidRPr="00651510">
              <w:rPr>
                <w:b/>
              </w:rPr>
              <w:t>Loại đề tài</w:t>
            </w:r>
            <w:r w:rsidRPr="00651510">
              <w:t xml:space="preserve">: </w:t>
            </w:r>
            <w:r w:rsidR="0045457D">
              <w:t>Tìm hiểu công nghệ và xây dựng ứng dụng</w:t>
            </w:r>
          </w:p>
        </w:tc>
      </w:tr>
      <w:tr w:rsidR="00A33B2E" w:rsidRPr="00651510" w:rsidTr="00A33B2E">
        <w:tc>
          <w:tcPr>
            <w:tcW w:w="8820" w:type="dxa"/>
            <w:gridSpan w:val="2"/>
          </w:tcPr>
          <w:p w:rsidR="00A33B2E" w:rsidRPr="00651510" w:rsidRDefault="00A33B2E" w:rsidP="00206D1C">
            <w:pPr>
              <w:spacing w:after="0" w:line="360" w:lineRule="auto"/>
            </w:pPr>
            <w:r w:rsidRPr="00651510">
              <w:rPr>
                <w:b/>
              </w:rPr>
              <w:t>Nộ</w:t>
            </w:r>
            <w:r w:rsidR="00F51B04">
              <w:rPr>
                <w:b/>
              </w:rPr>
              <w:t>i d</w:t>
            </w:r>
            <w:r w:rsidRPr="00651510">
              <w:rPr>
                <w:b/>
              </w:rPr>
              <w:t>ung Đề</w:t>
            </w:r>
            <w:r w:rsidR="00F51B04">
              <w:rPr>
                <w:b/>
              </w:rPr>
              <w:t xml:space="preserve"> t</w:t>
            </w:r>
            <w:r w:rsidRPr="00651510">
              <w:rPr>
                <w:b/>
              </w:rPr>
              <w:t>ài</w:t>
            </w:r>
            <w:r w:rsidRPr="00651510">
              <w:t xml:space="preserve">: </w:t>
            </w:r>
          </w:p>
          <w:p w:rsidR="00A33B2E" w:rsidRPr="00651510" w:rsidRDefault="00A33B2E" w:rsidP="00206D1C">
            <w:pPr>
              <w:pStyle w:val="ListParagraph"/>
              <w:numPr>
                <w:ilvl w:val="0"/>
                <w:numId w:val="2"/>
              </w:numPr>
              <w:spacing w:after="0" w:line="360" w:lineRule="auto"/>
              <w:ind w:left="540" w:hanging="540"/>
              <w:rPr>
                <w:b/>
              </w:rPr>
            </w:pPr>
            <w:r w:rsidRPr="00651510">
              <w:rPr>
                <w:b/>
              </w:rPr>
              <w:t>Giới thiệu phần mềm</w:t>
            </w:r>
          </w:p>
          <w:p w:rsidR="0045457D" w:rsidRDefault="00A33B2E" w:rsidP="0045457D">
            <w:pPr>
              <w:spacing w:after="0" w:line="360" w:lineRule="auto"/>
            </w:pPr>
            <w:r w:rsidRPr="00651510">
              <w:tab/>
            </w:r>
            <w:r w:rsidR="0045457D">
              <w:t xml:space="preserve">Cung cấp một ứng dụng cho chủ các hệ thống cửa hàng, siêu thị. Ứng dụng cho phép họ có thể quản lý, cập nhật thông tin, điểm tích lũy của khách hàng; tạo các loại thẻ tích lũy điểm cho các cửa hàng, siêu thị; tạo các chương trình điểm thưởng; các loại quà tặng đổi từ điểm thưởng cho khách hàng; quản lý việc đổi quà nhận quà của khách hàng. </w:t>
            </w:r>
          </w:p>
          <w:p w:rsidR="0045457D" w:rsidRPr="00651510" w:rsidRDefault="0045457D" w:rsidP="0045457D">
            <w:pPr>
              <w:spacing w:after="0" w:line="360" w:lineRule="auto"/>
            </w:pPr>
            <w:r w:rsidRPr="00651510">
              <w:t xml:space="preserve"> </w:t>
            </w:r>
            <w:r>
              <w:t xml:space="preserve">          Cung cấp một ứng dụng cho các khách hàng của hệ thống cửa hàng, siêu thị. Ứng dụng cho phép người dùng đăng kí làm thành viên của chuỗi các cửa hàng, siêu thị qua đó có thể tham gia các chương trình điểm thưởng để tích lũy điểm, theo dõi các chương trình điểm thưởng, các quà tặng và dùng điểm đổi quà từ xa thông qua ứng dụng.</w:t>
            </w:r>
          </w:p>
          <w:p w:rsidR="00A33B2E" w:rsidRPr="00651510" w:rsidRDefault="00A33B2E" w:rsidP="00206D1C">
            <w:pPr>
              <w:pStyle w:val="ListParagraph"/>
              <w:numPr>
                <w:ilvl w:val="0"/>
                <w:numId w:val="2"/>
              </w:numPr>
              <w:spacing w:after="0" w:line="360" w:lineRule="auto"/>
              <w:ind w:left="540" w:hanging="540"/>
              <w:rPr>
                <w:b/>
              </w:rPr>
            </w:pPr>
            <w:r w:rsidRPr="00651510">
              <w:rPr>
                <w:b/>
              </w:rPr>
              <w:t>Mô tả chi tiết</w:t>
            </w:r>
          </w:p>
          <w:p w:rsidR="0045457D" w:rsidRPr="00651510" w:rsidRDefault="0045457D" w:rsidP="0045457D">
            <w:pPr>
              <w:spacing w:after="0" w:line="360" w:lineRule="auto"/>
            </w:pPr>
            <w:r w:rsidRPr="00651510">
              <w:t xml:space="preserve">Hệ thống gồm </w:t>
            </w:r>
            <w:r>
              <w:t>3</w:t>
            </w:r>
            <w:r w:rsidRPr="00651510">
              <w:t xml:space="preserve"> phần chính:</w:t>
            </w:r>
          </w:p>
          <w:p w:rsidR="0045457D" w:rsidRPr="00651510" w:rsidRDefault="0045457D" w:rsidP="005524E1">
            <w:pPr>
              <w:pStyle w:val="ListParagraph"/>
              <w:numPr>
                <w:ilvl w:val="0"/>
                <w:numId w:val="5"/>
              </w:numPr>
              <w:spacing w:after="0" w:line="360" w:lineRule="auto"/>
            </w:pPr>
            <w:r w:rsidRPr="00651510">
              <w:rPr>
                <w:b/>
              </w:rPr>
              <w:t>Server:</w:t>
            </w:r>
            <w:r w:rsidRPr="00651510">
              <w:t xml:space="preserve"> </w:t>
            </w:r>
            <w:r>
              <w:t>gồm một máy chủ CentOS được nhóm tự cài đặt, xây dựng trên server Google và dịch vụ Google Storage dùng để lưu trữ các hình ảnh của ứng dụng.</w:t>
            </w:r>
          </w:p>
          <w:p w:rsidR="0045457D" w:rsidRDefault="0045457D" w:rsidP="0045457D">
            <w:pPr>
              <w:pStyle w:val="ListParagraph"/>
              <w:numPr>
                <w:ilvl w:val="4"/>
                <w:numId w:val="4"/>
              </w:numPr>
              <w:spacing w:after="0" w:line="360" w:lineRule="auto"/>
            </w:pPr>
            <w:r>
              <w:lastRenderedPageBreak/>
              <w:t>Máy chủ CentOS</w:t>
            </w:r>
            <w:r w:rsidRPr="00651510">
              <w:t xml:space="preserve">: </w:t>
            </w:r>
            <w:r>
              <w:t>máy chủ được cài đặt một số dịch vụ phục vụ cho việc chạy các API như sau:</w:t>
            </w:r>
          </w:p>
          <w:p w:rsidR="0045457D" w:rsidRDefault="0045457D" w:rsidP="005524E1">
            <w:pPr>
              <w:pStyle w:val="ListParagraph"/>
              <w:numPr>
                <w:ilvl w:val="0"/>
                <w:numId w:val="7"/>
              </w:numPr>
              <w:spacing w:after="0" w:line="360" w:lineRule="auto"/>
              <w:ind w:left="612"/>
            </w:pPr>
            <w:r>
              <w:t>Dịch vụ nginx: dịch vụ web server để có thể truy cập đến các API và tài nguyên từ máy khác.</w:t>
            </w:r>
          </w:p>
          <w:p w:rsidR="0045457D" w:rsidRDefault="0045457D" w:rsidP="005524E1">
            <w:pPr>
              <w:pStyle w:val="ListParagraph"/>
              <w:numPr>
                <w:ilvl w:val="0"/>
                <w:numId w:val="7"/>
              </w:numPr>
              <w:spacing w:after="0" w:line="360" w:lineRule="auto"/>
              <w:ind w:left="612"/>
            </w:pPr>
            <w:r>
              <w:t>Dịch vụ proftpd: dịch vụ hổ trợ việc lưu trữ, cập nhật và truy xuất file của máy chủ từ máy khác.</w:t>
            </w:r>
          </w:p>
          <w:p w:rsidR="0045457D" w:rsidRDefault="0045457D" w:rsidP="005524E1">
            <w:pPr>
              <w:pStyle w:val="ListParagraph"/>
              <w:numPr>
                <w:ilvl w:val="0"/>
                <w:numId w:val="7"/>
              </w:numPr>
              <w:spacing w:after="0" w:line="360" w:lineRule="auto"/>
              <w:ind w:left="612"/>
            </w:pPr>
            <w:r>
              <w:t>Dịch vụ mysql: dịch vụ hổ trợ việc lưu trữ dữ liệu cho ứng dụng dưới dạng cơ sở dữ liệu quan hệ.</w:t>
            </w:r>
          </w:p>
          <w:p w:rsidR="0045457D" w:rsidRDefault="0045457D" w:rsidP="005524E1">
            <w:pPr>
              <w:pStyle w:val="ListParagraph"/>
              <w:numPr>
                <w:ilvl w:val="0"/>
                <w:numId w:val="7"/>
              </w:numPr>
              <w:spacing w:after="0" w:line="360" w:lineRule="auto"/>
              <w:ind w:left="612"/>
            </w:pPr>
            <w:r>
              <w:t>Dịch vụ php: dịch vụ hổ trợ biên dịch và chạy các tập tin API được viết bằng ngôn ngữ PHP.</w:t>
            </w:r>
          </w:p>
          <w:p w:rsidR="0045457D" w:rsidRPr="00651510" w:rsidRDefault="0045457D" w:rsidP="005524E1">
            <w:pPr>
              <w:pStyle w:val="ListParagraph"/>
              <w:numPr>
                <w:ilvl w:val="0"/>
                <w:numId w:val="7"/>
              </w:numPr>
              <w:spacing w:after="0" w:line="360" w:lineRule="auto"/>
              <w:ind w:left="612"/>
            </w:pPr>
            <w:r>
              <w:t xml:space="preserve">Dịch vụ ssh: dịch vụ giúp truy xuất và thao tác trực tiếp vào máy chủ. </w:t>
            </w:r>
          </w:p>
          <w:p w:rsidR="0045457D" w:rsidRPr="00651510" w:rsidRDefault="0045457D" w:rsidP="0045457D">
            <w:pPr>
              <w:pStyle w:val="ListParagraph"/>
              <w:numPr>
                <w:ilvl w:val="4"/>
                <w:numId w:val="4"/>
              </w:numPr>
              <w:spacing w:after="0" w:line="360" w:lineRule="auto"/>
            </w:pPr>
            <w:r>
              <w:t>Google Storage</w:t>
            </w:r>
            <w:r w:rsidRPr="00651510">
              <w:t xml:space="preserve">: </w:t>
            </w:r>
            <w:r>
              <w:t>Cung cấp một khối lượng bộ nhớ cho phép lưu trữ, truy cập và quản lý các dữ liệu từ ứng dụng có dung lượng lớn như hình ảnh.</w:t>
            </w:r>
          </w:p>
          <w:p w:rsidR="0045457D" w:rsidRDefault="0045457D" w:rsidP="005524E1">
            <w:pPr>
              <w:pStyle w:val="ListParagraph"/>
              <w:numPr>
                <w:ilvl w:val="0"/>
                <w:numId w:val="5"/>
              </w:numPr>
              <w:spacing w:before="260" w:after="0" w:line="360" w:lineRule="auto"/>
            </w:pPr>
            <w:r w:rsidRPr="00551AC1">
              <w:rPr>
                <w:b/>
              </w:rPr>
              <w:t>Android App:</w:t>
            </w:r>
            <w:r w:rsidRPr="00651510">
              <w:t xml:space="preserve"> </w:t>
            </w:r>
            <w:r>
              <w:t>gồm 2 app</w:t>
            </w:r>
            <w:r w:rsidRPr="00651510">
              <w:t xml:space="preserve"> client liên kết vớ</w:t>
            </w:r>
            <w:r>
              <w:t>i server qua Web</w:t>
            </w:r>
            <w:r w:rsidRPr="00651510">
              <w:t xml:space="preserve">service API </w:t>
            </w:r>
            <w:r>
              <w:t xml:space="preserve">PHP, </w:t>
            </w:r>
            <w:r w:rsidRPr="00651510">
              <w:t xml:space="preserve">được chạy trên thiết bị điện thoại di động với hệ điều hành </w:t>
            </w:r>
            <w:r>
              <w:t>Android:</w:t>
            </w:r>
          </w:p>
          <w:p w:rsidR="0045457D" w:rsidRDefault="0045457D" w:rsidP="0045457D">
            <w:pPr>
              <w:pStyle w:val="ListParagraph"/>
              <w:numPr>
                <w:ilvl w:val="4"/>
                <w:numId w:val="4"/>
              </w:numPr>
              <w:spacing w:before="260" w:after="0" w:line="360" w:lineRule="auto"/>
            </w:pPr>
            <w:r>
              <w:t xml:space="preserve">App dành cho chủ cửa hàng, gồm các chức năng chính sau: </w:t>
            </w:r>
          </w:p>
          <w:p w:rsidR="0045457D" w:rsidRDefault="0045457D" w:rsidP="0045457D">
            <w:pPr>
              <w:pStyle w:val="ListParagraph"/>
              <w:numPr>
                <w:ilvl w:val="0"/>
                <w:numId w:val="4"/>
              </w:numPr>
              <w:spacing w:before="260" w:after="0" w:line="360" w:lineRule="auto"/>
            </w:pPr>
            <w:r>
              <w:t>Tạo thẻ thành viên.</w:t>
            </w:r>
          </w:p>
          <w:p w:rsidR="0045457D" w:rsidRDefault="0045457D" w:rsidP="0045457D">
            <w:pPr>
              <w:pStyle w:val="ListParagraph"/>
              <w:numPr>
                <w:ilvl w:val="0"/>
                <w:numId w:val="4"/>
              </w:numPr>
              <w:spacing w:before="260" w:after="0" w:line="360" w:lineRule="auto"/>
            </w:pPr>
            <w:r>
              <w:t>Tạo cửa hàng.</w:t>
            </w:r>
          </w:p>
          <w:p w:rsidR="0045457D" w:rsidRDefault="0045457D" w:rsidP="0045457D">
            <w:pPr>
              <w:pStyle w:val="ListParagraph"/>
              <w:numPr>
                <w:ilvl w:val="0"/>
                <w:numId w:val="4"/>
              </w:numPr>
              <w:spacing w:before="260" w:after="0" w:line="360" w:lineRule="auto"/>
            </w:pPr>
            <w:r>
              <w:t>Chấp nhận hoặc từ chối yêu cầu đăng kí làm thành viên của khách hàng.</w:t>
            </w:r>
          </w:p>
          <w:p w:rsidR="0045457D" w:rsidRDefault="0045457D" w:rsidP="0045457D">
            <w:pPr>
              <w:pStyle w:val="ListParagraph"/>
              <w:numPr>
                <w:ilvl w:val="0"/>
                <w:numId w:val="4"/>
              </w:numPr>
              <w:spacing w:before="260" w:after="0" w:line="360" w:lineRule="auto"/>
            </w:pPr>
            <w:r>
              <w:t>Quản lý các khách hàng là thành viên.</w:t>
            </w:r>
          </w:p>
          <w:p w:rsidR="0045457D" w:rsidRDefault="0045457D" w:rsidP="0045457D">
            <w:pPr>
              <w:pStyle w:val="ListParagraph"/>
              <w:numPr>
                <w:ilvl w:val="0"/>
                <w:numId w:val="4"/>
              </w:numPr>
              <w:spacing w:before="260" w:after="0" w:line="360" w:lineRule="auto"/>
            </w:pPr>
            <w:r>
              <w:t>Tạo và quản lý các chương trình quy đổi từ hóa đơn mua hàng sang điểm tích lũy.</w:t>
            </w:r>
          </w:p>
          <w:p w:rsidR="0045457D" w:rsidRDefault="0045457D" w:rsidP="0045457D">
            <w:pPr>
              <w:pStyle w:val="ListParagraph"/>
              <w:numPr>
                <w:ilvl w:val="0"/>
                <w:numId w:val="4"/>
              </w:numPr>
              <w:spacing w:before="260" w:after="0" w:line="360" w:lineRule="auto"/>
            </w:pPr>
            <w:r>
              <w:t>Cộng điểm tích lũy cho các thành viên sau khi họ thanh toán đơn hàng.</w:t>
            </w:r>
          </w:p>
          <w:p w:rsidR="0045457D" w:rsidRDefault="0045457D" w:rsidP="0045457D">
            <w:pPr>
              <w:pStyle w:val="ListParagraph"/>
              <w:numPr>
                <w:ilvl w:val="0"/>
                <w:numId w:val="4"/>
              </w:numPr>
              <w:spacing w:before="260" w:after="0" w:line="360" w:lineRule="auto"/>
            </w:pPr>
            <w:r>
              <w:t>Tạo và quản lý các quà tặng sẽ được bằng điểm tích lũy của thành viên.</w:t>
            </w:r>
          </w:p>
          <w:p w:rsidR="0045457D" w:rsidRDefault="0045457D" w:rsidP="0045457D">
            <w:pPr>
              <w:pStyle w:val="ListParagraph"/>
              <w:numPr>
                <w:ilvl w:val="0"/>
                <w:numId w:val="4"/>
              </w:numPr>
              <w:spacing w:before="260" w:after="0" w:line="360" w:lineRule="auto"/>
            </w:pPr>
            <w:r>
              <w:t>Chấp nhận hoặc từ chối các đơn đặt quà từ xa của các khách hàng thành viên.</w:t>
            </w:r>
          </w:p>
          <w:p w:rsidR="0045457D" w:rsidRDefault="0045457D" w:rsidP="0045457D">
            <w:pPr>
              <w:pStyle w:val="ListParagraph"/>
              <w:numPr>
                <w:ilvl w:val="0"/>
                <w:numId w:val="4"/>
              </w:numPr>
              <w:spacing w:before="260" w:after="0" w:line="360" w:lineRule="auto"/>
            </w:pPr>
            <w:r>
              <w:t xml:space="preserve">Xem lịch sử vả chi tiết các hoạt động cộng điểm hoặc đổi quà tặng cho </w:t>
            </w:r>
            <w:r>
              <w:lastRenderedPageBreak/>
              <w:t>khách hàng.</w:t>
            </w:r>
          </w:p>
          <w:p w:rsidR="0045457D" w:rsidRDefault="0045457D" w:rsidP="0045457D">
            <w:pPr>
              <w:pStyle w:val="ListParagraph"/>
              <w:numPr>
                <w:ilvl w:val="4"/>
                <w:numId w:val="4"/>
              </w:numPr>
              <w:spacing w:before="260" w:after="0" w:line="360" w:lineRule="auto"/>
            </w:pPr>
            <w:r>
              <w:t>App dành cho khách hàng, gồm các chức năng chính sau:</w:t>
            </w:r>
          </w:p>
          <w:p w:rsidR="0045457D" w:rsidRDefault="0045457D" w:rsidP="0045457D">
            <w:pPr>
              <w:pStyle w:val="ListParagraph"/>
              <w:numPr>
                <w:ilvl w:val="0"/>
                <w:numId w:val="4"/>
              </w:numPr>
              <w:spacing w:before="260" w:after="0" w:line="360" w:lineRule="auto"/>
            </w:pPr>
            <w:r>
              <w:t>Đăng kí làm thành viên của các hệ thống cửa hàng, siêu thị.</w:t>
            </w:r>
          </w:p>
          <w:p w:rsidR="0045457D" w:rsidRDefault="0045457D" w:rsidP="0045457D">
            <w:pPr>
              <w:pStyle w:val="ListParagraph"/>
              <w:numPr>
                <w:ilvl w:val="0"/>
                <w:numId w:val="4"/>
              </w:numPr>
              <w:spacing w:before="260" w:after="0" w:line="360" w:lineRule="auto"/>
            </w:pPr>
            <w:r>
              <w:t>Xem thông tin các cửa hàng, siêu thị trong hệ thống, các chương trình điểm tích lũy, các quà tặng được đổi từ điểm tích lũy của từng cửa hàng, siêu thị.</w:t>
            </w:r>
          </w:p>
          <w:p w:rsidR="0045457D" w:rsidRDefault="0045457D" w:rsidP="0045457D">
            <w:pPr>
              <w:pStyle w:val="ListParagraph"/>
              <w:numPr>
                <w:ilvl w:val="0"/>
                <w:numId w:val="4"/>
              </w:numPr>
              <w:spacing w:before="260" w:after="0" w:line="360" w:lineRule="auto"/>
            </w:pPr>
            <w:r>
              <w:t>Đổi điểm tích lũy sau khi thanh toán ở các cửa hàng, siêu thị.</w:t>
            </w:r>
          </w:p>
          <w:p w:rsidR="0045457D" w:rsidRDefault="0045457D" w:rsidP="0045457D">
            <w:pPr>
              <w:pStyle w:val="ListParagraph"/>
              <w:numPr>
                <w:ilvl w:val="0"/>
                <w:numId w:val="4"/>
              </w:numPr>
              <w:spacing w:before="260" w:after="0" w:line="360" w:lineRule="auto"/>
            </w:pPr>
            <w:r>
              <w:t>Sử dụng điểm tích lũy để đổi các quà tặng quà mạng hoặc trực tiếp ờ các cửa hàng và siêu thị.</w:t>
            </w:r>
          </w:p>
          <w:p w:rsidR="0045457D" w:rsidRDefault="0045457D" w:rsidP="0045457D">
            <w:pPr>
              <w:pStyle w:val="ListParagraph"/>
              <w:numPr>
                <w:ilvl w:val="0"/>
                <w:numId w:val="4"/>
              </w:numPr>
              <w:spacing w:before="260" w:after="0" w:line="360" w:lineRule="auto"/>
            </w:pPr>
            <w:r>
              <w:t>Xem lịch sử và chi tiết cộng điểm khi mua hàng hoặc sử dụng điểm để đổi quà.</w:t>
            </w:r>
          </w:p>
          <w:p w:rsidR="0045457D" w:rsidRPr="00900485" w:rsidRDefault="0045457D" w:rsidP="005524E1">
            <w:pPr>
              <w:pStyle w:val="ListParagraph"/>
              <w:numPr>
                <w:ilvl w:val="0"/>
                <w:numId w:val="5"/>
              </w:numPr>
              <w:spacing w:before="260" w:after="0" w:line="360" w:lineRule="auto"/>
            </w:pPr>
            <w:r>
              <w:rPr>
                <w:b/>
              </w:rPr>
              <w:t xml:space="preserve">API và SDK: </w:t>
            </w:r>
          </w:p>
          <w:p w:rsidR="0045457D" w:rsidRDefault="0045457D" w:rsidP="005524E1">
            <w:pPr>
              <w:pStyle w:val="ListParagraph"/>
              <w:numPr>
                <w:ilvl w:val="0"/>
                <w:numId w:val="102"/>
              </w:numPr>
              <w:spacing w:before="260" w:after="0" w:line="360" w:lineRule="auto"/>
            </w:pPr>
            <w:r>
              <w:t>API: được viết bằng PHP và được lưu trữ trên server. API hổ trợ cho Android App giao tiếp được với cơ sở dữ liệu trên server.</w:t>
            </w:r>
          </w:p>
          <w:p w:rsidR="0045457D" w:rsidRPr="0045457D" w:rsidRDefault="0045457D" w:rsidP="005524E1">
            <w:pPr>
              <w:pStyle w:val="ListParagraph"/>
              <w:numPr>
                <w:ilvl w:val="0"/>
                <w:numId w:val="102"/>
              </w:numPr>
              <w:spacing w:after="0" w:line="360" w:lineRule="auto"/>
            </w:pPr>
            <w:r>
              <w:t>SDK: được viết bằng Java và được đóng gói thành file .jar bao gồm các class. SDK hổ trợ cho các ứng dụng thanh toán điện tử khác có thể tích hợp hệ thống điểm tích lũy trực tiếp vào chính các app đó.</w:t>
            </w:r>
          </w:p>
          <w:p w:rsidR="00A33B2E" w:rsidRPr="00FC6D1F" w:rsidRDefault="00A33B2E" w:rsidP="0045457D">
            <w:pPr>
              <w:spacing w:after="0" w:line="360" w:lineRule="auto"/>
              <w:ind w:left="18"/>
            </w:pPr>
            <w:r w:rsidRPr="0045457D">
              <w:rPr>
                <w:b/>
              </w:rPr>
              <w:t>Kết quả cần đạt được</w:t>
            </w:r>
            <w:r w:rsidRPr="00FC6D1F">
              <w:t xml:space="preserve">: </w:t>
            </w:r>
          </w:p>
          <w:p w:rsidR="0045457D" w:rsidRPr="00FC6D1F" w:rsidRDefault="0045457D" w:rsidP="0045457D">
            <w:pPr>
              <w:pStyle w:val="ListParagraph"/>
              <w:numPr>
                <w:ilvl w:val="0"/>
                <w:numId w:val="3"/>
              </w:numPr>
              <w:spacing w:after="0" w:line="360" w:lineRule="auto"/>
            </w:pPr>
            <w:r w:rsidRPr="00FC6D1F">
              <w:t xml:space="preserve">Xây dựng </w:t>
            </w:r>
            <w:r>
              <w:rPr>
                <w:b/>
              </w:rPr>
              <w:t xml:space="preserve">hai ứng dụng trên Android </w:t>
            </w:r>
            <w:r>
              <w:t xml:space="preserve">và </w:t>
            </w:r>
            <w:r>
              <w:rPr>
                <w:b/>
              </w:rPr>
              <w:t>bộ SDK hổ trợ các app khác.</w:t>
            </w:r>
          </w:p>
          <w:p w:rsidR="00A33B2E" w:rsidRPr="00651510" w:rsidRDefault="0045457D" w:rsidP="0045457D">
            <w:pPr>
              <w:pStyle w:val="ListParagraph"/>
              <w:numPr>
                <w:ilvl w:val="0"/>
                <w:numId w:val="3"/>
              </w:numPr>
              <w:spacing w:after="0" w:line="360" w:lineRule="auto"/>
            </w:pPr>
            <w:r w:rsidRPr="00FC6D1F">
              <w:t>Xây dựng toàn bộ phía server</w:t>
            </w:r>
            <w:r>
              <w:t>.</w:t>
            </w:r>
          </w:p>
        </w:tc>
      </w:tr>
      <w:tr w:rsidR="00A33B2E" w:rsidRPr="00651510" w:rsidTr="00A33B2E">
        <w:trPr>
          <w:trHeight w:val="71"/>
        </w:trPr>
        <w:tc>
          <w:tcPr>
            <w:tcW w:w="8820" w:type="dxa"/>
            <w:gridSpan w:val="2"/>
          </w:tcPr>
          <w:p w:rsidR="00A33B2E" w:rsidRPr="00E43048" w:rsidRDefault="00A33B2E" w:rsidP="00206D1C">
            <w:pPr>
              <w:spacing w:after="0" w:line="360" w:lineRule="auto"/>
            </w:pPr>
            <w:r w:rsidRPr="00E43048">
              <w:rPr>
                <w:b/>
              </w:rPr>
              <w:lastRenderedPageBreak/>
              <w:t xml:space="preserve">Kế </w:t>
            </w:r>
            <w:r w:rsidR="00E43048">
              <w:rPr>
                <w:b/>
              </w:rPr>
              <w:t>h</w:t>
            </w:r>
            <w:r w:rsidRPr="00E43048">
              <w:rPr>
                <w:b/>
              </w:rPr>
              <w:t xml:space="preserve">oạch </w:t>
            </w:r>
            <w:r w:rsidR="00E43048">
              <w:rPr>
                <w:b/>
              </w:rPr>
              <w:t>t</w:t>
            </w:r>
            <w:r w:rsidRPr="00E43048">
              <w:rPr>
                <w:b/>
              </w:rPr>
              <w:t xml:space="preserve">hực </w:t>
            </w:r>
            <w:r w:rsidR="00E43048">
              <w:rPr>
                <w:b/>
              </w:rPr>
              <w:t>h</w:t>
            </w:r>
            <w:r w:rsidRPr="00E43048">
              <w:rPr>
                <w:b/>
              </w:rPr>
              <w:t>iện</w:t>
            </w:r>
            <w:r w:rsidRPr="00E43048">
              <w:t>:</w:t>
            </w:r>
          </w:p>
          <w:p w:rsidR="0045457D" w:rsidRPr="00651510" w:rsidRDefault="0045457D" w:rsidP="0045457D">
            <w:pPr>
              <w:pStyle w:val="ListParagraph"/>
              <w:spacing w:after="0" w:line="360" w:lineRule="auto"/>
              <w:ind w:left="360"/>
              <w:jc w:val="both"/>
            </w:pPr>
            <w:r w:rsidRPr="00651510">
              <w:t>Mô tả chi tiết thời gian của các giai đoạn thực hiện :</w:t>
            </w:r>
          </w:p>
          <w:p w:rsidR="0045457D" w:rsidRPr="00651510" w:rsidRDefault="0045457D" w:rsidP="005524E1">
            <w:pPr>
              <w:pStyle w:val="ListParagraph"/>
              <w:numPr>
                <w:ilvl w:val="0"/>
                <w:numId w:val="6"/>
              </w:numPr>
              <w:spacing w:after="0" w:line="360" w:lineRule="auto"/>
              <w:jc w:val="both"/>
            </w:pPr>
            <w:r>
              <w:t>01</w:t>
            </w:r>
            <w:r w:rsidRPr="00651510">
              <w:t>/</w:t>
            </w:r>
            <w:r>
              <w:t>12/2014 đến 23/12/2014</w:t>
            </w:r>
            <w:r w:rsidRPr="00651510">
              <w:t xml:space="preserve">: </w:t>
            </w:r>
            <w:r>
              <w:t>Suy nghĩ, thống nhất ý tưởng và quyết định đề tài.</w:t>
            </w:r>
          </w:p>
          <w:p w:rsidR="0045457D" w:rsidRPr="00651510" w:rsidRDefault="0045457D" w:rsidP="005524E1">
            <w:pPr>
              <w:numPr>
                <w:ilvl w:val="0"/>
                <w:numId w:val="6"/>
              </w:numPr>
              <w:spacing w:before="60" w:after="0" w:line="360" w:lineRule="auto"/>
              <w:jc w:val="both"/>
            </w:pPr>
            <w:r>
              <w:t>24</w:t>
            </w:r>
            <w:r w:rsidRPr="00651510">
              <w:t>/</w:t>
            </w:r>
            <w:r>
              <w:t>1</w:t>
            </w:r>
            <w:r w:rsidRPr="00651510">
              <w:t>2</w:t>
            </w:r>
            <w:r>
              <w:t>/2014</w:t>
            </w:r>
            <w:r w:rsidRPr="00651510">
              <w:t xml:space="preserve"> đến </w:t>
            </w:r>
            <w:r>
              <w:t>10/01/2015</w:t>
            </w:r>
            <w:r w:rsidRPr="00651510">
              <w:t>: Đặt tả đề tài, đặc tả chức năng, lên kế hoạch thực hiện</w:t>
            </w:r>
          </w:p>
          <w:p w:rsidR="0045457D" w:rsidRPr="00651510" w:rsidRDefault="0045457D" w:rsidP="005524E1">
            <w:pPr>
              <w:numPr>
                <w:ilvl w:val="0"/>
                <w:numId w:val="6"/>
              </w:numPr>
              <w:spacing w:before="60" w:after="0" w:line="360" w:lineRule="auto"/>
              <w:jc w:val="both"/>
            </w:pPr>
            <w:r>
              <w:t>11/01/2015</w:t>
            </w:r>
            <w:r w:rsidRPr="00651510">
              <w:t xml:space="preserve"> đến </w:t>
            </w:r>
            <w:r>
              <w:t>31/01/2015</w:t>
            </w:r>
            <w:r w:rsidRPr="00651510">
              <w:t>: Thiết kế sơ đồ usecase, sơ đồ lớp, prototype, thiết kế database</w:t>
            </w:r>
          </w:p>
          <w:p w:rsidR="0045457D" w:rsidRPr="00651510" w:rsidRDefault="0045457D" w:rsidP="005524E1">
            <w:pPr>
              <w:numPr>
                <w:ilvl w:val="0"/>
                <w:numId w:val="6"/>
              </w:numPr>
              <w:spacing w:before="60" w:after="0" w:line="360" w:lineRule="auto"/>
              <w:jc w:val="both"/>
            </w:pPr>
            <w:r>
              <w:lastRenderedPageBreak/>
              <w:t>01/02/2015</w:t>
            </w:r>
            <w:r w:rsidRPr="00651510">
              <w:t xml:space="preserve"> đến </w:t>
            </w:r>
            <w:r>
              <w:t>15/02</w:t>
            </w:r>
            <w:r w:rsidRPr="00651510">
              <w:t>/</w:t>
            </w:r>
            <w:r>
              <w:t>2015</w:t>
            </w:r>
            <w:r w:rsidRPr="00651510">
              <w:t>:</w:t>
            </w:r>
            <w:r>
              <w:t xml:space="preserve"> Thuê server của google và cài đặt các dịch vụ cần thiết, cài đặt cơ sở dữ liệu, API trên server và hoàn chỉnh phần giao tiếp với server</w:t>
            </w:r>
            <w:r w:rsidRPr="00651510">
              <w:t>.</w:t>
            </w:r>
          </w:p>
          <w:p w:rsidR="0045457D" w:rsidRPr="00651510" w:rsidRDefault="0045457D" w:rsidP="005524E1">
            <w:pPr>
              <w:numPr>
                <w:ilvl w:val="0"/>
                <w:numId w:val="6"/>
              </w:numPr>
              <w:spacing w:before="60" w:after="0" w:line="360" w:lineRule="auto"/>
              <w:jc w:val="both"/>
            </w:pPr>
            <w:r>
              <w:t>15/02/2015</w:t>
            </w:r>
            <w:r w:rsidRPr="00651510">
              <w:t xml:space="preserve"> đế</w:t>
            </w:r>
            <w:r>
              <w:t>n 31</w:t>
            </w:r>
            <w:r w:rsidRPr="00651510">
              <w:t>/03</w:t>
            </w:r>
            <w:r>
              <w:t>/2015</w:t>
            </w:r>
            <w:r w:rsidRPr="00651510">
              <w:t xml:space="preserve">: Xây dựng song song các chức năng trên </w:t>
            </w:r>
            <w:r>
              <w:t>hai app Android</w:t>
            </w:r>
            <w:r w:rsidRPr="00651510">
              <w:t xml:space="preserve"> với việc viết các hàm API của webservice</w:t>
            </w:r>
          </w:p>
          <w:p w:rsidR="0045457D" w:rsidRPr="00651510" w:rsidRDefault="0045457D" w:rsidP="005524E1">
            <w:pPr>
              <w:numPr>
                <w:ilvl w:val="0"/>
                <w:numId w:val="6"/>
              </w:numPr>
              <w:spacing w:before="60" w:after="0" w:line="360" w:lineRule="auto"/>
              <w:jc w:val="both"/>
            </w:pPr>
            <w:r w:rsidRPr="00651510">
              <w:t>01/04</w:t>
            </w:r>
            <w:r>
              <w:t>/2015</w:t>
            </w:r>
            <w:r w:rsidRPr="00651510">
              <w:t xml:space="preserve"> đến 15/04</w:t>
            </w:r>
            <w:r>
              <w:t>/2015</w:t>
            </w:r>
            <w:r w:rsidRPr="00651510">
              <w:t>: Tiếp tục hoàn thiện các chức năng cơ bản của hệ thống</w:t>
            </w:r>
          </w:p>
          <w:p w:rsidR="0045457D" w:rsidRPr="00651510" w:rsidRDefault="0045457D" w:rsidP="005524E1">
            <w:pPr>
              <w:numPr>
                <w:ilvl w:val="0"/>
                <w:numId w:val="6"/>
              </w:numPr>
              <w:spacing w:before="60" w:after="0" w:line="360" w:lineRule="auto"/>
              <w:jc w:val="both"/>
            </w:pPr>
            <w:r w:rsidRPr="00651510">
              <w:t xml:space="preserve">16/04 đến 28/04: Hoàn thiện các chức năng cơ bản, có thể chạy thử bảng demo tương đối hoàn chỉnh các chức năng như </w:t>
            </w:r>
            <w:r>
              <w:t>đăng ký, đăng nhập, tạo cửa hàng, tạo và quản lý các chương trình khuyến mãi, phần thưởng, đăng ký làm thành viên của cửa hàng, xem thông tin các chương trình khuyến mãi, quà tặng</w:t>
            </w:r>
            <w:r w:rsidRPr="00651510">
              <w:t xml:space="preserve">… Bắt đầu làm các chức năng nâng cao: </w:t>
            </w:r>
            <w:r>
              <w:t>đổi điệm tích lũy sao khi mua hàng, dùng điểm tích lũy mua quà tặng từ xa hoặc tại cửa hàng.</w:t>
            </w:r>
          </w:p>
          <w:p w:rsidR="0045457D" w:rsidRPr="00651510" w:rsidRDefault="0045457D" w:rsidP="005524E1">
            <w:pPr>
              <w:numPr>
                <w:ilvl w:val="0"/>
                <w:numId w:val="6"/>
              </w:numPr>
              <w:spacing w:before="60" w:after="0" w:line="360" w:lineRule="auto"/>
              <w:jc w:val="both"/>
            </w:pPr>
            <w:r w:rsidRPr="00651510">
              <w:t>02/05 đến 15/05: Hoàn thiện chức năng cơ bản và nâng cao trên</w:t>
            </w:r>
            <w:r>
              <w:t xml:space="preserve"> hai app</w:t>
            </w:r>
            <w:r w:rsidRPr="00651510">
              <w:t xml:space="preserve"> </w:t>
            </w:r>
            <w:r>
              <w:t>Android</w:t>
            </w:r>
            <w:r w:rsidRPr="00651510">
              <w:t>, sửa những lỗi về giao diện và chức năng</w:t>
            </w:r>
            <w:r>
              <w:t>.</w:t>
            </w:r>
          </w:p>
          <w:p w:rsidR="0045457D" w:rsidRPr="00651510" w:rsidRDefault="0045457D" w:rsidP="005524E1">
            <w:pPr>
              <w:pStyle w:val="ListParagraph"/>
              <w:numPr>
                <w:ilvl w:val="0"/>
                <w:numId w:val="6"/>
              </w:numPr>
              <w:spacing w:after="0" w:line="360" w:lineRule="auto"/>
              <w:jc w:val="both"/>
            </w:pPr>
            <w:r w:rsidRPr="00651510">
              <w:t xml:space="preserve">Từ 16/05 đến 31/05: </w:t>
            </w:r>
            <w:r>
              <w:t>Sửa lại luồng chạy của cả hệ thống thay vì quản lý các cửa hàng như những thẻ thành viên thì sẽ được thay bằng việc quản lý thẻ thành viên trong thẻ thành viên sẽ có nhiều cửa hàng.</w:t>
            </w:r>
          </w:p>
          <w:p w:rsidR="0045457D" w:rsidRPr="00651510" w:rsidRDefault="0045457D" w:rsidP="005524E1">
            <w:pPr>
              <w:numPr>
                <w:ilvl w:val="0"/>
                <w:numId w:val="6"/>
              </w:numPr>
              <w:spacing w:before="60" w:after="0" w:line="360" w:lineRule="auto"/>
              <w:jc w:val="both"/>
            </w:pPr>
            <w:r w:rsidRPr="00651510">
              <w:t>01/06 đến 30/06: Kiểm tra, hoàn thiện và kiểm thử toàn bộ hệ thống. Bắt đầu viết báo cáo. Tiếp tục sửa những lỗi về tính tiện dụng, giao diện và các chức năng khác</w:t>
            </w:r>
            <w:r>
              <w:t>.</w:t>
            </w:r>
          </w:p>
          <w:p w:rsidR="00A33B2E" w:rsidRPr="00651510" w:rsidRDefault="00A33B2E" w:rsidP="00206D1C">
            <w:pPr>
              <w:spacing w:after="0" w:line="360" w:lineRule="auto"/>
              <w:jc w:val="both"/>
            </w:pPr>
          </w:p>
        </w:tc>
      </w:tr>
      <w:tr w:rsidR="00A33B2E" w:rsidRPr="00651510" w:rsidTr="00A33B2E">
        <w:trPr>
          <w:trHeight w:val="3187"/>
        </w:trPr>
        <w:tc>
          <w:tcPr>
            <w:tcW w:w="3510" w:type="dxa"/>
          </w:tcPr>
          <w:p w:rsidR="00A33B2E" w:rsidRPr="00651510" w:rsidRDefault="00A33B2E" w:rsidP="00206D1C">
            <w:pPr>
              <w:spacing w:after="0" w:line="360" w:lineRule="auto"/>
              <w:jc w:val="center"/>
              <w:rPr>
                <w:b/>
              </w:rPr>
            </w:pPr>
          </w:p>
          <w:p w:rsidR="00A33B2E" w:rsidRPr="00651510" w:rsidRDefault="00A33B2E" w:rsidP="00206D1C">
            <w:pPr>
              <w:spacing w:after="0" w:line="360" w:lineRule="auto"/>
              <w:jc w:val="center"/>
              <w:rPr>
                <w:b/>
              </w:rPr>
            </w:pPr>
            <w:r w:rsidRPr="00651510">
              <w:rPr>
                <w:b/>
              </w:rPr>
              <w:t>Xác nhận của GVHD</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tc>
        <w:tc>
          <w:tcPr>
            <w:tcW w:w="5310" w:type="dxa"/>
          </w:tcPr>
          <w:p w:rsidR="00A33B2E" w:rsidRPr="00651510" w:rsidRDefault="00A33B2E" w:rsidP="00206D1C">
            <w:pPr>
              <w:spacing w:after="0" w:line="360" w:lineRule="auto"/>
              <w:jc w:val="center"/>
              <w:rPr>
                <w:b/>
              </w:rPr>
            </w:pPr>
          </w:p>
          <w:p w:rsidR="00A33B2E" w:rsidRPr="00651510" w:rsidRDefault="00D41082" w:rsidP="00206D1C">
            <w:pPr>
              <w:spacing w:after="0" w:line="360" w:lineRule="auto"/>
              <w:jc w:val="center"/>
              <w:rPr>
                <w:b/>
              </w:rPr>
            </w:pPr>
            <w:r>
              <w:rPr>
                <w:b/>
              </w:rPr>
              <w:t>Ngày  05  tháng 07 năm 201</w:t>
            </w:r>
            <w:r w:rsidR="0045457D">
              <w:rPr>
                <w:b/>
              </w:rPr>
              <w:t>5</w:t>
            </w:r>
            <w:r w:rsidR="00A33B2E" w:rsidRPr="00651510">
              <w:rPr>
                <w:b/>
              </w:rPr>
              <w:br w:type="textWrapping" w:clear="all"/>
              <w:t>SV Thực hiện</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p w:rsidR="00A33B2E" w:rsidRPr="00651510" w:rsidRDefault="00A33B2E" w:rsidP="00206D1C">
            <w:pPr>
              <w:spacing w:after="0" w:line="360" w:lineRule="auto"/>
              <w:jc w:val="center"/>
              <w:rPr>
                <w:b/>
              </w:rPr>
            </w:pPr>
          </w:p>
        </w:tc>
      </w:tr>
    </w:tbl>
    <w:p w:rsidR="00BF5A18" w:rsidRDefault="00A33B2E" w:rsidP="00FF6B85">
      <w:pPr>
        <w:spacing w:line="23" w:lineRule="atLeast"/>
      </w:pPr>
      <w:r w:rsidRPr="00651510">
        <w:br w:type="page"/>
      </w:r>
    </w:p>
    <w:bookmarkStart w:id="12" w:name="_Toc422262426" w:displacedByCustomXml="next"/>
    <w:sdt>
      <w:sdtPr>
        <w:rPr>
          <w:rFonts w:ascii="Times New Roman" w:eastAsiaTheme="minorHAnsi" w:hAnsi="Times New Roman" w:cs="Times New Roman"/>
          <w:b w:val="0"/>
          <w:bCs w:val="0"/>
          <w:color w:val="auto"/>
          <w:sz w:val="36"/>
          <w:szCs w:val="26"/>
          <w:lang w:eastAsia="en-US"/>
        </w:rPr>
        <w:id w:val="1681544743"/>
        <w:docPartObj>
          <w:docPartGallery w:val="Table of Contents"/>
          <w:docPartUnique/>
        </w:docPartObj>
      </w:sdtPr>
      <w:sdtEndPr>
        <w:rPr>
          <w:noProof/>
          <w:sz w:val="26"/>
        </w:rPr>
      </w:sdtEndPr>
      <w:sdtContent>
        <w:p w:rsidR="00BF5A18" w:rsidRPr="00BF5A18" w:rsidRDefault="00BF5A18" w:rsidP="00376741">
          <w:pPr>
            <w:pStyle w:val="TOCHeading"/>
            <w:jc w:val="center"/>
            <w:outlineLvl w:val="0"/>
            <w:rPr>
              <w:rFonts w:ascii="Times New Roman" w:hAnsi="Times New Roman" w:cs="Times New Roman"/>
              <w:color w:val="auto"/>
              <w:sz w:val="40"/>
            </w:rPr>
          </w:pPr>
          <w:r w:rsidRPr="00BF5A18">
            <w:rPr>
              <w:rFonts w:ascii="Times New Roman" w:hAnsi="Times New Roman" w:cs="Times New Roman"/>
              <w:color w:val="auto"/>
              <w:sz w:val="40"/>
            </w:rPr>
            <w:t>MỤC LỤC</w:t>
          </w:r>
          <w:bookmarkEnd w:id="12"/>
        </w:p>
        <w:p w:rsidR="004C5D36" w:rsidRDefault="00D91D0A">
          <w:pPr>
            <w:pStyle w:val="TOC1"/>
            <w:rPr>
              <w:rFonts w:asciiTheme="minorHAnsi" w:eastAsiaTheme="minorEastAsia" w:hAnsiTheme="minorHAnsi" w:cstheme="minorBidi"/>
              <w:b w:val="0"/>
              <w:bCs w:val="0"/>
              <w:sz w:val="22"/>
              <w:szCs w:val="22"/>
              <w:lang w:val="en-US"/>
            </w:rPr>
          </w:pPr>
          <w:r>
            <w:fldChar w:fldCharType="begin"/>
          </w:r>
          <w:r>
            <w:instrText xml:space="preserve"> TOC \o "1-5" \h \z \u </w:instrText>
          </w:r>
          <w:r>
            <w:fldChar w:fldCharType="separate"/>
          </w:r>
          <w:hyperlink w:anchor="_Toc422262423" w:history="1">
            <w:r w:rsidR="004C5D36" w:rsidRPr="00EF7AE7">
              <w:rPr>
                <w:rStyle w:val="Hyperlink"/>
              </w:rPr>
              <w:t>NHẬN XÉT CỦA GIÁO VIÊN HƯỚNG DẪN</w:t>
            </w:r>
            <w:r w:rsidR="004C5D36">
              <w:rPr>
                <w:webHidden/>
              </w:rPr>
              <w:tab/>
            </w:r>
            <w:r w:rsidR="004C5D36">
              <w:rPr>
                <w:webHidden/>
              </w:rPr>
              <w:fldChar w:fldCharType="begin"/>
            </w:r>
            <w:r w:rsidR="004C5D36">
              <w:rPr>
                <w:webHidden/>
              </w:rPr>
              <w:instrText xml:space="preserve"> PAGEREF _Toc422262423 \h </w:instrText>
            </w:r>
            <w:r w:rsidR="004C5D36">
              <w:rPr>
                <w:webHidden/>
              </w:rPr>
            </w:r>
            <w:r w:rsidR="004C5D36">
              <w:rPr>
                <w:webHidden/>
              </w:rPr>
              <w:fldChar w:fldCharType="separate"/>
            </w:r>
            <w:r w:rsidR="004C5D36">
              <w:rPr>
                <w:webHidden/>
              </w:rPr>
              <w:t>i</w:t>
            </w:r>
            <w:r w:rsidR="004C5D36">
              <w:rPr>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424" w:history="1">
            <w:r w:rsidR="004C5D36" w:rsidRPr="00EF7AE7">
              <w:rPr>
                <w:rStyle w:val="Hyperlink"/>
                <w:rFonts w:eastAsia="MS Mincho"/>
              </w:rPr>
              <w:t>LỜI CÁM ƠN</w:t>
            </w:r>
            <w:r w:rsidR="004C5D36">
              <w:rPr>
                <w:webHidden/>
              </w:rPr>
              <w:tab/>
            </w:r>
            <w:r w:rsidR="004C5D36">
              <w:rPr>
                <w:webHidden/>
              </w:rPr>
              <w:fldChar w:fldCharType="begin"/>
            </w:r>
            <w:r w:rsidR="004C5D36">
              <w:rPr>
                <w:webHidden/>
              </w:rPr>
              <w:instrText xml:space="preserve"> PAGEREF _Toc422262424 \h </w:instrText>
            </w:r>
            <w:r w:rsidR="004C5D36">
              <w:rPr>
                <w:webHidden/>
              </w:rPr>
            </w:r>
            <w:r w:rsidR="004C5D36">
              <w:rPr>
                <w:webHidden/>
              </w:rPr>
              <w:fldChar w:fldCharType="separate"/>
            </w:r>
            <w:r w:rsidR="004C5D36">
              <w:rPr>
                <w:webHidden/>
              </w:rPr>
              <w:t>iii</w:t>
            </w:r>
            <w:r w:rsidR="004C5D36">
              <w:rPr>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425" w:history="1">
            <w:r w:rsidR="004C5D36" w:rsidRPr="00EF7AE7">
              <w:rPr>
                <w:rStyle w:val="Hyperlink"/>
              </w:rPr>
              <w:t>ĐỀ CƯƠNG CHI TIẾT</w:t>
            </w:r>
            <w:r w:rsidR="004C5D36">
              <w:rPr>
                <w:webHidden/>
              </w:rPr>
              <w:tab/>
            </w:r>
            <w:r w:rsidR="004C5D36">
              <w:rPr>
                <w:webHidden/>
              </w:rPr>
              <w:fldChar w:fldCharType="begin"/>
            </w:r>
            <w:r w:rsidR="004C5D36">
              <w:rPr>
                <w:webHidden/>
              </w:rPr>
              <w:instrText xml:space="preserve"> PAGEREF _Toc422262425 \h </w:instrText>
            </w:r>
            <w:r w:rsidR="004C5D36">
              <w:rPr>
                <w:webHidden/>
              </w:rPr>
            </w:r>
            <w:r w:rsidR="004C5D36">
              <w:rPr>
                <w:webHidden/>
              </w:rPr>
              <w:fldChar w:fldCharType="separate"/>
            </w:r>
            <w:r w:rsidR="004C5D36">
              <w:rPr>
                <w:webHidden/>
              </w:rPr>
              <w:t>iv</w:t>
            </w:r>
            <w:r w:rsidR="004C5D36">
              <w:rPr>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426" w:history="1">
            <w:r w:rsidR="004C5D36" w:rsidRPr="00EF7AE7">
              <w:rPr>
                <w:rStyle w:val="Hyperlink"/>
              </w:rPr>
              <w:t>MỤC LỤC</w:t>
            </w:r>
            <w:r w:rsidR="004C5D36">
              <w:rPr>
                <w:webHidden/>
              </w:rPr>
              <w:tab/>
            </w:r>
            <w:r w:rsidR="004C5D36">
              <w:rPr>
                <w:webHidden/>
              </w:rPr>
              <w:fldChar w:fldCharType="begin"/>
            </w:r>
            <w:r w:rsidR="004C5D36">
              <w:rPr>
                <w:webHidden/>
              </w:rPr>
              <w:instrText xml:space="preserve"> PAGEREF _Toc422262426 \h </w:instrText>
            </w:r>
            <w:r w:rsidR="004C5D36">
              <w:rPr>
                <w:webHidden/>
              </w:rPr>
            </w:r>
            <w:r w:rsidR="004C5D36">
              <w:rPr>
                <w:webHidden/>
              </w:rPr>
              <w:fldChar w:fldCharType="separate"/>
            </w:r>
            <w:r w:rsidR="004C5D36">
              <w:rPr>
                <w:webHidden/>
              </w:rPr>
              <w:t>viii</w:t>
            </w:r>
            <w:r w:rsidR="004C5D36">
              <w:rPr>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427" w:history="1">
            <w:r w:rsidR="004C5D36" w:rsidRPr="00EF7AE7">
              <w:rPr>
                <w:rStyle w:val="Hyperlink"/>
              </w:rPr>
              <w:t>DANH SÁCH CÁC HÌNH ẢNH</w:t>
            </w:r>
            <w:r w:rsidR="004C5D36">
              <w:rPr>
                <w:webHidden/>
              </w:rPr>
              <w:tab/>
            </w:r>
            <w:r w:rsidR="004C5D36">
              <w:rPr>
                <w:webHidden/>
              </w:rPr>
              <w:fldChar w:fldCharType="begin"/>
            </w:r>
            <w:r w:rsidR="004C5D36">
              <w:rPr>
                <w:webHidden/>
              </w:rPr>
              <w:instrText xml:space="preserve"> PAGEREF _Toc422262427 \h </w:instrText>
            </w:r>
            <w:r w:rsidR="004C5D36">
              <w:rPr>
                <w:webHidden/>
              </w:rPr>
            </w:r>
            <w:r w:rsidR="004C5D36">
              <w:rPr>
                <w:webHidden/>
              </w:rPr>
              <w:fldChar w:fldCharType="separate"/>
            </w:r>
            <w:r w:rsidR="004C5D36">
              <w:rPr>
                <w:webHidden/>
              </w:rPr>
              <w:t>xx</w:t>
            </w:r>
            <w:r w:rsidR="004C5D36">
              <w:rPr>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428" w:history="1">
            <w:r w:rsidR="004C5D36" w:rsidRPr="00EF7AE7">
              <w:rPr>
                <w:rStyle w:val="Hyperlink"/>
              </w:rPr>
              <w:t>DANH SÁCH CÁC BẢNG</w:t>
            </w:r>
            <w:r w:rsidR="004C5D36">
              <w:rPr>
                <w:webHidden/>
              </w:rPr>
              <w:tab/>
            </w:r>
            <w:r w:rsidR="004C5D36">
              <w:rPr>
                <w:webHidden/>
              </w:rPr>
              <w:fldChar w:fldCharType="begin"/>
            </w:r>
            <w:r w:rsidR="004C5D36">
              <w:rPr>
                <w:webHidden/>
              </w:rPr>
              <w:instrText xml:space="preserve"> PAGEREF _Toc422262428 \h </w:instrText>
            </w:r>
            <w:r w:rsidR="004C5D36">
              <w:rPr>
                <w:webHidden/>
              </w:rPr>
            </w:r>
            <w:r w:rsidR="004C5D36">
              <w:rPr>
                <w:webHidden/>
              </w:rPr>
              <w:fldChar w:fldCharType="separate"/>
            </w:r>
            <w:r w:rsidR="004C5D36">
              <w:rPr>
                <w:webHidden/>
              </w:rPr>
              <w:t>xxiii</w:t>
            </w:r>
            <w:r w:rsidR="004C5D36">
              <w:rPr>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429" w:history="1">
            <w:r w:rsidR="004C5D36" w:rsidRPr="00EF7AE7">
              <w:rPr>
                <w:rStyle w:val="Hyperlink"/>
              </w:rPr>
              <w:t>KÝ HIỆU, VIẾT TẮT THUẬT NGỮ</w:t>
            </w:r>
            <w:r w:rsidR="004C5D36">
              <w:rPr>
                <w:webHidden/>
              </w:rPr>
              <w:tab/>
            </w:r>
            <w:r w:rsidR="004C5D36">
              <w:rPr>
                <w:webHidden/>
              </w:rPr>
              <w:fldChar w:fldCharType="begin"/>
            </w:r>
            <w:r w:rsidR="004C5D36">
              <w:rPr>
                <w:webHidden/>
              </w:rPr>
              <w:instrText xml:space="preserve"> PAGEREF _Toc422262429 \h </w:instrText>
            </w:r>
            <w:r w:rsidR="004C5D36">
              <w:rPr>
                <w:webHidden/>
              </w:rPr>
            </w:r>
            <w:r w:rsidR="004C5D36">
              <w:rPr>
                <w:webHidden/>
              </w:rPr>
              <w:fldChar w:fldCharType="separate"/>
            </w:r>
            <w:r w:rsidR="004C5D36">
              <w:rPr>
                <w:webHidden/>
              </w:rPr>
              <w:t>xxvii</w:t>
            </w:r>
            <w:r w:rsidR="004C5D36">
              <w:rPr>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430" w:history="1">
            <w:r w:rsidR="004C5D36" w:rsidRPr="00EF7AE7">
              <w:rPr>
                <w:rStyle w:val="Hyperlink"/>
              </w:rPr>
              <w:t>TÓM TẮT ĐỀ TÀI</w:t>
            </w:r>
            <w:r w:rsidR="004C5D36">
              <w:rPr>
                <w:webHidden/>
              </w:rPr>
              <w:tab/>
            </w:r>
            <w:r w:rsidR="004C5D36">
              <w:rPr>
                <w:webHidden/>
              </w:rPr>
              <w:fldChar w:fldCharType="begin"/>
            </w:r>
            <w:r w:rsidR="004C5D36">
              <w:rPr>
                <w:webHidden/>
              </w:rPr>
              <w:instrText xml:space="preserve"> PAGEREF _Toc422262430 \h </w:instrText>
            </w:r>
            <w:r w:rsidR="004C5D36">
              <w:rPr>
                <w:webHidden/>
              </w:rPr>
            </w:r>
            <w:r w:rsidR="004C5D36">
              <w:rPr>
                <w:webHidden/>
              </w:rPr>
              <w:fldChar w:fldCharType="separate"/>
            </w:r>
            <w:r w:rsidR="004C5D36">
              <w:rPr>
                <w:webHidden/>
              </w:rPr>
              <w:t>xxviii</w:t>
            </w:r>
            <w:r w:rsidR="004C5D36">
              <w:rPr>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431" w:history="1">
            <w:r w:rsidR="004C5D36" w:rsidRPr="00EF7AE7">
              <w:rPr>
                <w:rStyle w:val="Hyperlink"/>
              </w:rPr>
              <w:t>Chương 1 TỔNG QUAN ĐỀ TÀI  VÀ KHẢO SÁT HIỆN TRẠNG</w:t>
            </w:r>
            <w:r w:rsidR="004C5D36">
              <w:rPr>
                <w:webHidden/>
              </w:rPr>
              <w:tab/>
            </w:r>
            <w:r w:rsidR="004C5D36">
              <w:rPr>
                <w:webHidden/>
              </w:rPr>
              <w:fldChar w:fldCharType="begin"/>
            </w:r>
            <w:r w:rsidR="004C5D36">
              <w:rPr>
                <w:webHidden/>
              </w:rPr>
              <w:instrText xml:space="preserve"> PAGEREF _Toc422262431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32" w:history="1">
            <w:r w:rsidR="004C5D36" w:rsidRPr="00EF7AE7">
              <w:rPr>
                <w:rStyle w:val="Hyperlink"/>
              </w:rPr>
              <w:t>1.1. Lý do chọn đề tài</w:t>
            </w:r>
            <w:r w:rsidR="004C5D36">
              <w:rPr>
                <w:webHidden/>
              </w:rPr>
              <w:tab/>
            </w:r>
            <w:r w:rsidR="004C5D36">
              <w:rPr>
                <w:webHidden/>
              </w:rPr>
              <w:fldChar w:fldCharType="begin"/>
            </w:r>
            <w:r w:rsidR="004C5D36">
              <w:rPr>
                <w:webHidden/>
              </w:rPr>
              <w:instrText xml:space="preserve"> PAGEREF _Toc422262432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33" w:history="1">
            <w:r w:rsidR="004C5D36" w:rsidRPr="00EF7AE7">
              <w:rPr>
                <w:rStyle w:val="Hyperlink"/>
              </w:rPr>
              <w:t>1.2. Mục đích của đề tài</w:t>
            </w:r>
            <w:r w:rsidR="004C5D36">
              <w:rPr>
                <w:webHidden/>
              </w:rPr>
              <w:tab/>
            </w:r>
            <w:r w:rsidR="004C5D36">
              <w:rPr>
                <w:webHidden/>
              </w:rPr>
              <w:fldChar w:fldCharType="begin"/>
            </w:r>
            <w:r w:rsidR="004C5D36">
              <w:rPr>
                <w:webHidden/>
              </w:rPr>
              <w:instrText xml:space="preserve"> PAGEREF _Toc422262433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34" w:history="1">
            <w:r w:rsidR="004C5D36" w:rsidRPr="00EF7AE7">
              <w:rPr>
                <w:rStyle w:val="Hyperlink"/>
              </w:rPr>
              <w:t>1.3. Đối tượng hướng đến trong đề tài</w:t>
            </w:r>
            <w:r w:rsidR="004C5D36">
              <w:rPr>
                <w:webHidden/>
              </w:rPr>
              <w:tab/>
            </w:r>
            <w:r w:rsidR="004C5D36">
              <w:rPr>
                <w:webHidden/>
              </w:rPr>
              <w:fldChar w:fldCharType="begin"/>
            </w:r>
            <w:r w:rsidR="004C5D36">
              <w:rPr>
                <w:webHidden/>
              </w:rPr>
              <w:instrText xml:space="preserve"> PAGEREF _Toc422262434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35" w:history="1">
            <w:r w:rsidR="004C5D36" w:rsidRPr="00EF7AE7">
              <w:rPr>
                <w:rStyle w:val="Hyperlink"/>
              </w:rPr>
              <w:t>1.4. Phạm vi nghiên cứu</w:t>
            </w:r>
            <w:r w:rsidR="004C5D36">
              <w:rPr>
                <w:webHidden/>
              </w:rPr>
              <w:tab/>
            </w:r>
            <w:r w:rsidR="004C5D36">
              <w:rPr>
                <w:webHidden/>
              </w:rPr>
              <w:fldChar w:fldCharType="begin"/>
            </w:r>
            <w:r w:rsidR="004C5D36">
              <w:rPr>
                <w:webHidden/>
              </w:rPr>
              <w:instrText xml:space="preserve"> PAGEREF _Toc422262435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36" w:history="1">
            <w:r w:rsidR="004C5D36" w:rsidRPr="00EF7AE7">
              <w:rPr>
                <w:rStyle w:val="Hyperlink"/>
              </w:rPr>
              <w:t>1.5. Khảo sát hiện trạng</w:t>
            </w:r>
            <w:r w:rsidR="004C5D36">
              <w:rPr>
                <w:webHidden/>
              </w:rPr>
              <w:tab/>
            </w:r>
            <w:r w:rsidR="004C5D36">
              <w:rPr>
                <w:webHidden/>
              </w:rPr>
              <w:fldChar w:fldCharType="begin"/>
            </w:r>
            <w:r w:rsidR="004C5D36">
              <w:rPr>
                <w:webHidden/>
              </w:rPr>
              <w:instrText xml:space="preserve"> PAGEREF _Toc422262436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37" w:history="1">
            <w:r w:rsidR="004C5D36" w:rsidRPr="00EF7AE7">
              <w:rPr>
                <w:rStyle w:val="Hyperlink"/>
                <w:b/>
                <w:i/>
                <w:noProof/>
              </w:rPr>
              <w:t>1.5</w:t>
            </w:r>
            <w:r w:rsidR="004C5D36" w:rsidRPr="00EF7AE7">
              <w:rPr>
                <w:rStyle w:val="Hyperlink"/>
                <w:b/>
                <w:i/>
                <w:noProof/>
                <w:lang w:val="vi-VN"/>
              </w:rPr>
              <w:t xml:space="preserve">.1. </w:t>
            </w:r>
            <w:r w:rsidR="004C5D36" w:rsidRPr="00EF7AE7">
              <w:rPr>
                <w:rStyle w:val="Hyperlink"/>
                <w:b/>
                <w:i/>
                <w:noProof/>
              </w:rPr>
              <w:t>Tổng quan thị phần sử dụng thiết bị hệ điều hành Android</w:t>
            </w:r>
            <w:r w:rsidR="004C5D36">
              <w:rPr>
                <w:noProof/>
                <w:webHidden/>
              </w:rPr>
              <w:tab/>
            </w:r>
            <w:r w:rsidR="004C5D36">
              <w:rPr>
                <w:noProof/>
                <w:webHidden/>
              </w:rPr>
              <w:fldChar w:fldCharType="begin"/>
            </w:r>
            <w:r w:rsidR="004C5D36">
              <w:rPr>
                <w:noProof/>
                <w:webHidden/>
              </w:rPr>
              <w:instrText xml:space="preserve"> PAGEREF _Toc422262437 \h </w:instrText>
            </w:r>
            <w:r w:rsidR="004C5D36">
              <w:rPr>
                <w:noProof/>
                <w:webHidden/>
              </w:rPr>
            </w:r>
            <w:r w:rsidR="004C5D36">
              <w:rPr>
                <w:noProof/>
                <w:webHidden/>
              </w:rPr>
              <w:fldChar w:fldCharType="separate"/>
            </w:r>
            <w:r w:rsidR="004C5D36">
              <w:rPr>
                <w:noProof/>
                <w:webHidden/>
              </w:rPr>
              <w:t>2</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38" w:history="1">
            <w:r w:rsidR="004C5D36" w:rsidRPr="00EF7AE7">
              <w:rPr>
                <w:rStyle w:val="Hyperlink"/>
                <w:b/>
                <w:i/>
                <w:noProof/>
              </w:rPr>
              <w:t>1.5.2. Hiện trạng Hệ Thống Điểm Thưởng trên thế giới</w:t>
            </w:r>
            <w:r w:rsidR="004C5D36">
              <w:rPr>
                <w:noProof/>
                <w:webHidden/>
              </w:rPr>
              <w:tab/>
            </w:r>
            <w:r w:rsidR="004C5D36">
              <w:rPr>
                <w:noProof/>
                <w:webHidden/>
              </w:rPr>
              <w:fldChar w:fldCharType="begin"/>
            </w:r>
            <w:r w:rsidR="004C5D36">
              <w:rPr>
                <w:noProof/>
                <w:webHidden/>
              </w:rPr>
              <w:instrText xml:space="preserve"> PAGEREF _Toc422262438 \h </w:instrText>
            </w:r>
            <w:r w:rsidR="004C5D36">
              <w:rPr>
                <w:noProof/>
                <w:webHidden/>
              </w:rPr>
            </w:r>
            <w:r w:rsidR="004C5D36">
              <w:rPr>
                <w:noProof/>
                <w:webHidden/>
              </w:rPr>
              <w:fldChar w:fldCharType="separate"/>
            </w:r>
            <w:r w:rsidR="004C5D36">
              <w:rPr>
                <w:noProof/>
                <w:webHidden/>
              </w:rPr>
              <w:t>4</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39" w:history="1">
            <w:r w:rsidR="004C5D36" w:rsidRPr="00EF7AE7">
              <w:rPr>
                <w:rStyle w:val="Hyperlink"/>
                <w:b/>
                <w:i/>
                <w:noProof/>
              </w:rPr>
              <w:t>1.5.3. Hiện trạng Hệ Thống Điểm Thưởng ở Việt Nam</w:t>
            </w:r>
            <w:r w:rsidR="004C5D36">
              <w:rPr>
                <w:noProof/>
                <w:webHidden/>
              </w:rPr>
              <w:tab/>
            </w:r>
            <w:r w:rsidR="004C5D36">
              <w:rPr>
                <w:noProof/>
                <w:webHidden/>
              </w:rPr>
              <w:fldChar w:fldCharType="begin"/>
            </w:r>
            <w:r w:rsidR="004C5D36">
              <w:rPr>
                <w:noProof/>
                <w:webHidden/>
              </w:rPr>
              <w:instrText xml:space="preserve"> PAGEREF _Toc422262439 \h </w:instrText>
            </w:r>
            <w:r w:rsidR="004C5D36">
              <w:rPr>
                <w:noProof/>
                <w:webHidden/>
              </w:rPr>
            </w:r>
            <w:r w:rsidR="004C5D36">
              <w:rPr>
                <w:noProof/>
                <w:webHidden/>
              </w:rPr>
              <w:fldChar w:fldCharType="separate"/>
            </w:r>
            <w:r w:rsidR="004C5D36">
              <w:rPr>
                <w:noProof/>
                <w:webHidden/>
              </w:rPr>
              <w:t>7</w:t>
            </w:r>
            <w:r w:rsidR="004C5D36">
              <w:rPr>
                <w:noProof/>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440" w:history="1">
            <w:r w:rsidR="004C5D36" w:rsidRPr="00EF7AE7">
              <w:rPr>
                <w:rStyle w:val="Hyperlink"/>
              </w:rPr>
              <w:t>Chương 2 MÔ TẢ HỆ THỐNG</w:t>
            </w:r>
            <w:r w:rsidR="004C5D36">
              <w:rPr>
                <w:webHidden/>
              </w:rPr>
              <w:tab/>
            </w:r>
            <w:r w:rsidR="004C5D36">
              <w:rPr>
                <w:webHidden/>
              </w:rPr>
              <w:fldChar w:fldCharType="begin"/>
            </w:r>
            <w:r w:rsidR="004C5D36">
              <w:rPr>
                <w:webHidden/>
              </w:rPr>
              <w:instrText xml:space="preserve"> PAGEREF _Toc422262440 \h </w:instrText>
            </w:r>
            <w:r w:rsidR="004C5D36">
              <w:rPr>
                <w:webHidden/>
              </w:rPr>
            </w:r>
            <w:r w:rsidR="004C5D36">
              <w:rPr>
                <w:webHidden/>
              </w:rPr>
              <w:fldChar w:fldCharType="separate"/>
            </w:r>
            <w:r w:rsidR="004C5D36">
              <w:rPr>
                <w:webHidden/>
              </w:rPr>
              <w:t>10</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41" w:history="1">
            <w:r w:rsidR="004C5D36" w:rsidRPr="00EF7AE7">
              <w:rPr>
                <w:rStyle w:val="Hyperlink"/>
              </w:rPr>
              <w:t>2.1. Mô tả chung</w:t>
            </w:r>
            <w:r w:rsidR="004C5D36">
              <w:rPr>
                <w:webHidden/>
              </w:rPr>
              <w:tab/>
            </w:r>
            <w:r w:rsidR="004C5D36">
              <w:rPr>
                <w:webHidden/>
              </w:rPr>
              <w:fldChar w:fldCharType="begin"/>
            </w:r>
            <w:r w:rsidR="004C5D36">
              <w:rPr>
                <w:webHidden/>
              </w:rPr>
              <w:instrText xml:space="preserve"> PAGEREF _Toc422262441 \h </w:instrText>
            </w:r>
            <w:r w:rsidR="004C5D36">
              <w:rPr>
                <w:webHidden/>
              </w:rPr>
            </w:r>
            <w:r w:rsidR="004C5D36">
              <w:rPr>
                <w:webHidden/>
              </w:rPr>
              <w:fldChar w:fldCharType="separate"/>
            </w:r>
            <w:r w:rsidR="004C5D36">
              <w:rPr>
                <w:webHidden/>
              </w:rPr>
              <w:t>10</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42" w:history="1">
            <w:r w:rsidR="004C5D36" w:rsidRPr="00EF7AE7">
              <w:rPr>
                <w:rStyle w:val="Hyperlink"/>
              </w:rPr>
              <w:t>2.2. Mô tả Client</w:t>
            </w:r>
            <w:r w:rsidR="004C5D36">
              <w:rPr>
                <w:webHidden/>
              </w:rPr>
              <w:tab/>
            </w:r>
            <w:r w:rsidR="004C5D36">
              <w:rPr>
                <w:webHidden/>
              </w:rPr>
              <w:fldChar w:fldCharType="begin"/>
            </w:r>
            <w:r w:rsidR="004C5D36">
              <w:rPr>
                <w:webHidden/>
              </w:rPr>
              <w:instrText xml:space="preserve"> PAGEREF _Toc422262442 \h </w:instrText>
            </w:r>
            <w:r w:rsidR="004C5D36">
              <w:rPr>
                <w:webHidden/>
              </w:rPr>
            </w:r>
            <w:r w:rsidR="004C5D36">
              <w:rPr>
                <w:webHidden/>
              </w:rPr>
              <w:fldChar w:fldCharType="separate"/>
            </w:r>
            <w:r w:rsidR="004C5D36">
              <w:rPr>
                <w:webHidden/>
              </w:rPr>
              <w:t>11</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43" w:history="1">
            <w:r w:rsidR="004C5D36" w:rsidRPr="00EF7AE7">
              <w:rPr>
                <w:rStyle w:val="Hyperlink"/>
              </w:rPr>
              <w:t>2.3. Mô tả Server</w:t>
            </w:r>
            <w:r w:rsidR="004C5D36">
              <w:rPr>
                <w:webHidden/>
              </w:rPr>
              <w:tab/>
            </w:r>
            <w:r w:rsidR="004C5D36">
              <w:rPr>
                <w:webHidden/>
              </w:rPr>
              <w:fldChar w:fldCharType="begin"/>
            </w:r>
            <w:r w:rsidR="004C5D36">
              <w:rPr>
                <w:webHidden/>
              </w:rPr>
              <w:instrText xml:space="preserve"> PAGEREF _Toc422262443 \h </w:instrText>
            </w:r>
            <w:r w:rsidR="004C5D36">
              <w:rPr>
                <w:webHidden/>
              </w:rPr>
            </w:r>
            <w:r w:rsidR="004C5D36">
              <w:rPr>
                <w:webHidden/>
              </w:rPr>
              <w:fldChar w:fldCharType="separate"/>
            </w:r>
            <w:r w:rsidR="004C5D36">
              <w:rPr>
                <w:webHidden/>
              </w:rPr>
              <w:t>12</w:t>
            </w:r>
            <w:r w:rsidR="004C5D36">
              <w:rPr>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44" w:history="1">
            <w:r w:rsidR="004C5D36" w:rsidRPr="00EF7AE7">
              <w:rPr>
                <w:rStyle w:val="Hyperlink"/>
                <w:b/>
                <w:i/>
                <w:noProof/>
              </w:rPr>
              <w:t>2.3.1. Web Server</w:t>
            </w:r>
            <w:r w:rsidR="004C5D36">
              <w:rPr>
                <w:noProof/>
                <w:webHidden/>
              </w:rPr>
              <w:tab/>
            </w:r>
            <w:r w:rsidR="004C5D36">
              <w:rPr>
                <w:noProof/>
                <w:webHidden/>
              </w:rPr>
              <w:fldChar w:fldCharType="begin"/>
            </w:r>
            <w:r w:rsidR="004C5D36">
              <w:rPr>
                <w:noProof/>
                <w:webHidden/>
              </w:rPr>
              <w:instrText xml:space="preserve"> PAGEREF _Toc422262444 \h </w:instrText>
            </w:r>
            <w:r w:rsidR="004C5D36">
              <w:rPr>
                <w:noProof/>
                <w:webHidden/>
              </w:rPr>
            </w:r>
            <w:r w:rsidR="004C5D36">
              <w:rPr>
                <w:noProof/>
                <w:webHidden/>
              </w:rPr>
              <w:fldChar w:fldCharType="separate"/>
            </w:r>
            <w:r w:rsidR="004C5D36">
              <w:rPr>
                <w:noProof/>
                <w:webHidden/>
              </w:rPr>
              <w:t>12</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45" w:history="1">
            <w:r w:rsidR="004C5D36" w:rsidRPr="00EF7AE7">
              <w:rPr>
                <w:rStyle w:val="Hyperlink"/>
                <w:b/>
                <w:i/>
                <w:noProof/>
              </w:rPr>
              <w:t>2.3.2. Web Service</w:t>
            </w:r>
            <w:r w:rsidR="004C5D36">
              <w:rPr>
                <w:noProof/>
                <w:webHidden/>
              </w:rPr>
              <w:tab/>
            </w:r>
            <w:r w:rsidR="004C5D36">
              <w:rPr>
                <w:noProof/>
                <w:webHidden/>
              </w:rPr>
              <w:fldChar w:fldCharType="begin"/>
            </w:r>
            <w:r w:rsidR="004C5D36">
              <w:rPr>
                <w:noProof/>
                <w:webHidden/>
              </w:rPr>
              <w:instrText xml:space="preserve"> PAGEREF _Toc422262445 \h </w:instrText>
            </w:r>
            <w:r w:rsidR="004C5D36">
              <w:rPr>
                <w:noProof/>
                <w:webHidden/>
              </w:rPr>
            </w:r>
            <w:r w:rsidR="004C5D36">
              <w:rPr>
                <w:noProof/>
                <w:webHidden/>
              </w:rPr>
              <w:fldChar w:fldCharType="separate"/>
            </w:r>
            <w:r w:rsidR="004C5D36">
              <w:rPr>
                <w:noProof/>
                <w:webHidden/>
              </w:rPr>
              <w:t>13</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46" w:history="1">
            <w:r w:rsidR="004C5D36" w:rsidRPr="00EF7AE7">
              <w:rPr>
                <w:rStyle w:val="Hyperlink"/>
                <w:b/>
                <w:i/>
                <w:noProof/>
              </w:rPr>
              <w:t>2.3.3. Back-end Database</w:t>
            </w:r>
            <w:r w:rsidR="004C5D36">
              <w:rPr>
                <w:noProof/>
                <w:webHidden/>
              </w:rPr>
              <w:tab/>
            </w:r>
            <w:r w:rsidR="004C5D36">
              <w:rPr>
                <w:noProof/>
                <w:webHidden/>
              </w:rPr>
              <w:fldChar w:fldCharType="begin"/>
            </w:r>
            <w:r w:rsidR="004C5D36">
              <w:rPr>
                <w:noProof/>
                <w:webHidden/>
              </w:rPr>
              <w:instrText xml:space="preserve"> PAGEREF _Toc422262446 \h </w:instrText>
            </w:r>
            <w:r w:rsidR="004C5D36">
              <w:rPr>
                <w:noProof/>
                <w:webHidden/>
              </w:rPr>
            </w:r>
            <w:r w:rsidR="004C5D36">
              <w:rPr>
                <w:noProof/>
                <w:webHidden/>
              </w:rPr>
              <w:fldChar w:fldCharType="separate"/>
            </w:r>
            <w:r w:rsidR="004C5D36">
              <w:rPr>
                <w:noProof/>
                <w:webHidden/>
              </w:rPr>
              <w:t>13</w:t>
            </w:r>
            <w:r w:rsidR="004C5D36">
              <w:rPr>
                <w:noProof/>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47" w:history="1">
            <w:r w:rsidR="004C5D36" w:rsidRPr="00EF7AE7">
              <w:rPr>
                <w:rStyle w:val="Hyperlink"/>
              </w:rPr>
              <w:t>2.4. Mô tả API và SDK hệ thống cung cấp cho bên thứ ba</w:t>
            </w:r>
            <w:r w:rsidR="004C5D36">
              <w:rPr>
                <w:webHidden/>
              </w:rPr>
              <w:tab/>
            </w:r>
            <w:r w:rsidR="004C5D36">
              <w:rPr>
                <w:webHidden/>
              </w:rPr>
              <w:fldChar w:fldCharType="begin"/>
            </w:r>
            <w:r w:rsidR="004C5D36">
              <w:rPr>
                <w:webHidden/>
              </w:rPr>
              <w:instrText xml:space="preserve"> PAGEREF _Toc422262447 \h </w:instrText>
            </w:r>
            <w:r w:rsidR="004C5D36">
              <w:rPr>
                <w:webHidden/>
              </w:rPr>
            </w:r>
            <w:r w:rsidR="004C5D36">
              <w:rPr>
                <w:webHidden/>
              </w:rPr>
              <w:fldChar w:fldCharType="separate"/>
            </w:r>
            <w:r w:rsidR="004C5D36">
              <w:rPr>
                <w:webHidden/>
              </w:rPr>
              <w:t>13</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48" w:history="1">
            <w:r w:rsidR="004C5D36" w:rsidRPr="00EF7AE7">
              <w:rPr>
                <w:rStyle w:val="Hyperlink"/>
              </w:rPr>
              <w:t>2.5. Dịch vụ trung tâm thông báo (Google Cloud Messaging)</w:t>
            </w:r>
            <w:r w:rsidR="004C5D36">
              <w:rPr>
                <w:webHidden/>
              </w:rPr>
              <w:tab/>
            </w:r>
            <w:r w:rsidR="004C5D36">
              <w:rPr>
                <w:webHidden/>
              </w:rPr>
              <w:fldChar w:fldCharType="begin"/>
            </w:r>
            <w:r w:rsidR="004C5D36">
              <w:rPr>
                <w:webHidden/>
              </w:rPr>
              <w:instrText xml:space="preserve"> PAGEREF _Toc422262448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49" w:history="1">
            <w:r w:rsidR="004C5D36" w:rsidRPr="00EF7AE7">
              <w:rPr>
                <w:rStyle w:val="Hyperlink"/>
              </w:rPr>
              <w:t>2.6. Dịch vụ lưu trữ đám mây (Google Cloud Storage)</w:t>
            </w:r>
            <w:r w:rsidR="004C5D36">
              <w:rPr>
                <w:webHidden/>
              </w:rPr>
              <w:tab/>
            </w:r>
            <w:r w:rsidR="004C5D36">
              <w:rPr>
                <w:webHidden/>
              </w:rPr>
              <w:fldChar w:fldCharType="begin"/>
            </w:r>
            <w:r w:rsidR="004C5D36">
              <w:rPr>
                <w:webHidden/>
              </w:rPr>
              <w:instrText xml:space="preserve"> PAGEREF _Toc422262449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50" w:history="1">
            <w:r w:rsidR="004C5D36" w:rsidRPr="00EF7AE7">
              <w:rPr>
                <w:rStyle w:val="Hyperlink"/>
              </w:rPr>
              <w:t>2.7. Kiến trúc của hệ thống</w:t>
            </w:r>
            <w:r w:rsidR="004C5D36">
              <w:rPr>
                <w:webHidden/>
              </w:rPr>
              <w:tab/>
            </w:r>
            <w:r w:rsidR="004C5D36">
              <w:rPr>
                <w:webHidden/>
              </w:rPr>
              <w:fldChar w:fldCharType="begin"/>
            </w:r>
            <w:r w:rsidR="004C5D36">
              <w:rPr>
                <w:webHidden/>
              </w:rPr>
              <w:instrText xml:space="preserve"> PAGEREF _Toc422262450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51" w:history="1">
            <w:r w:rsidR="004C5D36" w:rsidRPr="00EF7AE7">
              <w:rPr>
                <w:rStyle w:val="Hyperlink"/>
                <w:b/>
                <w:i/>
                <w:noProof/>
              </w:rPr>
              <w:t>2.7.1. Kiến trúc tổng thể:</w:t>
            </w:r>
            <w:r w:rsidR="004C5D36">
              <w:rPr>
                <w:noProof/>
                <w:webHidden/>
              </w:rPr>
              <w:tab/>
            </w:r>
            <w:r w:rsidR="004C5D36">
              <w:rPr>
                <w:noProof/>
                <w:webHidden/>
              </w:rPr>
              <w:fldChar w:fldCharType="begin"/>
            </w:r>
            <w:r w:rsidR="004C5D36">
              <w:rPr>
                <w:noProof/>
                <w:webHidden/>
              </w:rPr>
              <w:instrText xml:space="preserve"> PAGEREF _Toc422262451 \h </w:instrText>
            </w:r>
            <w:r w:rsidR="004C5D36">
              <w:rPr>
                <w:noProof/>
                <w:webHidden/>
              </w:rPr>
            </w:r>
            <w:r w:rsidR="004C5D36">
              <w:rPr>
                <w:noProof/>
                <w:webHidden/>
              </w:rPr>
              <w:fldChar w:fldCharType="separate"/>
            </w:r>
            <w:r w:rsidR="004C5D36">
              <w:rPr>
                <w:noProof/>
                <w:webHidden/>
              </w:rPr>
              <w:t>14</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52" w:history="1">
            <w:r w:rsidR="004C5D36" w:rsidRPr="00EF7AE7">
              <w:rPr>
                <w:rStyle w:val="Hyperlink"/>
                <w:b/>
                <w:i/>
                <w:noProof/>
              </w:rPr>
              <w:t>2.7.2. Kiến trúc chi tiết từng thành phần</w:t>
            </w:r>
            <w:r w:rsidR="004C5D36">
              <w:rPr>
                <w:noProof/>
                <w:webHidden/>
              </w:rPr>
              <w:tab/>
            </w:r>
            <w:r w:rsidR="004C5D36">
              <w:rPr>
                <w:noProof/>
                <w:webHidden/>
              </w:rPr>
              <w:fldChar w:fldCharType="begin"/>
            </w:r>
            <w:r w:rsidR="004C5D36">
              <w:rPr>
                <w:noProof/>
                <w:webHidden/>
              </w:rPr>
              <w:instrText xml:space="preserve"> PAGEREF _Toc422262452 \h </w:instrText>
            </w:r>
            <w:r w:rsidR="004C5D36">
              <w:rPr>
                <w:noProof/>
                <w:webHidden/>
              </w:rPr>
            </w:r>
            <w:r w:rsidR="004C5D36">
              <w:rPr>
                <w:noProof/>
                <w:webHidden/>
              </w:rPr>
              <w:fldChar w:fldCharType="separate"/>
            </w:r>
            <w:r w:rsidR="004C5D36">
              <w:rPr>
                <w:noProof/>
                <w:webHidden/>
              </w:rPr>
              <w:t>16</w:t>
            </w:r>
            <w:r w:rsidR="004C5D36">
              <w:rPr>
                <w:noProof/>
                <w:webHidden/>
              </w:rPr>
              <w:fldChar w:fldCharType="end"/>
            </w:r>
          </w:hyperlink>
        </w:p>
        <w:p w:rsidR="004C5D36" w:rsidRDefault="005A0F5D">
          <w:pPr>
            <w:pStyle w:val="TOC4"/>
            <w:tabs>
              <w:tab w:val="right" w:leader="dot" w:pos="8544"/>
            </w:tabs>
            <w:rPr>
              <w:noProof/>
            </w:rPr>
          </w:pPr>
          <w:hyperlink w:anchor="_Toc422262453" w:history="1">
            <w:r w:rsidR="004C5D36" w:rsidRPr="00EF7AE7">
              <w:rPr>
                <w:rStyle w:val="Hyperlink"/>
                <w:i/>
                <w:noProof/>
              </w:rPr>
              <w:t>2</w:t>
            </w:r>
            <w:r w:rsidR="004C5D36" w:rsidRPr="00EF7AE7">
              <w:rPr>
                <w:rStyle w:val="Hyperlink"/>
                <w:i/>
                <w:noProof/>
                <w:lang w:val="vi-VN"/>
              </w:rPr>
              <w:t xml:space="preserve">.7.2.1. Thành phần </w:t>
            </w:r>
            <w:r w:rsidR="004C5D36" w:rsidRPr="00EF7AE7">
              <w:rPr>
                <w:rStyle w:val="Hyperlink"/>
                <w:i/>
                <w:noProof/>
              </w:rPr>
              <w:t>C</w:t>
            </w:r>
            <w:r w:rsidR="004C5D36" w:rsidRPr="00EF7AE7">
              <w:rPr>
                <w:rStyle w:val="Hyperlink"/>
                <w:i/>
                <w:noProof/>
                <w:lang w:val="vi-VN"/>
              </w:rPr>
              <w:t>lient</w:t>
            </w:r>
            <w:r w:rsidR="004C5D36">
              <w:rPr>
                <w:noProof/>
                <w:webHidden/>
              </w:rPr>
              <w:tab/>
            </w:r>
            <w:r w:rsidR="004C5D36">
              <w:rPr>
                <w:noProof/>
                <w:webHidden/>
              </w:rPr>
              <w:fldChar w:fldCharType="begin"/>
            </w:r>
            <w:r w:rsidR="004C5D36">
              <w:rPr>
                <w:noProof/>
                <w:webHidden/>
              </w:rPr>
              <w:instrText xml:space="preserve"> PAGEREF _Toc422262453 \h </w:instrText>
            </w:r>
            <w:r w:rsidR="004C5D36">
              <w:rPr>
                <w:noProof/>
                <w:webHidden/>
              </w:rPr>
            </w:r>
            <w:r w:rsidR="004C5D36">
              <w:rPr>
                <w:noProof/>
                <w:webHidden/>
              </w:rPr>
              <w:fldChar w:fldCharType="separate"/>
            </w:r>
            <w:r w:rsidR="004C5D36">
              <w:rPr>
                <w:noProof/>
                <w:webHidden/>
              </w:rPr>
              <w:t>16</w:t>
            </w:r>
            <w:r w:rsidR="004C5D36">
              <w:rPr>
                <w:noProof/>
                <w:webHidden/>
              </w:rPr>
              <w:fldChar w:fldCharType="end"/>
            </w:r>
          </w:hyperlink>
        </w:p>
        <w:p w:rsidR="004C5D36" w:rsidRDefault="005A0F5D">
          <w:pPr>
            <w:pStyle w:val="TOC4"/>
            <w:tabs>
              <w:tab w:val="right" w:leader="dot" w:pos="8544"/>
            </w:tabs>
            <w:rPr>
              <w:noProof/>
            </w:rPr>
          </w:pPr>
          <w:hyperlink w:anchor="_Toc422262454" w:history="1">
            <w:r w:rsidR="004C5D36" w:rsidRPr="00EF7AE7">
              <w:rPr>
                <w:rStyle w:val="Hyperlink"/>
                <w:i/>
                <w:noProof/>
              </w:rPr>
              <w:t>2.7.2.2. Thành phần Server</w:t>
            </w:r>
            <w:r w:rsidR="004C5D36">
              <w:rPr>
                <w:noProof/>
                <w:webHidden/>
              </w:rPr>
              <w:tab/>
            </w:r>
            <w:r w:rsidR="004C5D36">
              <w:rPr>
                <w:noProof/>
                <w:webHidden/>
              </w:rPr>
              <w:fldChar w:fldCharType="begin"/>
            </w:r>
            <w:r w:rsidR="004C5D36">
              <w:rPr>
                <w:noProof/>
                <w:webHidden/>
              </w:rPr>
              <w:instrText xml:space="preserve"> PAGEREF _Toc422262454 \h </w:instrText>
            </w:r>
            <w:r w:rsidR="004C5D36">
              <w:rPr>
                <w:noProof/>
                <w:webHidden/>
              </w:rPr>
            </w:r>
            <w:r w:rsidR="004C5D36">
              <w:rPr>
                <w:noProof/>
                <w:webHidden/>
              </w:rPr>
              <w:fldChar w:fldCharType="separate"/>
            </w:r>
            <w:r w:rsidR="004C5D36">
              <w:rPr>
                <w:noProof/>
                <w:webHidden/>
              </w:rPr>
              <w:t>17</w:t>
            </w:r>
            <w:r w:rsidR="004C5D36">
              <w:rPr>
                <w:noProof/>
                <w:webHidden/>
              </w:rPr>
              <w:fldChar w:fldCharType="end"/>
            </w:r>
          </w:hyperlink>
        </w:p>
        <w:p w:rsidR="004C5D36" w:rsidRDefault="005A0F5D">
          <w:pPr>
            <w:pStyle w:val="TOC4"/>
            <w:tabs>
              <w:tab w:val="right" w:leader="dot" w:pos="8544"/>
            </w:tabs>
            <w:rPr>
              <w:noProof/>
            </w:rPr>
          </w:pPr>
          <w:hyperlink w:anchor="_Toc422262455" w:history="1">
            <w:r w:rsidR="004C5D36" w:rsidRPr="00EF7AE7">
              <w:rPr>
                <w:rStyle w:val="Hyperlink"/>
                <w:i/>
                <w:noProof/>
              </w:rPr>
              <w:t>2.7.2.3. Thành phần API và SDK</w:t>
            </w:r>
            <w:r w:rsidR="004C5D36">
              <w:rPr>
                <w:noProof/>
                <w:webHidden/>
              </w:rPr>
              <w:tab/>
            </w:r>
            <w:r w:rsidR="004C5D36">
              <w:rPr>
                <w:noProof/>
                <w:webHidden/>
              </w:rPr>
              <w:fldChar w:fldCharType="begin"/>
            </w:r>
            <w:r w:rsidR="004C5D36">
              <w:rPr>
                <w:noProof/>
                <w:webHidden/>
              </w:rPr>
              <w:instrText xml:space="preserve"> PAGEREF _Toc422262455 \h </w:instrText>
            </w:r>
            <w:r w:rsidR="004C5D36">
              <w:rPr>
                <w:noProof/>
                <w:webHidden/>
              </w:rPr>
            </w:r>
            <w:r w:rsidR="004C5D36">
              <w:rPr>
                <w:noProof/>
                <w:webHidden/>
              </w:rPr>
              <w:fldChar w:fldCharType="separate"/>
            </w:r>
            <w:r w:rsidR="004C5D36">
              <w:rPr>
                <w:noProof/>
                <w:webHidden/>
              </w:rPr>
              <w:t>17</w:t>
            </w:r>
            <w:r w:rsidR="004C5D36">
              <w:rPr>
                <w:noProof/>
                <w:webHidden/>
              </w:rPr>
              <w:fldChar w:fldCharType="end"/>
            </w:r>
          </w:hyperlink>
        </w:p>
        <w:p w:rsidR="004C5D36" w:rsidRDefault="005A0F5D">
          <w:pPr>
            <w:pStyle w:val="TOC4"/>
            <w:tabs>
              <w:tab w:val="right" w:leader="dot" w:pos="8544"/>
            </w:tabs>
            <w:rPr>
              <w:noProof/>
            </w:rPr>
          </w:pPr>
          <w:hyperlink w:anchor="_Toc422262456" w:history="1">
            <w:r w:rsidR="004C5D36" w:rsidRPr="00EF7AE7">
              <w:rPr>
                <w:rStyle w:val="Hyperlink"/>
                <w:i/>
                <w:noProof/>
              </w:rPr>
              <w:t>2.7.2.4. Thành phần Cloud lưu trữ dữ liệu</w:t>
            </w:r>
            <w:r w:rsidR="004C5D36">
              <w:rPr>
                <w:noProof/>
                <w:webHidden/>
              </w:rPr>
              <w:tab/>
            </w:r>
            <w:r w:rsidR="004C5D36">
              <w:rPr>
                <w:noProof/>
                <w:webHidden/>
              </w:rPr>
              <w:fldChar w:fldCharType="begin"/>
            </w:r>
            <w:r w:rsidR="004C5D36">
              <w:rPr>
                <w:noProof/>
                <w:webHidden/>
              </w:rPr>
              <w:instrText xml:space="preserve"> PAGEREF _Toc422262456 \h </w:instrText>
            </w:r>
            <w:r w:rsidR="004C5D36">
              <w:rPr>
                <w:noProof/>
                <w:webHidden/>
              </w:rPr>
            </w:r>
            <w:r w:rsidR="004C5D36">
              <w:rPr>
                <w:noProof/>
                <w:webHidden/>
              </w:rPr>
              <w:fldChar w:fldCharType="separate"/>
            </w:r>
            <w:r w:rsidR="004C5D36">
              <w:rPr>
                <w:noProof/>
                <w:webHidden/>
              </w:rPr>
              <w:t>18</w:t>
            </w:r>
            <w:r w:rsidR="004C5D36">
              <w:rPr>
                <w:noProof/>
                <w:webHidden/>
              </w:rPr>
              <w:fldChar w:fldCharType="end"/>
            </w:r>
          </w:hyperlink>
        </w:p>
        <w:p w:rsidR="004C5D36" w:rsidRDefault="005A0F5D">
          <w:pPr>
            <w:pStyle w:val="TOC4"/>
            <w:tabs>
              <w:tab w:val="right" w:leader="dot" w:pos="8544"/>
            </w:tabs>
            <w:rPr>
              <w:noProof/>
            </w:rPr>
          </w:pPr>
          <w:hyperlink w:anchor="_Toc422262457" w:history="1">
            <w:r w:rsidR="004C5D36" w:rsidRPr="00EF7AE7">
              <w:rPr>
                <w:rStyle w:val="Hyperlink"/>
                <w:i/>
                <w:noProof/>
              </w:rPr>
              <w:t>2.7.2.5. Thành phần Trung tâm thông báo</w:t>
            </w:r>
            <w:r w:rsidR="004C5D36">
              <w:rPr>
                <w:noProof/>
                <w:webHidden/>
              </w:rPr>
              <w:tab/>
            </w:r>
            <w:r w:rsidR="004C5D36">
              <w:rPr>
                <w:noProof/>
                <w:webHidden/>
              </w:rPr>
              <w:fldChar w:fldCharType="begin"/>
            </w:r>
            <w:r w:rsidR="004C5D36">
              <w:rPr>
                <w:noProof/>
                <w:webHidden/>
              </w:rPr>
              <w:instrText xml:space="preserve"> PAGEREF _Toc422262457 \h </w:instrText>
            </w:r>
            <w:r w:rsidR="004C5D36">
              <w:rPr>
                <w:noProof/>
                <w:webHidden/>
              </w:rPr>
            </w:r>
            <w:r w:rsidR="004C5D36">
              <w:rPr>
                <w:noProof/>
                <w:webHidden/>
              </w:rPr>
              <w:fldChar w:fldCharType="separate"/>
            </w:r>
            <w:r w:rsidR="004C5D36">
              <w:rPr>
                <w:noProof/>
                <w:webHidden/>
              </w:rPr>
              <w:t>18</w:t>
            </w:r>
            <w:r w:rsidR="004C5D36">
              <w:rPr>
                <w:noProof/>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58" w:history="1">
            <w:r w:rsidR="004C5D36" w:rsidRPr="00EF7AE7">
              <w:rPr>
                <w:rStyle w:val="Hyperlink"/>
              </w:rPr>
              <w:t>2.8. Một số quy trình sử dụng chính</w:t>
            </w:r>
            <w:r w:rsidR="004C5D36">
              <w:rPr>
                <w:webHidden/>
              </w:rPr>
              <w:tab/>
            </w:r>
            <w:r w:rsidR="004C5D36">
              <w:rPr>
                <w:webHidden/>
              </w:rPr>
              <w:fldChar w:fldCharType="begin"/>
            </w:r>
            <w:r w:rsidR="004C5D36">
              <w:rPr>
                <w:webHidden/>
              </w:rPr>
              <w:instrText xml:space="preserve"> PAGEREF _Toc422262458 \h </w:instrText>
            </w:r>
            <w:r w:rsidR="004C5D36">
              <w:rPr>
                <w:webHidden/>
              </w:rPr>
            </w:r>
            <w:r w:rsidR="004C5D36">
              <w:rPr>
                <w:webHidden/>
              </w:rPr>
              <w:fldChar w:fldCharType="separate"/>
            </w:r>
            <w:r w:rsidR="004C5D36">
              <w:rPr>
                <w:webHidden/>
              </w:rPr>
              <w:t>19</w:t>
            </w:r>
            <w:r w:rsidR="004C5D36">
              <w:rPr>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59" w:history="1">
            <w:r w:rsidR="004C5D36" w:rsidRPr="00EF7AE7">
              <w:rPr>
                <w:rStyle w:val="Hyperlink"/>
                <w:b/>
                <w:i/>
                <w:noProof/>
              </w:rPr>
              <w:t>2.8.1. Tạo shop, tạo card, liên kết shop và card</w:t>
            </w:r>
            <w:r w:rsidR="004C5D36">
              <w:rPr>
                <w:noProof/>
                <w:webHidden/>
              </w:rPr>
              <w:tab/>
            </w:r>
            <w:r w:rsidR="004C5D36">
              <w:rPr>
                <w:noProof/>
                <w:webHidden/>
              </w:rPr>
              <w:fldChar w:fldCharType="begin"/>
            </w:r>
            <w:r w:rsidR="004C5D36">
              <w:rPr>
                <w:noProof/>
                <w:webHidden/>
              </w:rPr>
              <w:instrText xml:space="preserve"> PAGEREF _Toc422262459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60" w:history="1">
            <w:r w:rsidR="004C5D36" w:rsidRPr="00EF7AE7">
              <w:rPr>
                <w:rStyle w:val="Hyperlink"/>
                <w:b/>
                <w:i/>
                <w:noProof/>
              </w:rPr>
              <w:t>2.8.2. Khách hàng đăng kí làm thành viên của shop</w:t>
            </w:r>
            <w:r w:rsidR="004C5D36">
              <w:rPr>
                <w:noProof/>
                <w:webHidden/>
              </w:rPr>
              <w:tab/>
            </w:r>
            <w:r w:rsidR="004C5D36">
              <w:rPr>
                <w:noProof/>
                <w:webHidden/>
              </w:rPr>
              <w:fldChar w:fldCharType="begin"/>
            </w:r>
            <w:r w:rsidR="004C5D36">
              <w:rPr>
                <w:noProof/>
                <w:webHidden/>
              </w:rPr>
              <w:instrText xml:space="preserve"> PAGEREF _Toc422262460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61" w:history="1">
            <w:r w:rsidR="004C5D36" w:rsidRPr="00EF7AE7">
              <w:rPr>
                <w:rStyle w:val="Hyperlink"/>
                <w:b/>
                <w:i/>
                <w:noProof/>
              </w:rPr>
              <w:t>2.8.3. Cộng điểm thưởng cho khách hàng</w:t>
            </w:r>
            <w:r w:rsidR="004C5D36">
              <w:rPr>
                <w:noProof/>
                <w:webHidden/>
              </w:rPr>
              <w:tab/>
            </w:r>
            <w:r w:rsidR="004C5D36">
              <w:rPr>
                <w:noProof/>
                <w:webHidden/>
              </w:rPr>
              <w:fldChar w:fldCharType="begin"/>
            </w:r>
            <w:r w:rsidR="004C5D36">
              <w:rPr>
                <w:noProof/>
                <w:webHidden/>
              </w:rPr>
              <w:instrText xml:space="preserve"> PAGEREF _Toc422262461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62" w:history="1">
            <w:r w:rsidR="004C5D36" w:rsidRPr="00EF7AE7">
              <w:rPr>
                <w:rStyle w:val="Hyperlink"/>
                <w:b/>
                <w:i/>
                <w:noProof/>
              </w:rPr>
              <w:t>2.8.4. Đổi quà cho khách hàng</w:t>
            </w:r>
            <w:r w:rsidR="004C5D36">
              <w:rPr>
                <w:noProof/>
                <w:webHidden/>
              </w:rPr>
              <w:tab/>
            </w:r>
            <w:r w:rsidR="004C5D36">
              <w:rPr>
                <w:noProof/>
                <w:webHidden/>
              </w:rPr>
              <w:fldChar w:fldCharType="begin"/>
            </w:r>
            <w:r w:rsidR="004C5D36">
              <w:rPr>
                <w:noProof/>
                <w:webHidden/>
              </w:rPr>
              <w:instrText xml:space="preserve"> PAGEREF _Toc422262462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463" w:history="1">
            <w:r w:rsidR="004C5D36" w:rsidRPr="00EF7AE7">
              <w:rPr>
                <w:rStyle w:val="Hyperlink"/>
              </w:rPr>
              <w:t>Chương 3 THIẾT KẾ VÀ CÀI ĐẶT PHÂN HỆ CLIENT</w:t>
            </w:r>
            <w:r w:rsidR="004C5D36">
              <w:rPr>
                <w:webHidden/>
              </w:rPr>
              <w:tab/>
            </w:r>
            <w:r w:rsidR="004C5D36">
              <w:rPr>
                <w:webHidden/>
              </w:rPr>
              <w:fldChar w:fldCharType="begin"/>
            </w:r>
            <w:r w:rsidR="004C5D36">
              <w:rPr>
                <w:webHidden/>
              </w:rPr>
              <w:instrText xml:space="preserve"> PAGEREF _Toc422262463 \h </w:instrText>
            </w:r>
            <w:r w:rsidR="004C5D36">
              <w:rPr>
                <w:webHidden/>
              </w:rPr>
            </w:r>
            <w:r w:rsidR="004C5D36">
              <w:rPr>
                <w:webHidden/>
              </w:rPr>
              <w:fldChar w:fldCharType="separate"/>
            </w:r>
            <w:r w:rsidR="004C5D36">
              <w:rPr>
                <w:webHidden/>
              </w:rPr>
              <w:t>20</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464" w:history="1">
            <w:r w:rsidR="004C5D36" w:rsidRPr="00EF7AE7">
              <w:rPr>
                <w:rStyle w:val="Hyperlink"/>
              </w:rPr>
              <w:t>3.1. Ứng dụng dành cho chủ cửa hàng (Manager App)</w:t>
            </w:r>
            <w:r w:rsidR="004C5D36">
              <w:rPr>
                <w:webHidden/>
              </w:rPr>
              <w:tab/>
            </w:r>
            <w:r w:rsidR="004C5D36">
              <w:rPr>
                <w:webHidden/>
              </w:rPr>
              <w:fldChar w:fldCharType="begin"/>
            </w:r>
            <w:r w:rsidR="004C5D36">
              <w:rPr>
                <w:webHidden/>
              </w:rPr>
              <w:instrText xml:space="preserve"> PAGEREF _Toc422262464 \h </w:instrText>
            </w:r>
            <w:r w:rsidR="004C5D36">
              <w:rPr>
                <w:webHidden/>
              </w:rPr>
            </w:r>
            <w:r w:rsidR="004C5D36">
              <w:rPr>
                <w:webHidden/>
              </w:rPr>
              <w:fldChar w:fldCharType="separate"/>
            </w:r>
            <w:r w:rsidR="004C5D36">
              <w:rPr>
                <w:webHidden/>
              </w:rPr>
              <w:t>21</w:t>
            </w:r>
            <w:r w:rsidR="004C5D36">
              <w:rPr>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465" w:history="1">
            <w:r w:rsidR="004C5D36" w:rsidRPr="00EF7AE7">
              <w:rPr>
                <w:rStyle w:val="Hyperlink"/>
                <w:b/>
                <w:i/>
                <w:noProof/>
              </w:rPr>
              <w:t>3.1.1. Thiết kế</w:t>
            </w:r>
            <w:r w:rsidR="004C5D36">
              <w:rPr>
                <w:noProof/>
                <w:webHidden/>
              </w:rPr>
              <w:tab/>
            </w:r>
            <w:r w:rsidR="004C5D36">
              <w:rPr>
                <w:noProof/>
                <w:webHidden/>
              </w:rPr>
              <w:fldChar w:fldCharType="begin"/>
            </w:r>
            <w:r w:rsidR="004C5D36">
              <w:rPr>
                <w:noProof/>
                <w:webHidden/>
              </w:rPr>
              <w:instrText xml:space="preserve"> PAGEREF _Toc422262465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5A0F5D">
          <w:pPr>
            <w:pStyle w:val="TOC4"/>
            <w:tabs>
              <w:tab w:val="right" w:leader="dot" w:pos="8544"/>
            </w:tabs>
            <w:rPr>
              <w:noProof/>
            </w:rPr>
          </w:pPr>
          <w:hyperlink w:anchor="_Toc422262466" w:history="1">
            <w:r w:rsidR="004C5D36" w:rsidRPr="00EF7AE7">
              <w:rPr>
                <w:rStyle w:val="Hyperlink"/>
                <w:i/>
                <w:noProof/>
              </w:rPr>
              <w:t>3.1.1.1. Thiết kế Usecase</w:t>
            </w:r>
            <w:r w:rsidR="004C5D36">
              <w:rPr>
                <w:noProof/>
                <w:webHidden/>
              </w:rPr>
              <w:tab/>
            </w:r>
            <w:r w:rsidR="004C5D36">
              <w:rPr>
                <w:noProof/>
                <w:webHidden/>
              </w:rPr>
              <w:fldChar w:fldCharType="begin"/>
            </w:r>
            <w:r w:rsidR="004C5D36">
              <w:rPr>
                <w:noProof/>
                <w:webHidden/>
              </w:rPr>
              <w:instrText xml:space="preserve"> PAGEREF _Toc422262466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467" w:history="1">
            <w:r w:rsidR="004C5D36" w:rsidRPr="00EF7AE7">
              <w:rPr>
                <w:rStyle w:val="Hyperlink"/>
                <w:rFonts w:ascii="Wingdings" w:hAnsi="Wingdings"/>
                <w:noProof/>
              </w:rPr>
              <w:t></w:t>
            </w:r>
            <w:r w:rsidR="004C5D36">
              <w:rPr>
                <w:noProof/>
              </w:rPr>
              <w:tab/>
            </w:r>
            <w:r w:rsidR="004C5D36" w:rsidRPr="00EF7AE7">
              <w:rPr>
                <w:rStyle w:val="Hyperlink"/>
                <w:b/>
                <w:noProof/>
              </w:rPr>
              <w:t>Sơ đồ Usecase</w:t>
            </w:r>
            <w:r w:rsidR="004C5D36">
              <w:rPr>
                <w:noProof/>
                <w:webHidden/>
              </w:rPr>
              <w:tab/>
            </w:r>
            <w:r w:rsidR="004C5D36">
              <w:rPr>
                <w:noProof/>
                <w:webHidden/>
              </w:rPr>
              <w:fldChar w:fldCharType="begin"/>
            </w:r>
            <w:r w:rsidR="004C5D36">
              <w:rPr>
                <w:noProof/>
                <w:webHidden/>
              </w:rPr>
              <w:instrText xml:space="preserve"> PAGEREF _Toc422262467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468" w:history="1">
            <w:r w:rsidR="004C5D36" w:rsidRPr="00EF7AE7">
              <w:rPr>
                <w:rStyle w:val="Hyperlink"/>
                <w:rFonts w:ascii="Wingdings" w:hAnsi="Wingdings"/>
                <w:noProof/>
                <w:lang w:val="vi-VN"/>
              </w:rPr>
              <w:t></w:t>
            </w:r>
            <w:r w:rsidR="004C5D36">
              <w:rPr>
                <w:noProof/>
              </w:rPr>
              <w:tab/>
            </w:r>
            <w:r w:rsidR="004C5D36" w:rsidRPr="00EF7AE7">
              <w:rPr>
                <w:rStyle w:val="Hyperlink"/>
                <w:b/>
                <w:noProof/>
              </w:rPr>
              <w:t>Đặc tả Usecase</w:t>
            </w:r>
            <w:r w:rsidR="004C5D36">
              <w:rPr>
                <w:noProof/>
                <w:webHidden/>
              </w:rPr>
              <w:tab/>
            </w:r>
            <w:r w:rsidR="004C5D36">
              <w:rPr>
                <w:noProof/>
                <w:webHidden/>
              </w:rPr>
              <w:fldChar w:fldCharType="begin"/>
            </w:r>
            <w:r w:rsidR="004C5D36">
              <w:rPr>
                <w:noProof/>
                <w:webHidden/>
              </w:rPr>
              <w:instrText xml:space="preserve"> PAGEREF _Toc422262468 \h </w:instrText>
            </w:r>
            <w:r w:rsidR="004C5D36">
              <w:rPr>
                <w:noProof/>
                <w:webHidden/>
              </w:rPr>
            </w:r>
            <w:r w:rsidR="004C5D36">
              <w:rPr>
                <w:noProof/>
                <w:webHidden/>
              </w:rPr>
              <w:fldChar w:fldCharType="separate"/>
            </w:r>
            <w:r w:rsidR="004C5D36">
              <w:rPr>
                <w:noProof/>
                <w:webHidden/>
              </w:rPr>
              <w:t>24</w:t>
            </w:r>
            <w:r w:rsidR="004C5D36">
              <w:rPr>
                <w:noProof/>
                <w:webHidden/>
              </w:rPr>
              <w:fldChar w:fldCharType="end"/>
            </w:r>
          </w:hyperlink>
        </w:p>
        <w:p w:rsidR="004C5D36" w:rsidRDefault="005A0F5D">
          <w:pPr>
            <w:pStyle w:val="TOC4"/>
            <w:tabs>
              <w:tab w:val="right" w:leader="dot" w:pos="8544"/>
            </w:tabs>
            <w:rPr>
              <w:noProof/>
            </w:rPr>
          </w:pPr>
          <w:hyperlink w:anchor="_Toc422262469" w:history="1">
            <w:r w:rsidR="004C5D36" w:rsidRPr="00EF7AE7">
              <w:rPr>
                <w:rStyle w:val="Hyperlink"/>
                <w:rFonts w:eastAsia="MS Mincho"/>
                <w:i/>
                <w:noProof/>
              </w:rPr>
              <w:t>3.1.1.2. Thiết kế sơ đồ lớp</w:t>
            </w:r>
            <w:r w:rsidR="004C5D36" w:rsidRPr="00EF7AE7">
              <w:rPr>
                <w:rStyle w:val="Hyperlink"/>
                <w:b/>
                <w:noProof/>
              </w:rPr>
              <w:t xml:space="preserve"> </w:t>
            </w:r>
            <w:r w:rsidR="004C5D36">
              <w:rPr>
                <w:noProof/>
                <w:webHidden/>
              </w:rPr>
              <w:tab/>
            </w:r>
            <w:r w:rsidR="004C5D36">
              <w:rPr>
                <w:noProof/>
                <w:webHidden/>
              </w:rPr>
              <w:fldChar w:fldCharType="begin"/>
            </w:r>
            <w:r w:rsidR="004C5D36">
              <w:rPr>
                <w:noProof/>
                <w:webHidden/>
              </w:rPr>
              <w:instrText xml:space="preserve"> PAGEREF _Toc422262469 \h </w:instrText>
            </w:r>
            <w:r w:rsidR="004C5D36">
              <w:rPr>
                <w:noProof/>
                <w:webHidden/>
              </w:rPr>
            </w:r>
            <w:r w:rsidR="004C5D36">
              <w:rPr>
                <w:noProof/>
                <w:webHidden/>
              </w:rPr>
              <w:fldChar w:fldCharType="separate"/>
            </w:r>
            <w:r w:rsidR="004C5D36">
              <w:rPr>
                <w:noProof/>
                <w:webHidden/>
              </w:rPr>
              <w:t>24</w:t>
            </w:r>
            <w:r w:rsidR="004C5D36">
              <w:rPr>
                <w:noProof/>
                <w:webHidden/>
              </w:rPr>
              <w:fldChar w:fldCharType="end"/>
            </w:r>
          </w:hyperlink>
        </w:p>
        <w:p w:rsidR="004C5D36" w:rsidRDefault="005A0F5D">
          <w:pPr>
            <w:pStyle w:val="TOC4"/>
            <w:tabs>
              <w:tab w:val="right" w:leader="dot" w:pos="8544"/>
            </w:tabs>
            <w:rPr>
              <w:noProof/>
            </w:rPr>
          </w:pPr>
          <w:hyperlink w:anchor="_Toc422262470" w:history="1">
            <w:r w:rsidR="004C5D36" w:rsidRPr="00EF7AE7">
              <w:rPr>
                <w:rStyle w:val="Hyperlink"/>
                <w:i/>
                <w:noProof/>
              </w:rPr>
              <w:t>3.1.1.3. Sơ đồ database</w:t>
            </w:r>
            <w:r w:rsidR="004C5D36">
              <w:rPr>
                <w:noProof/>
                <w:webHidden/>
              </w:rPr>
              <w:tab/>
            </w:r>
            <w:r w:rsidR="004C5D36">
              <w:rPr>
                <w:noProof/>
                <w:webHidden/>
              </w:rPr>
              <w:fldChar w:fldCharType="begin"/>
            </w:r>
            <w:r w:rsidR="004C5D36">
              <w:rPr>
                <w:noProof/>
                <w:webHidden/>
              </w:rPr>
              <w:instrText xml:space="preserve"> PAGEREF _Toc422262470 \h </w:instrText>
            </w:r>
            <w:r w:rsidR="004C5D36">
              <w:rPr>
                <w:noProof/>
                <w:webHidden/>
              </w:rPr>
            </w:r>
            <w:r w:rsidR="004C5D36">
              <w:rPr>
                <w:noProof/>
                <w:webHidden/>
              </w:rPr>
              <w:fldChar w:fldCharType="separate"/>
            </w:r>
            <w:r w:rsidR="004C5D36">
              <w:rPr>
                <w:noProof/>
                <w:webHidden/>
              </w:rPr>
              <w:t>25</w:t>
            </w:r>
            <w:r w:rsidR="004C5D36">
              <w:rPr>
                <w:noProof/>
                <w:webHidden/>
              </w:rPr>
              <w:fldChar w:fldCharType="end"/>
            </w:r>
          </w:hyperlink>
        </w:p>
        <w:p w:rsidR="004C5D36" w:rsidRDefault="005A0F5D">
          <w:pPr>
            <w:pStyle w:val="TOC4"/>
            <w:tabs>
              <w:tab w:val="right" w:leader="dot" w:pos="8544"/>
            </w:tabs>
            <w:rPr>
              <w:noProof/>
            </w:rPr>
          </w:pPr>
          <w:hyperlink w:anchor="_Toc422262471" w:history="1">
            <w:r w:rsidR="004C5D36" w:rsidRPr="00EF7AE7">
              <w:rPr>
                <w:rStyle w:val="Hyperlink"/>
                <w:i/>
                <w:noProof/>
              </w:rPr>
              <w:t>3.1.1.4. Thiết kế giao diện</w:t>
            </w:r>
            <w:r w:rsidR="004C5D36">
              <w:rPr>
                <w:noProof/>
                <w:webHidden/>
              </w:rPr>
              <w:tab/>
            </w:r>
            <w:r w:rsidR="004C5D36">
              <w:rPr>
                <w:noProof/>
                <w:webHidden/>
              </w:rPr>
              <w:fldChar w:fldCharType="begin"/>
            </w:r>
            <w:r w:rsidR="004C5D36">
              <w:rPr>
                <w:noProof/>
                <w:webHidden/>
              </w:rPr>
              <w:instrText xml:space="preserve"> PAGEREF _Toc422262471 \h </w:instrText>
            </w:r>
            <w:r w:rsidR="004C5D36">
              <w:rPr>
                <w:noProof/>
                <w:webHidden/>
              </w:rPr>
            </w:r>
            <w:r w:rsidR="004C5D36">
              <w:rPr>
                <w:noProof/>
                <w:webHidden/>
              </w:rPr>
              <w:fldChar w:fldCharType="separate"/>
            </w:r>
            <w:r w:rsidR="004C5D36">
              <w:rPr>
                <w:noProof/>
                <w:webHidden/>
              </w:rPr>
              <w:t>27</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472" w:history="1">
            <w:r w:rsidR="004C5D36" w:rsidRPr="00EF7AE7">
              <w:rPr>
                <w:rStyle w:val="Hyperlink"/>
                <w:rFonts w:ascii="Wingdings" w:hAnsi="Wingdings"/>
                <w:noProof/>
              </w:rPr>
              <w:t></w:t>
            </w:r>
            <w:r w:rsidR="004C5D36">
              <w:rPr>
                <w:noProof/>
              </w:rPr>
              <w:tab/>
            </w:r>
            <w:r w:rsidR="004C5D36" w:rsidRPr="00EF7AE7">
              <w:rPr>
                <w:rStyle w:val="Hyperlink"/>
                <w:b/>
                <w:noProof/>
              </w:rPr>
              <w:t>Màn hình danh sách card</w:t>
            </w:r>
            <w:r w:rsidR="004C5D36">
              <w:rPr>
                <w:noProof/>
                <w:webHidden/>
              </w:rPr>
              <w:tab/>
            </w:r>
            <w:r w:rsidR="004C5D36">
              <w:rPr>
                <w:noProof/>
                <w:webHidden/>
              </w:rPr>
              <w:fldChar w:fldCharType="begin"/>
            </w:r>
            <w:r w:rsidR="004C5D36">
              <w:rPr>
                <w:noProof/>
                <w:webHidden/>
              </w:rPr>
              <w:instrText xml:space="preserve"> PAGEREF _Toc422262472 \h </w:instrText>
            </w:r>
            <w:r w:rsidR="004C5D36">
              <w:rPr>
                <w:noProof/>
                <w:webHidden/>
              </w:rPr>
            </w:r>
            <w:r w:rsidR="004C5D36">
              <w:rPr>
                <w:noProof/>
                <w:webHidden/>
              </w:rPr>
              <w:fldChar w:fldCharType="separate"/>
            </w:r>
            <w:r w:rsidR="004C5D36">
              <w:rPr>
                <w:noProof/>
                <w:webHidden/>
              </w:rPr>
              <w:t>27</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473"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tạo shop</w:t>
            </w:r>
            <w:r w:rsidR="004C5D36">
              <w:rPr>
                <w:noProof/>
                <w:webHidden/>
              </w:rPr>
              <w:tab/>
            </w:r>
            <w:r w:rsidR="004C5D36">
              <w:rPr>
                <w:noProof/>
                <w:webHidden/>
              </w:rPr>
              <w:fldChar w:fldCharType="begin"/>
            </w:r>
            <w:r w:rsidR="004C5D36">
              <w:rPr>
                <w:noProof/>
                <w:webHidden/>
              </w:rPr>
              <w:instrText xml:space="preserve"> PAGEREF _Toc422262473 \h </w:instrText>
            </w:r>
            <w:r w:rsidR="004C5D36">
              <w:rPr>
                <w:noProof/>
                <w:webHidden/>
              </w:rPr>
            </w:r>
            <w:r w:rsidR="004C5D36">
              <w:rPr>
                <w:noProof/>
                <w:webHidden/>
              </w:rPr>
              <w:fldChar w:fldCharType="separate"/>
            </w:r>
            <w:r w:rsidR="004C5D36">
              <w:rPr>
                <w:noProof/>
                <w:webHidden/>
              </w:rPr>
              <w:t>28</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474" w:history="1">
            <w:r w:rsidR="004C5D36" w:rsidRPr="00EF7AE7">
              <w:rPr>
                <w:rStyle w:val="Hyperlink"/>
                <w:rFonts w:ascii="Wingdings" w:hAnsi="Wingdings"/>
                <w:noProof/>
              </w:rPr>
              <w:t></w:t>
            </w:r>
            <w:r w:rsidR="004C5D36">
              <w:rPr>
                <w:noProof/>
              </w:rPr>
              <w:tab/>
            </w:r>
            <w:r w:rsidR="004C5D36" w:rsidRPr="00EF7AE7">
              <w:rPr>
                <w:rStyle w:val="Hyperlink"/>
                <w:b/>
                <w:noProof/>
              </w:rPr>
              <w:t>Màn hình tạo card</w:t>
            </w:r>
            <w:r w:rsidR="004C5D36">
              <w:rPr>
                <w:noProof/>
                <w:webHidden/>
              </w:rPr>
              <w:tab/>
            </w:r>
            <w:r w:rsidR="004C5D36">
              <w:rPr>
                <w:noProof/>
                <w:webHidden/>
              </w:rPr>
              <w:fldChar w:fldCharType="begin"/>
            </w:r>
            <w:r w:rsidR="004C5D36">
              <w:rPr>
                <w:noProof/>
                <w:webHidden/>
              </w:rPr>
              <w:instrText xml:space="preserve"> PAGEREF _Toc422262474 \h </w:instrText>
            </w:r>
            <w:r w:rsidR="004C5D36">
              <w:rPr>
                <w:noProof/>
                <w:webHidden/>
              </w:rPr>
            </w:r>
            <w:r w:rsidR="004C5D36">
              <w:rPr>
                <w:noProof/>
                <w:webHidden/>
              </w:rPr>
              <w:fldChar w:fldCharType="separate"/>
            </w:r>
            <w:r w:rsidR="004C5D36">
              <w:rPr>
                <w:noProof/>
                <w:webHidden/>
              </w:rPr>
              <w:t>29</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07"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chi tiết của card</w:t>
            </w:r>
            <w:r w:rsidR="004C5D36">
              <w:rPr>
                <w:noProof/>
                <w:webHidden/>
              </w:rPr>
              <w:tab/>
            </w:r>
            <w:r w:rsidR="004C5D36">
              <w:rPr>
                <w:noProof/>
                <w:webHidden/>
              </w:rPr>
              <w:fldChar w:fldCharType="begin"/>
            </w:r>
            <w:r w:rsidR="004C5D36">
              <w:rPr>
                <w:noProof/>
                <w:webHidden/>
              </w:rPr>
              <w:instrText xml:space="preserve"> PAGEREF _Toc422262507 \h </w:instrText>
            </w:r>
            <w:r w:rsidR="004C5D36">
              <w:rPr>
                <w:noProof/>
                <w:webHidden/>
              </w:rPr>
            </w:r>
            <w:r w:rsidR="004C5D36">
              <w:rPr>
                <w:noProof/>
                <w:webHidden/>
              </w:rPr>
              <w:fldChar w:fldCharType="separate"/>
            </w:r>
            <w:r w:rsidR="004C5D36">
              <w:rPr>
                <w:noProof/>
                <w:webHidden/>
              </w:rPr>
              <w:t>32</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35"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shop</w:t>
            </w:r>
            <w:r w:rsidR="004C5D36">
              <w:rPr>
                <w:noProof/>
                <w:webHidden/>
              </w:rPr>
              <w:tab/>
            </w:r>
            <w:r w:rsidR="004C5D36">
              <w:rPr>
                <w:noProof/>
                <w:webHidden/>
              </w:rPr>
              <w:fldChar w:fldCharType="begin"/>
            </w:r>
            <w:r w:rsidR="004C5D36">
              <w:rPr>
                <w:noProof/>
                <w:webHidden/>
              </w:rPr>
              <w:instrText xml:space="preserve"> PAGEREF _Toc422262535 \h </w:instrText>
            </w:r>
            <w:r w:rsidR="004C5D36">
              <w:rPr>
                <w:noProof/>
                <w:webHidden/>
              </w:rPr>
            </w:r>
            <w:r w:rsidR="004C5D36">
              <w:rPr>
                <w:noProof/>
                <w:webHidden/>
              </w:rPr>
              <w:fldChar w:fldCharType="separate"/>
            </w:r>
            <w:r w:rsidR="004C5D36">
              <w:rPr>
                <w:noProof/>
                <w:webHidden/>
              </w:rPr>
              <w:t>33</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36"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customer</w:t>
            </w:r>
            <w:r w:rsidR="004C5D36">
              <w:rPr>
                <w:noProof/>
                <w:webHidden/>
              </w:rPr>
              <w:tab/>
            </w:r>
            <w:r w:rsidR="004C5D36">
              <w:rPr>
                <w:noProof/>
                <w:webHidden/>
              </w:rPr>
              <w:fldChar w:fldCharType="begin"/>
            </w:r>
            <w:r w:rsidR="004C5D36">
              <w:rPr>
                <w:noProof/>
                <w:webHidden/>
              </w:rPr>
              <w:instrText xml:space="preserve"> PAGEREF _Toc422262536 \h </w:instrText>
            </w:r>
            <w:r w:rsidR="004C5D36">
              <w:rPr>
                <w:noProof/>
                <w:webHidden/>
              </w:rPr>
            </w:r>
            <w:r w:rsidR="004C5D36">
              <w:rPr>
                <w:noProof/>
                <w:webHidden/>
              </w:rPr>
              <w:fldChar w:fldCharType="separate"/>
            </w:r>
            <w:r w:rsidR="004C5D36">
              <w:rPr>
                <w:noProof/>
                <w:webHidden/>
              </w:rPr>
              <w:t>33</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537" w:history="1">
            <w:r w:rsidR="004C5D36" w:rsidRPr="00EF7AE7">
              <w:rPr>
                <w:rStyle w:val="Hyperlink"/>
                <w:b/>
                <w:i/>
                <w:noProof/>
              </w:rPr>
              <w:t>3.1.2. Cài đặt</w:t>
            </w:r>
            <w:r w:rsidR="004C5D36">
              <w:rPr>
                <w:noProof/>
                <w:webHidden/>
              </w:rPr>
              <w:tab/>
            </w:r>
            <w:r w:rsidR="004C5D36">
              <w:rPr>
                <w:noProof/>
                <w:webHidden/>
              </w:rPr>
              <w:fldChar w:fldCharType="begin"/>
            </w:r>
            <w:r w:rsidR="004C5D36">
              <w:rPr>
                <w:noProof/>
                <w:webHidden/>
              </w:rPr>
              <w:instrText xml:space="preserve"> PAGEREF _Toc422262537 \h </w:instrText>
            </w:r>
            <w:r w:rsidR="004C5D36">
              <w:rPr>
                <w:noProof/>
                <w:webHidden/>
              </w:rPr>
            </w:r>
            <w:r w:rsidR="004C5D36">
              <w:rPr>
                <w:noProof/>
                <w:webHidden/>
              </w:rPr>
              <w:fldChar w:fldCharType="separate"/>
            </w:r>
            <w:r w:rsidR="004C5D36">
              <w:rPr>
                <w:noProof/>
                <w:webHidden/>
              </w:rPr>
              <w:t>35</w:t>
            </w:r>
            <w:r w:rsidR="004C5D36">
              <w:rPr>
                <w:noProof/>
                <w:webHidden/>
              </w:rPr>
              <w:fldChar w:fldCharType="end"/>
            </w:r>
          </w:hyperlink>
        </w:p>
        <w:p w:rsidR="004C5D36" w:rsidRDefault="005A0F5D">
          <w:pPr>
            <w:pStyle w:val="TOC4"/>
            <w:tabs>
              <w:tab w:val="right" w:leader="dot" w:pos="8544"/>
            </w:tabs>
            <w:rPr>
              <w:noProof/>
            </w:rPr>
          </w:pPr>
          <w:hyperlink w:anchor="_Toc422262538" w:history="1">
            <w:r w:rsidR="004C5D36" w:rsidRPr="00EF7AE7">
              <w:rPr>
                <w:rStyle w:val="Hyperlink"/>
                <w:i/>
                <w:noProof/>
              </w:rPr>
              <w:t>3.1.2.1. Cài đặt ứng dụng Android</w:t>
            </w:r>
            <w:r w:rsidR="004C5D36">
              <w:rPr>
                <w:noProof/>
                <w:webHidden/>
              </w:rPr>
              <w:tab/>
            </w:r>
            <w:r w:rsidR="004C5D36">
              <w:rPr>
                <w:noProof/>
                <w:webHidden/>
              </w:rPr>
              <w:fldChar w:fldCharType="begin"/>
            </w:r>
            <w:r w:rsidR="004C5D36">
              <w:rPr>
                <w:noProof/>
                <w:webHidden/>
              </w:rPr>
              <w:instrText xml:space="preserve"> PAGEREF _Toc422262538 \h </w:instrText>
            </w:r>
            <w:r w:rsidR="004C5D36">
              <w:rPr>
                <w:noProof/>
                <w:webHidden/>
              </w:rPr>
            </w:r>
            <w:r w:rsidR="004C5D36">
              <w:rPr>
                <w:noProof/>
                <w:webHidden/>
              </w:rPr>
              <w:fldChar w:fldCharType="separate"/>
            </w:r>
            <w:r w:rsidR="004C5D36">
              <w:rPr>
                <w:noProof/>
                <w:webHidden/>
              </w:rPr>
              <w:t>35</w:t>
            </w:r>
            <w:r w:rsidR="004C5D36">
              <w:rPr>
                <w:noProof/>
                <w:webHidden/>
              </w:rPr>
              <w:fldChar w:fldCharType="end"/>
            </w:r>
          </w:hyperlink>
        </w:p>
        <w:p w:rsidR="004C5D36" w:rsidRDefault="005A0F5D">
          <w:pPr>
            <w:pStyle w:val="TOC4"/>
            <w:tabs>
              <w:tab w:val="right" w:leader="dot" w:pos="8544"/>
            </w:tabs>
            <w:rPr>
              <w:noProof/>
            </w:rPr>
          </w:pPr>
          <w:hyperlink w:anchor="_Toc422262539" w:history="1">
            <w:r w:rsidR="004C5D36" w:rsidRPr="00EF7AE7">
              <w:rPr>
                <w:rStyle w:val="Hyperlink"/>
                <w:i/>
                <w:noProof/>
              </w:rPr>
              <w:t>3.1.2.2. Các vấn đề trong quá trình lập trình trên Android</w:t>
            </w:r>
            <w:r w:rsidR="004C5D36">
              <w:rPr>
                <w:noProof/>
                <w:webHidden/>
              </w:rPr>
              <w:tab/>
            </w:r>
            <w:r w:rsidR="004C5D36">
              <w:rPr>
                <w:noProof/>
                <w:webHidden/>
              </w:rPr>
              <w:fldChar w:fldCharType="begin"/>
            </w:r>
            <w:r w:rsidR="004C5D36">
              <w:rPr>
                <w:noProof/>
                <w:webHidden/>
              </w:rPr>
              <w:instrText xml:space="preserve"> PAGEREF _Toc422262539 \h </w:instrText>
            </w:r>
            <w:r w:rsidR="004C5D36">
              <w:rPr>
                <w:noProof/>
                <w:webHidden/>
              </w:rPr>
            </w:r>
            <w:r w:rsidR="004C5D36">
              <w:rPr>
                <w:noProof/>
                <w:webHidden/>
              </w:rPr>
              <w:fldChar w:fldCharType="separate"/>
            </w:r>
            <w:r w:rsidR="004C5D36">
              <w:rPr>
                <w:noProof/>
                <w:webHidden/>
              </w:rPr>
              <w:t>36</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40" w:history="1">
            <w:r w:rsidR="004C5D36" w:rsidRPr="00EF7AE7">
              <w:rPr>
                <w:rStyle w:val="Hyperlink"/>
                <w:rFonts w:ascii="Wingdings" w:hAnsi="Wingdings"/>
                <w:noProof/>
              </w:rPr>
              <w:t></w:t>
            </w:r>
            <w:r w:rsidR="004C5D36">
              <w:rPr>
                <w:noProof/>
              </w:rPr>
              <w:tab/>
            </w:r>
            <w:r w:rsidR="004C5D36" w:rsidRPr="00EF7AE7">
              <w:rPr>
                <w:rStyle w:val="Hyperlink"/>
                <w:b/>
                <w:noProof/>
              </w:rPr>
              <w:t>Cài đặt các model để giao tiếp với webservices</w:t>
            </w:r>
            <w:r w:rsidR="004C5D36">
              <w:rPr>
                <w:noProof/>
                <w:webHidden/>
              </w:rPr>
              <w:tab/>
            </w:r>
            <w:r w:rsidR="004C5D36">
              <w:rPr>
                <w:noProof/>
                <w:webHidden/>
              </w:rPr>
              <w:fldChar w:fldCharType="begin"/>
            </w:r>
            <w:r w:rsidR="004C5D36">
              <w:rPr>
                <w:noProof/>
                <w:webHidden/>
              </w:rPr>
              <w:instrText xml:space="preserve"> PAGEREF _Toc422262540 \h </w:instrText>
            </w:r>
            <w:r w:rsidR="004C5D36">
              <w:rPr>
                <w:noProof/>
                <w:webHidden/>
              </w:rPr>
            </w:r>
            <w:r w:rsidR="004C5D36">
              <w:rPr>
                <w:noProof/>
                <w:webHidden/>
              </w:rPr>
              <w:fldChar w:fldCharType="separate"/>
            </w:r>
            <w:r w:rsidR="004C5D36">
              <w:rPr>
                <w:noProof/>
                <w:webHidden/>
              </w:rPr>
              <w:t>36</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41" w:history="1">
            <w:r w:rsidR="004C5D36" w:rsidRPr="00EF7AE7">
              <w:rPr>
                <w:rStyle w:val="Hyperlink"/>
                <w:rFonts w:ascii="Wingdings" w:hAnsi="Wingdings"/>
                <w:noProof/>
              </w:rPr>
              <w:t></w:t>
            </w:r>
            <w:r w:rsidR="004C5D36">
              <w:rPr>
                <w:noProof/>
              </w:rPr>
              <w:tab/>
            </w:r>
            <w:r w:rsidR="004C5D36" w:rsidRPr="00EF7AE7">
              <w:rPr>
                <w:rStyle w:val="Hyperlink"/>
                <w:b/>
                <w:noProof/>
              </w:rPr>
              <w:t>Cung cấp chức năng thiết kế card cho chủ shop</w:t>
            </w:r>
            <w:r w:rsidR="004C5D36">
              <w:rPr>
                <w:noProof/>
                <w:webHidden/>
              </w:rPr>
              <w:tab/>
            </w:r>
            <w:r w:rsidR="004C5D36">
              <w:rPr>
                <w:noProof/>
                <w:webHidden/>
              </w:rPr>
              <w:fldChar w:fldCharType="begin"/>
            </w:r>
            <w:r w:rsidR="004C5D36">
              <w:rPr>
                <w:noProof/>
                <w:webHidden/>
              </w:rPr>
              <w:instrText xml:space="preserve"> PAGEREF _Toc422262541 \h </w:instrText>
            </w:r>
            <w:r w:rsidR="004C5D36">
              <w:rPr>
                <w:noProof/>
                <w:webHidden/>
              </w:rPr>
            </w:r>
            <w:r w:rsidR="004C5D36">
              <w:rPr>
                <w:noProof/>
                <w:webHidden/>
              </w:rPr>
              <w:fldChar w:fldCharType="separate"/>
            </w:r>
            <w:r w:rsidR="004C5D36">
              <w:rPr>
                <w:noProof/>
                <w:webHidden/>
              </w:rPr>
              <w:t>37</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42" w:history="1">
            <w:r w:rsidR="004C5D36" w:rsidRPr="00EF7AE7">
              <w:rPr>
                <w:rStyle w:val="Hyperlink"/>
                <w:rFonts w:ascii="Wingdings" w:hAnsi="Wingdings"/>
                <w:noProof/>
              </w:rPr>
              <w:t></w:t>
            </w:r>
            <w:r w:rsidR="004C5D36">
              <w:rPr>
                <w:noProof/>
              </w:rPr>
              <w:tab/>
            </w:r>
            <w:r w:rsidR="004C5D36" w:rsidRPr="00EF7AE7">
              <w:rPr>
                <w:rStyle w:val="Hyperlink"/>
                <w:b/>
                <w:noProof/>
              </w:rPr>
              <w:t>Cho phép chủ shop chỉ định các thông tin cần được cung cấp từ khách hàng</w:t>
            </w:r>
            <w:r w:rsidR="004C5D36">
              <w:rPr>
                <w:noProof/>
                <w:webHidden/>
              </w:rPr>
              <w:tab/>
            </w:r>
            <w:r w:rsidR="004C5D36">
              <w:rPr>
                <w:noProof/>
                <w:webHidden/>
              </w:rPr>
              <w:fldChar w:fldCharType="begin"/>
            </w:r>
            <w:r w:rsidR="004C5D36">
              <w:rPr>
                <w:noProof/>
                <w:webHidden/>
              </w:rPr>
              <w:instrText xml:space="preserve"> PAGEREF _Toc422262542 \h </w:instrText>
            </w:r>
            <w:r w:rsidR="004C5D36">
              <w:rPr>
                <w:noProof/>
                <w:webHidden/>
              </w:rPr>
            </w:r>
            <w:r w:rsidR="004C5D36">
              <w:rPr>
                <w:noProof/>
                <w:webHidden/>
              </w:rPr>
              <w:fldChar w:fldCharType="separate"/>
            </w:r>
            <w:r w:rsidR="004C5D36">
              <w:rPr>
                <w:noProof/>
                <w:webHidden/>
              </w:rPr>
              <w:t>37</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43" w:history="1">
            <w:r w:rsidR="004C5D36" w:rsidRPr="00EF7AE7">
              <w:rPr>
                <w:rStyle w:val="Hyperlink"/>
                <w:rFonts w:ascii="Wingdings" w:hAnsi="Wingdings"/>
                <w:noProof/>
              </w:rPr>
              <w:t></w:t>
            </w:r>
            <w:r w:rsidR="004C5D36">
              <w:rPr>
                <w:noProof/>
              </w:rPr>
              <w:tab/>
            </w:r>
            <w:r w:rsidR="004C5D36" w:rsidRPr="00EF7AE7">
              <w:rPr>
                <w:rStyle w:val="Hyperlink"/>
                <w:b/>
                <w:noProof/>
              </w:rPr>
              <w:t>Cho phép chủ shop duyệt các đơn đăng kí làm thành viên của khách hàng</w:t>
            </w:r>
            <w:r w:rsidR="004C5D36">
              <w:rPr>
                <w:noProof/>
                <w:webHidden/>
              </w:rPr>
              <w:tab/>
            </w:r>
            <w:r w:rsidR="004C5D36">
              <w:rPr>
                <w:noProof/>
                <w:webHidden/>
              </w:rPr>
              <w:fldChar w:fldCharType="begin"/>
            </w:r>
            <w:r w:rsidR="004C5D36">
              <w:rPr>
                <w:noProof/>
                <w:webHidden/>
              </w:rPr>
              <w:instrText xml:space="preserve"> PAGEREF _Toc422262543 \h </w:instrText>
            </w:r>
            <w:r w:rsidR="004C5D36">
              <w:rPr>
                <w:noProof/>
                <w:webHidden/>
              </w:rPr>
            </w:r>
            <w:r w:rsidR="004C5D36">
              <w:rPr>
                <w:noProof/>
                <w:webHidden/>
              </w:rPr>
              <w:fldChar w:fldCharType="separate"/>
            </w:r>
            <w:r w:rsidR="004C5D36">
              <w:rPr>
                <w:noProof/>
                <w:webHidden/>
              </w:rPr>
              <w:t>38</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44" w:history="1">
            <w:r w:rsidR="004C5D36" w:rsidRPr="00EF7AE7">
              <w:rPr>
                <w:rStyle w:val="Hyperlink"/>
                <w:rFonts w:ascii="Wingdings" w:hAnsi="Wingdings"/>
                <w:noProof/>
              </w:rPr>
              <w:t></w:t>
            </w:r>
            <w:r w:rsidR="004C5D36">
              <w:rPr>
                <w:noProof/>
              </w:rPr>
              <w:tab/>
            </w:r>
            <w:r w:rsidR="004C5D36" w:rsidRPr="00EF7AE7">
              <w:rPr>
                <w:rStyle w:val="Hyperlink"/>
                <w:b/>
                <w:noProof/>
              </w:rPr>
              <w:t>Hỗ trợ nhiều loại event khác nhau</w:t>
            </w:r>
            <w:r w:rsidR="004C5D36">
              <w:rPr>
                <w:noProof/>
                <w:webHidden/>
              </w:rPr>
              <w:tab/>
            </w:r>
            <w:r w:rsidR="004C5D36">
              <w:rPr>
                <w:noProof/>
                <w:webHidden/>
              </w:rPr>
              <w:fldChar w:fldCharType="begin"/>
            </w:r>
            <w:r w:rsidR="004C5D36">
              <w:rPr>
                <w:noProof/>
                <w:webHidden/>
              </w:rPr>
              <w:instrText xml:space="preserve"> PAGEREF _Toc422262544 \h </w:instrText>
            </w:r>
            <w:r w:rsidR="004C5D36">
              <w:rPr>
                <w:noProof/>
                <w:webHidden/>
              </w:rPr>
            </w:r>
            <w:r w:rsidR="004C5D36">
              <w:rPr>
                <w:noProof/>
                <w:webHidden/>
              </w:rPr>
              <w:fldChar w:fldCharType="separate"/>
            </w:r>
            <w:r w:rsidR="004C5D36">
              <w:rPr>
                <w:noProof/>
                <w:webHidden/>
              </w:rPr>
              <w:t>40</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45" w:history="1">
            <w:r w:rsidR="004C5D36" w:rsidRPr="00EF7AE7">
              <w:rPr>
                <w:rStyle w:val="Hyperlink"/>
                <w:rFonts w:ascii="Wingdings" w:hAnsi="Wingdings"/>
                <w:noProof/>
              </w:rPr>
              <w:t></w:t>
            </w:r>
            <w:r w:rsidR="004C5D36">
              <w:rPr>
                <w:noProof/>
              </w:rPr>
              <w:tab/>
            </w:r>
            <w:r w:rsidR="004C5D36" w:rsidRPr="00EF7AE7">
              <w:rPr>
                <w:rStyle w:val="Hyperlink"/>
                <w:b/>
                <w:noProof/>
              </w:rPr>
              <w:t>Xác định khách hàng (thông qua tìm kiếm, quét QRCode)</w:t>
            </w:r>
            <w:r w:rsidR="004C5D36">
              <w:rPr>
                <w:noProof/>
                <w:webHidden/>
              </w:rPr>
              <w:tab/>
            </w:r>
            <w:r w:rsidR="004C5D36">
              <w:rPr>
                <w:noProof/>
                <w:webHidden/>
              </w:rPr>
              <w:fldChar w:fldCharType="begin"/>
            </w:r>
            <w:r w:rsidR="004C5D36">
              <w:rPr>
                <w:noProof/>
                <w:webHidden/>
              </w:rPr>
              <w:instrText xml:space="preserve"> PAGEREF _Toc422262545 \h </w:instrText>
            </w:r>
            <w:r w:rsidR="004C5D36">
              <w:rPr>
                <w:noProof/>
                <w:webHidden/>
              </w:rPr>
            </w:r>
            <w:r w:rsidR="004C5D36">
              <w:rPr>
                <w:noProof/>
                <w:webHidden/>
              </w:rPr>
              <w:fldChar w:fldCharType="separate"/>
            </w:r>
            <w:r w:rsidR="004C5D36">
              <w:rPr>
                <w:noProof/>
                <w:webHidden/>
              </w:rPr>
              <w:t>40</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46" w:history="1">
            <w:r w:rsidR="004C5D36" w:rsidRPr="00EF7AE7">
              <w:rPr>
                <w:rStyle w:val="Hyperlink"/>
                <w:rFonts w:ascii="Wingdings" w:hAnsi="Wingdings"/>
                <w:noProof/>
              </w:rPr>
              <w:t></w:t>
            </w:r>
            <w:r w:rsidR="004C5D36">
              <w:rPr>
                <w:noProof/>
              </w:rPr>
              <w:tab/>
            </w:r>
            <w:r w:rsidR="004C5D36" w:rsidRPr="00EF7AE7">
              <w:rPr>
                <w:rStyle w:val="Hyperlink"/>
                <w:b/>
                <w:noProof/>
              </w:rPr>
              <w:t>Tích hợp crop và resize ảnh với tỉ lệ cho trước</w:t>
            </w:r>
            <w:r w:rsidR="004C5D36">
              <w:rPr>
                <w:noProof/>
                <w:webHidden/>
              </w:rPr>
              <w:tab/>
            </w:r>
            <w:r w:rsidR="004C5D36">
              <w:rPr>
                <w:noProof/>
                <w:webHidden/>
              </w:rPr>
              <w:fldChar w:fldCharType="begin"/>
            </w:r>
            <w:r w:rsidR="004C5D36">
              <w:rPr>
                <w:noProof/>
                <w:webHidden/>
              </w:rPr>
              <w:instrText xml:space="preserve"> PAGEREF _Toc422262546 \h </w:instrText>
            </w:r>
            <w:r w:rsidR="004C5D36">
              <w:rPr>
                <w:noProof/>
                <w:webHidden/>
              </w:rPr>
            </w:r>
            <w:r w:rsidR="004C5D36">
              <w:rPr>
                <w:noProof/>
                <w:webHidden/>
              </w:rPr>
              <w:fldChar w:fldCharType="separate"/>
            </w:r>
            <w:r w:rsidR="004C5D36">
              <w:rPr>
                <w:noProof/>
                <w:webHidden/>
              </w:rPr>
              <w:t>44</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47" w:history="1">
            <w:r w:rsidR="004C5D36" w:rsidRPr="00EF7AE7">
              <w:rPr>
                <w:rStyle w:val="Hyperlink"/>
                <w:rFonts w:ascii="Wingdings" w:hAnsi="Wingdings"/>
                <w:noProof/>
              </w:rPr>
              <w:t></w:t>
            </w:r>
            <w:r w:rsidR="004C5D36">
              <w:rPr>
                <w:noProof/>
              </w:rPr>
              <w:tab/>
            </w:r>
            <w:r w:rsidR="004C5D36" w:rsidRPr="00EF7AE7">
              <w:rPr>
                <w:rStyle w:val="Hyperlink"/>
                <w:b/>
                <w:noProof/>
              </w:rPr>
              <w:t>Sử dụng Google Cloud Storage để lưu trữ dữ liệu đa phương tiện</w:t>
            </w:r>
            <w:r w:rsidR="004C5D36">
              <w:rPr>
                <w:noProof/>
                <w:webHidden/>
              </w:rPr>
              <w:tab/>
            </w:r>
            <w:r w:rsidR="004C5D36">
              <w:rPr>
                <w:noProof/>
                <w:webHidden/>
              </w:rPr>
              <w:fldChar w:fldCharType="begin"/>
            </w:r>
            <w:r w:rsidR="004C5D36">
              <w:rPr>
                <w:noProof/>
                <w:webHidden/>
              </w:rPr>
              <w:instrText xml:space="preserve"> PAGEREF _Toc422262547 \h </w:instrText>
            </w:r>
            <w:r w:rsidR="004C5D36">
              <w:rPr>
                <w:noProof/>
                <w:webHidden/>
              </w:rPr>
            </w:r>
            <w:r w:rsidR="004C5D36">
              <w:rPr>
                <w:noProof/>
                <w:webHidden/>
              </w:rPr>
              <w:fldChar w:fldCharType="separate"/>
            </w:r>
            <w:r w:rsidR="004C5D36">
              <w:rPr>
                <w:noProof/>
                <w:webHidden/>
              </w:rPr>
              <w:t>45</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48" w:history="1">
            <w:r w:rsidR="004C5D36" w:rsidRPr="00EF7AE7">
              <w:rPr>
                <w:rStyle w:val="Hyperlink"/>
                <w:rFonts w:ascii="Wingdings" w:hAnsi="Wingdings"/>
                <w:noProof/>
              </w:rPr>
              <w:t></w:t>
            </w:r>
            <w:r w:rsidR="004C5D36">
              <w:rPr>
                <w:noProof/>
              </w:rPr>
              <w:tab/>
            </w:r>
            <w:r w:rsidR="004C5D36" w:rsidRPr="00EF7AE7">
              <w:rPr>
                <w:rStyle w:val="Hyperlink"/>
                <w:b/>
                <w:noProof/>
              </w:rPr>
              <w:t>Xem, lọc, sắp xếp lịch sử giao dịch</w:t>
            </w:r>
            <w:r w:rsidR="004C5D36">
              <w:rPr>
                <w:noProof/>
                <w:webHidden/>
              </w:rPr>
              <w:tab/>
            </w:r>
            <w:r w:rsidR="004C5D36">
              <w:rPr>
                <w:noProof/>
                <w:webHidden/>
              </w:rPr>
              <w:fldChar w:fldCharType="begin"/>
            </w:r>
            <w:r w:rsidR="004C5D36">
              <w:rPr>
                <w:noProof/>
                <w:webHidden/>
              </w:rPr>
              <w:instrText xml:space="preserve"> PAGEREF _Toc422262548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49" w:history="1">
            <w:r w:rsidR="004C5D36" w:rsidRPr="00EF7AE7">
              <w:rPr>
                <w:rStyle w:val="Hyperlink"/>
                <w:rFonts w:ascii="Wingdings" w:hAnsi="Wingdings"/>
                <w:noProof/>
              </w:rPr>
              <w:t></w:t>
            </w:r>
            <w:r w:rsidR="004C5D36">
              <w:rPr>
                <w:noProof/>
              </w:rPr>
              <w:tab/>
            </w:r>
            <w:r w:rsidR="004C5D36" w:rsidRPr="00EF7AE7">
              <w:rPr>
                <w:rStyle w:val="Hyperlink"/>
                <w:b/>
                <w:noProof/>
              </w:rPr>
              <w:t>Hiển thị các thông tin mới nhất của shop</w:t>
            </w:r>
            <w:r w:rsidR="004C5D36">
              <w:rPr>
                <w:noProof/>
                <w:webHidden/>
              </w:rPr>
              <w:tab/>
            </w:r>
            <w:r w:rsidR="004C5D36">
              <w:rPr>
                <w:noProof/>
                <w:webHidden/>
              </w:rPr>
              <w:fldChar w:fldCharType="begin"/>
            </w:r>
            <w:r w:rsidR="004C5D36">
              <w:rPr>
                <w:noProof/>
                <w:webHidden/>
              </w:rPr>
              <w:instrText xml:space="preserve"> PAGEREF _Toc422262549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50" w:history="1">
            <w:r w:rsidR="004C5D36" w:rsidRPr="00EF7AE7">
              <w:rPr>
                <w:rStyle w:val="Hyperlink"/>
                <w:rFonts w:ascii="Wingdings" w:hAnsi="Wingdings"/>
                <w:noProof/>
              </w:rPr>
              <w:t></w:t>
            </w:r>
            <w:r w:rsidR="004C5D36">
              <w:rPr>
                <w:noProof/>
              </w:rPr>
              <w:tab/>
            </w:r>
            <w:r w:rsidR="004C5D36" w:rsidRPr="00EF7AE7">
              <w:rPr>
                <w:rStyle w:val="Hyperlink"/>
                <w:b/>
                <w:noProof/>
              </w:rPr>
              <w:t>Hiển thị thông báo tại thời điểm thích hợp</w:t>
            </w:r>
            <w:r w:rsidR="004C5D36">
              <w:rPr>
                <w:noProof/>
                <w:webHidden/>
              </w:rPr>
              <w:tab/>
            </w:r>
            <w:r w:rsidR="004C5D36">
              <w:rPr>
                <w:noProof/>
                <w:webHidden/>
              </w:rPr>
              <w:fldChar w:fldCharType="begin"/>
            </w:r>
            <w:r w:rsidR="004C5D36">
              <w:rPr>
                <w:noProof/>
                <w:webHidden/>
              </w:rPr>
              <w:instrText xml:space="preserve"> PAGEREF _Toc422262550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551" w:history="1">
            <w:r w:rsidR="004C5D36" w:rsidRPr="00EF7AE7">
              <w:rPr>
                <w:rStyle w:val="Hyperlink"/>
              </w:rPr>
              <w:t>3.2. Ứng dụng dành cho khách hàng (Customer App)</w:t>
            </w:r>
            <w:r w:rsidR="004C5D36">
              <w:rPr>
                <w:webHidden/>
              </w:rPr>
              <w:tab/>
            </w:r>
            <w:r w:rsidR="004C5D36">
              <w:rPr>
                <w:webHidden/>
              </w:rPr>
              <w:fldChar w:fldCharType="begin"/>
            </w:r>
            <w:r w:rsidR="004C5D36">
              <w:rPr>
                <w:webHidden/>
              </w:rPr>
              <w:instrText xml:space="preserve"> PAGEREF _Toc422262551 \h </w:instrText>
            </w:r>
            <w:r w:rsidR="004C5D36">
              <w:rPr>
                <w:webHidden/>
              </w:rPr>
            </w:r>
            <w:r w:rsidR="004C5D36">
              <w:rPr>
                <w:webHidden/>
              </w:rPr>
              <w:fldChar w:fldCharType="separate"/>
            </w:r>
            <w:r w:rsidR="004C5D36">
              <w:rPr>
                <w:webHidden/>
              </w:rPr>
              <w:t>48</w:t>
            </w:r>
            <w:r w:rsidR="004C5D36">
              <w:rPr>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552" w:history="1">
            <w:r w:rsidR="004C5D36" w:rsidRPr="00EF7AE7">
              <w:rPr>
                <w:rStyle w:val="Hyperlink"/>
                <w:b/>
                <w:noProof/>
              </w:rPr>
              <w:t>3</w:t>
            </w:r>
            <w:r w:rsidR="004C5D36" w:rsidRPr="00EF7AE7">
              <w:rPr>
                <w:rStyle w:val="Hyperlink"/>
                <w:b/>
                <w:noProof/>
                <w:lang w:val="vi-VN"/>
              </w:rPr>
              <w:t>.</w:t>
            </w:r>
            <w:r w:rsidR="004C5D36" w:rsidRPr="00EF7AE7">
              <w:rPr>
                <w:rStyle w:val="Hyperlink"/>
                <w:b/>
                <w:noProof/>
              </w:rPr>
              <w:t>2</w:t>
            </w:r>
            <w:r w:rsidR="004C5D36" w:rsidRPr="00EF7AE7">
              <w:rPr>
                <w:rStyle w:val="Hyperlink"/>
                <w:b/>
                <w:noProof/>
                <w:lang w:val="vi-VN"/>
              </w:rPr>
              <w:t>.1</w:t>
            </w:r>
            <w:r w:rsidR="004C5D36" w:rsidRPr="00EF7AE7">
              <w:rPr>
                <w:rStyle w:val="Hyperlink"/>
                <w:b/>
                <w:noProof/>
              </w:rPr>
              <w:t>.</w:t>
            </w:r>
            <w:r w:rsidR="004C5D36" w:rsidRPr="00EF7AE7">
              <w:rPr>
                <w:rStyle w:val="Hyperlink"/>
                <w:b/>
                <w:noProof/>
                <w:lang w:val="vi-VN"/>
              </w:rPr>
              <w:t xml:space="preserve"> </w:t>
            </w:r>
            <w:r w:rsidR="004C5D36" w:rsidRPr="00EF7AE7">
              <w:rPr>
                <w:rStyle w:val="Hyperlink"/>
                <w:b/>
                <w:noProof/>
              </w:rPr>
              <w:t>Thiết kế</w:t>
            </w:r>
            <w:r w:rsidR="004C5D36">
              <w:rPr>
                <w:noProof/>
                <w:webHidden/>
              </w:rPr>
              <w:tab/>
            </w:r>
            <w:r w:rsidR="004C5D36">
              <w:rPr>
                <w:noProof/>
                <w:webHidden/>
              </w:rPr>
              <w:fldChar w:fldCharType="begin"/>
            </w:r>
            <w:r w:rsidR="004C5D36">
              <w:rPr>
                <w:noProof/>
                <w:webHidden/>
              </w:rPr>
              <w:instrText xml:space="preserve"> PAGEREF _Toc422262552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5A0F5D">
          <w:pPr>
            <w:pStyle w:val="TOC4"/>
            <w:tabs>
              <w:tab w:val="right" w:leader="dot" w:pos="8544"/>
            </w:tabs>
            <w:rPr>
              <w:noProof/>
            </w:rPr>
          </w:pPr>
          <w:hyperlink w:anchor="_Toc422262553" w:history="1">
            <w:r w:rsidR="004C5D36" w:rsidRPr="00EF7AE7">
              <w:rPr>
                <w:rStyle w:val="Hyperlink"/>
                <w:i/>
                <w:noProof/>
              </w:rPr>
              <w:t>3.2.1.1. Thiết kế Usecase</w:t>
            </w:r>
            <w:r w:rsidR="004C5D36">
              <w:rPr>
                <w:noProof/>
                <w:webHidden/>
              </w:rPr>
              <w:tab/>
            </w:r>
            <w:r w:rsidR="004C5D36">
              <w:rPr>
                <w:noProof/>
                <w:webHidden/>
              </w:rPr>
              <w:fldChar w:fldCharType="begin"/>
            </w:r>
            <w:r w:rsidR="004C5D36">
              <w:rPr>
                <w:noProof/>
                <w:webHidden/>
              </w:rPr>
              <w:instrText xml:space="preserve"> PAGEREF _Toc422262553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54" w:history="1">
            <w:r w:rsidR="004C5D36" w:rsidRPr="00EF7AE7">
              <w:rPr>
                <w:rStyle w:val="Hyperlink"/>
                <w:rFonts w:ascii="Wingdings" w:hAnsi="Wingdings"/>
                <w:noProof/>
              </w:rPr>
              <w:t></w:t>
            </w:r>
            <w:r w:rsidR="004C5D36">
              <w:rPr>
                <w:noProof/>
              </w:rPr>
              <w:tab/>
            </w:r>
            <w:r w:rsidR="004C5D36" w:rsidRPr="00EF7AE7">
              <w:rPr>
                <w:rStyle w:val="Hyperlink"/>
                <w:b/>
                <w:noProof/>
              </w:rPr>
              <w:t>Sơ đồ Usecase</w:t>
            </w:r>
            <w:r w:rsidR="004C5D36">
              <w:rPr>
                <w:noProof/>
                <w:webHidden/>
              </w:rPr>
              <w:tab/>
            </w:r>
            <w:r w:rsidR="004C5D36">
              <w:rPr>
                <w:noProof/>
                <w:webHidden/>
              </w:rPr>
              <w:fldChar w:fldCharType="begin"/>
            </w:r>
            <w:r w:rsidR="004C5D36">
              <w:rPr>
                <w:noProof/>
                <w:webHidden/>
              </w:rPr>
              <w:instrText xml:space="preserve"> PAGEREF _Toc422262554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55" w:history="1">
            <w:r w:rsidR="004C5D36" w:rsidRPr="00EF7AE7">
              <w:rPr>
                <w:rStyle w:val="Hyperlink"/>
                <w:rFonts w:ascii="Wingdings" w:hAnsi="Wingdings"/>
                <w:noProof/>
                <w:lang w:val="vi-VN"/>
              </w:rPr>
              <w:t></w:t>
            </w:r>
            <w:r w:rsidR="004C5D36">
              <w:rPr>
                <w:noProof/>
              </w:rPr>
              <w:tab/>
            </w:r>
            <w:r w:rsidR="004C5D36" w:rsidRPr="00EF7AE7">
              <w:rPr>
                <w:rStyle w:val="Hyperlink"/>
                <w:b/>
                <w:noProof/>
              </w:rPr>
              <w:t>Đặc tả Usecase</w:t>
            </w:r>
            <w:r w:rsidR="004C5D36">
              <w:rPr>
                <w:noProof/>
                <w:webHidden/>
              </w:rPr>
              <w:tab/>
            </w:r>
            <w:r w:rsidR="004C5D36">
              <w:rPr>
                <w:noProof/>
                <w:webHidden/>
              </w:rPr>
              <w:fldChar w:fldCharType="begin"/>
            </w:r>
            <w:r w:rsidR="004C5D36">
              <w:rPr>
                <w:noProof/>
                <w:webHidden/>
              </w:rPr>
              <w:instrText xml:space="preserve"> PAGEREF _Toc422262555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5A0F5D">
          <w:pPr>
            <w:pStyle w:val="TOC4"/>
            <w:tabs>
              <w:tab w:val="right" w:leader="dot" w:pos="8544"/>
            </w:tabs>
            <w:rPr>
              <w:noProof/>
            </w:rPr>
          </w:pPr>
          <w:hyperlink w:anchor="_Toc422262556" w:history="1">
            <w:r w:rsidR="004C5D36" w:rsidRPr="00EF7AE7">
              <w:rPr>
                <w:rStyle w:val="Hyperlink"/>
                <w:rFonts w:eastAsia="MS Mincho"/>
                <w:i/>
                <w:noProof/>
              </w:rPr>
              <w:t>3.2.1.2. Thiết kế sơ đồ lớp</w:t>
            </w:r>
            <w:r w:rsidR="004C5D36" w:rsidRPr="00EF7AE7">
              <w:rPr>
                <w:rStyle w:val="Hyperlink"/>
                <w:b/>
                <w:noProof/>
              </w:rPr>
              <w:t xml:space="preserve"> </w:t>
            </w:r>
            <w:r w:rsidR="004C5D36">
              <w:rPr>
                <w:noProof/>
                <w:webHidden/>
              </w:rPr>
              <w:tab/>
            </w:r>
            <w:r w:rsidR="004C5D36">
              <w:rPr>
                <w:noProof/>
                <w:webHidden/>
              </w:rPr>
              <w:fldChar w:fldCharType="begin"/>
            </w:r>
            <w:r w:rsidR="004C5D36">
              <w:rPr>
                <w:noProof/>
                <w:webHidden/>
              </w:rPr>
              <w:instrText xml:space="preserve"> PAGEREF _Toc422262556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5A0F5D">
          <w:pPr>
            <w:pStyle w:val="TOC4"/>
            <w:tabs>
              <w:tab w:val="right" w:leader="dot" w:pos="8544"/>
            </w:tabs>
            <w:rPr>
              <w:noProof/>
            </w:rPr>
          </w:pPr>
          <w:hyperlink w:anchor="_Toc422262557" w:history="1">
            <w:r w:rsidR="004C5D36" w:rsidRPr="00EF7AE7">
              <w:rPr>
                <w:rStyle w:val="Hyperlink"/>
                <w:i/>
                <w:noProof/>
              </w:rPr>
              <w:t>3.2.1.3. Sơ đồ database</w:t>
            </w:r>
            <w:r w:rsidR="004C5D36">
              <w:rPr>
                <w:noProof/>
                <w:webHidden/>
              </w:rPr>
              <w:tab/>
            </w:r>
            <w:r w:rsidR="004C5D36">
              <w:rPr>
                <w:noProof/>
                <w:webHidden/>
              </w:rPr>
              <w:fldChar w:fldCharType="begin"/>
            </w:r>
            <w:r w:rsidR="004C5D36">
              <w:rPr>
                <w:noProof/>
                <w:webHidden/>
              </w:rPr>
              <w:instrText xml:space="preserve"> PAGEREF _Toc422262557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5A0F5D">
          <w:pPr>
            <w:pStyle w:val="TOC4"/>
            <w:tabs>
              <w:tab w:val="right" w:leader="dot" w:pos="8544"/>
            </w:tabs>
            <w:rPr>
              <w:noProof/>
            </w:rPr>
          </w:pPr>
          <w:hyperlink w:anchor="_Toc422262558" w:history="1">
            <w:r w:rsidR="004C5D36" w:rsidRPr="00EF7AE7">
              <w:rPr>
                <w:rStyle w:val="Hyperlink"/>
                <w:i/>
                <w:noProof/>
              </w:rPr>
              <w:t>3.2.1.4. Thiết kế giao diện</w:t>
            </w:r>
            <w:r w:rsidR="004C5D36">
              <w:rPr>
                <w:noProof/>
                <w:webHidden/>
              </w:rPr>
              <w:tab/>
            </w:r>
            <w:r w:rsidR="004C5D36">
              <w:rPr>
                <w:noProof/>
                <w:webHidden/>
              </w:rPr>
              <w:fldChar w:fldCharType="begin"/>
            </w:r>
            <w:r w:rsidR="004C5D36">
              <w:rPr>
                <w:noProof/>
                <w:webHidden/>
              </w:rPr>
              <w:instrText xml:space="preserve"> PAGEREF _Toc422262558 \h </w:instrText>
            </w:r>
            <w:r w:rsidR="004C5D36">
              <w:rPr>
                <w:noProof/>
                <w:webHidden/>
              </w:rPr>
            </w:r>
            <w:r w:rsidR="004C5D36">
              <w:rPr>
                <w:noProof/>
                <w:webHidden/>
              </w:rPr>
              <w:fldChar w:fldCharType="separate"/>
            </w:r>
            <w:r w:rsidR="004C5D36">
              <w:rPr>
                <w:noProof/>
                <w:webHidden/>
              </w:rPr>
              <w:t>53</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59"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danh sách card</w:t>
            </w:r>
            <w:r w:rsidR="004C5D36">
              <w:rPr>
                <w:noProof/>
                <w:webHidden/>
              </w:rPr>
              <w:tab/>
            </w:r>
            <w:r w:rsidR="004C5D36">
              <w:rPr>
                <w:noProof/>
                <w:webHidden/>
              </w:rPr>
              <w:fldChar w:fldCharType="begin"/>
            </w:r>
            <w:r w:rsidR="004C5D36">
              <w:rPr>
                <w:noProof/>
                <w:webHidden/>
              </w:rPr>
              <w:instrText xml:space="preserve"> PAGEREF _Toc422262559 \h </w:instrText>
            </w:r>
            <w:r w:rsidR="004C5D36">
              <w:rPr>
                <w:noProof/>
                <w:webHidden/>
              </w:rPr>
            </w:r>
            <w:r w:rsidR="004C5D36">
              <w:rPr>
                <w:noProof/>
                <w:webHidden/>
              </w:rPr>
              <w:fldChar w:fldCharType="separate"/>
            </w:r>
            <w:r w:rsidR="004C5D36">
              <w:rPr>
                <w:noProof/>
                <w:webHidden/>
              </w:rPr>
              <w:t>53</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60" w:history="1">
            <w:r w:rsidR="004C5D36" w:rsidRPr="00EF7AE7">
              <w:rPr>
                <w:rStyle w:val="Hyperlink"/>
                <w:rFonts w:ascii="Wingdings" w:hAnsi="Wingdings"/>
                <w:noProof/>
              </w:rPr>
              <w:t></w:t>
            </w:r>
            <w:r w:rsidR="004C5D36">
              <w:rPr>
                <w:noProof/>
              </w:rPr>
              <w:tab/>
            </w:r>
            <w:r w:rsidR="004C5D36" w:rsidRPr="00EF7AE7">
              <w:rPr>
                <w:rStyle w:val="Hyperlink"/>
                <w:b/>
                <w:noProof/>
              </w:rPr>
              <w:t>Màn hình tìm kiếm và thêm card</w:t>
            </w:r>
            <w:r w:rsidR="004C5D36">
              <w:rPr>
                <w:noProof/>
                <w:webHidden/>
              </w:rPr>
              <w:tab/>
            </w:r>
            <w:r w:rsidR="004C5D36">
              <w:rPr>
                <w:noProof/>
                <w:webHidden/>
              </w:rPr>
              <w:fldChar w:fldCharType="begin"/>
            </w:r>
            <w:r w:rsidR="004C5D36">
              <w:rPr>
                <w:noProof/>
                <w:webHidden/>
              </w:rPr>
              <w:instrText xml:space="preserve"> PAGEREF _Toc422262560 \h </w:instrText>
            </w:r>
            <w:r w:rsidR="004C5D36">
              <w:rPr>
                <w:noProof/>
                <w:webHidden/>
              </w:rPr>
            </w:r>
            <w:r w:rsidR="004C5D36">
              <w:rPr>
                <w:noProof/>
                <w:webHidden/>
              </w:rPr>
              <w:fldChar w:fldCharType="separate"/>
            </w:r>
            <w:r w:rsidR="004C5D36">
              <w:rPr>
                <w:noProof/>
                <w:webHidden/>
              </w:rPr>
              <w:t>54</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61" w:history="1">
            <w:r w:rsidR="004C5D36" w:rsidRPr="00EF7AE7">
              <w:rPr>
                <w:rStyle w:val="Hyperlink"/>
                <w:rFonts w:ascii="Wingdings" w:hAnsi="Wingdings"/>
                <w:noProof/>
              </w:rPr>
              <w:t></w:t>
            </w:r>
            <w:r w:rsidR="004C5D36">
              <w:rPr>
                <w:noProof/>
              </w:rPr>
              <w:tab/>
            </w:r>
            <w:r w:rsidR="004C5D36" w:rsidRPr="00EF7AE7">
              <w:rPr>
                <w:rStyle w:val="Hyperlink"/>
                <w:b/>
                <w:noProof/>
              </w:rPr>
              <w:t>Màn hình danh sách quà</w:t>
            </w:r>
            <w:r w:rsidR="004C5D36">
              <w:rPr>
                <w:noProof/>
                <w:webHidden/>
              </w:rPr>
              <w:tab/>
            </w:r>
            <w:r w:rsidR="004C5D36">
              <w:rPr>
                <w:noProof/>
                <w:webHidden/>
              </w:rPr>
              <w:fldChar w:fldCharType="begin"/>
            </w:r>
            <w:r w:rsidR="004C5D36">
              <w:rPr>
                <w:noProof/>
                <w:webHidden/>
              </w:rPr>
              <w:instrText xml:space="preserve"> PAGEREF _Toc422262561 \h </w:instrText>
            </w:r>
            <w:r w:rsidR="004C5D36">
              <w:rPr>
                <w:noProof/>
                <w:webHidden/>
              </w:rPr>
            </w:r>
            <w:r w:rsidR="004C5D36">
              <w:rPr>
                <w:noProof/>
                <w:webHidden/>
              </w:rPr>
              <w:fldChar w:fldCharType="separate"/>
            </w:r>
            <w:r w:rsidR="004C5D36">
              <w:rPr>
                <w:noProof/>
                <w:webHidden/>
              </w:rPr>
              <w:t>55</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594"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card</w:t>
            </w:r>
            <w:r w:rsidR="004C5D36">
              <w:rPr>
                <w:noProof/>
                <w:webHidden/>
              </w:rPr>
              <w:tab/>
            </w:r>
            <w:r w:rsidR="004C5D36">
              <w:rPr>
                <w:noProof/>
                <w:webHidden/>
              </w:rPr>
              <w:fldChar w:fldCharType="begin"/>
            </w:r>
            <w:r w:rsidR="004C5D36">
              <w:rPr>
                <w:noProof/>
                <w:webHidden/>
              </w:rPr>
              <w:instrText xml:space="preserve"> PAGEREF _Toc422262594 \h </w:instrText>
            </w:r>
            <w:r w:rsidR="004C5D36">
              <w:rPr>
                <w:noProof/>
                <w:webHidden/>
              </w:rPr>
            </w:r>
            <w:r w:rsidR="004C5D36">
              <w:rPr>
                <w:noProof/>
                <w:webHidden/>
              </w:rPr>
              <w:fldChar w:fldCharType="separate"/>
            </w:r>
            <w:r w:rsidR="004C5D36">
              <w:rPr>
                <w:noProof/>
                <w:webHidden/>
              </w:rPr>
              <w:t>58</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622"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shop</w:t>
            </w:r>
            <w:r w:rsidR="004C5D36">
              <w:rPr>
                <w:noProof/>
                <w:webHidden/>
              </w:rPr>
              <w:tab/>
            </w:r>
            <w:r w:rsidR="004C5D36">
              <w:rPr>
                <w:noProof/>
                <w:webHidden/>
              </w:rPr>
              <w:fldChar w:fldCharType="begin"/>
            </w:r>
            <w:r w:rsidR="004C5D36">
              <w:rPr>
                <w:noProof/>
                <w:webHidden/>
              </w:rPr>
              <w:instrText xml:space="preserve"> PAGEREF _Toc422262622 \h </w:instrText>
            </w:r>
            <w:r w:rsidR="004C5D36">
              <w:rPr>
                <w:noProof/>
                <w:webHidden/>
              </w:rPr>
            </w:r>
            <w:r w:rsidR="004C5D36">
              <w:rPr>
                <w:noProof/>
                <w:webHidden/>
              </w:rPr>
              <w:fldChar w:fldCharType="separate"/>
            </w:r>
            <w:r w:rsidR="004C5D36">
              <w:rPr>
                <w:noProof/>
                <w:webHidden/>
              </w:rPr>
              <w:t>59</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623" w:history="1">
            <w:r w:rsidR="004C5D36" w:rsidRPr="00EF7AE7">
              <w:rPr>
                <w:rStyle w:val="Hyperlink"/>
                <w:b/>
                <w:noProof/>
              </w:rPr>
              <w:t>3.2.2. Cài đặt</w:t>
            </w:r>
            <w:r w:rsidR="004C5D36">
              <w:rPr>
                <w:noProof/>
                <w:webHidden/>
              </w:rPr>
              <w:tab/>
            </w:r>
            <w:r w:rsidR="004C5D36">
              <w:rPr>
                <w:noProof/>
                <w:webHidden/>
              </w:rPr>
              <w:fldChar w:fldCharType="begin"/>
            </w:r>
            <w:r w:rsidR="004C5D36">
              <w:rPr>
                <w:noProof/>
                <w:webHidden/>
              </w:rPr>
              <w:instrText xml:space="preserve"> PAGEREF _Toc422262623 \h </w:instrText>
            </w:r>
            <w:r w:rsidR="004C5D36">
              <w:rPr>
                <w:noProof/>
                <w:webHidden/>
              </w:rPr>
            </w:r>
            <w:r w:rsidR="004C5D36">
              <w:rPr>
                <w:noProof/>
                <w:webHidden/>
              </w:rPr>
              <w:fldChar w:fldCharType="separate"/>
            </w:r>
            <w:r w:rsidR="004C5D36">
              <w:rPr>
                <w:noProof/>
                <w:webHidden/>
              </w:rPr>
              <w:t>61</w:t>
            </w:r>
            <w:r w:rsidR="004C5D36">
              <w:rPr>
                <w:noProof/>
                <w:webHidden/>
              </w:rPr>
              <w:fldChar w:fldCharType="end"/>
            </w:r>
          </w:hyperlink>
        </w:p>
        <w:p w:rsidR="004C5D36" w:rsidRDefault="005A0F5D">
          <w:pPr>
            <w:pStyle w:val="TOC4"/>
            <w:tabs>
              <w:tab w:val="right" w:leader="dot" w:pos="8544"/>
            </w:tabs>
            <w:rPr>
              <w:noProof/>
            </w:rPr>
          </w:pPr>
          <w:hyperlink w:anchor="_Toc422262624" w:history="1">
            <w:r w:rsidR="004C5D36" w:rsidRPr="00EF7AE7">
              <w:rPr>
                <w:rStyle w:val="Hyperlink"/>
                <w:i/>
                <w:noProof/>
              </w:rPr>
              <w:t>3.2.2.1. Cài đặt ứng dụng Android</w:t>
            </w:r>
            <w:r w:rsidR="004C5D36">
              <w:rPr>
                <w:noProof/>
                <w:webHidden/>
              </w:rPr>
              <w:tab/>
            </w:r>
            <w:r w:rsidR="004C5D36">
              <w:rPr>
                <w:noProof/>
                <w:webHidden/>
              </w:rPr>
              <w:fldChar w:fldCharType="begin"/>
            </w:r>
            <w:r w:rsidR="004C5D36">
              <w:rPr>
                <w:noProof/>
                <w:webHidden/>
              </w:rPr>
              <w:instrText xml:space="preserve"> PAGEREF _Toc422262624 \h </w:instrText>
            </w:r>
            <w:r w:rsidR="004C5D36">
              <w:rPr>
                <w:noProof/>
                <w:webHidden/>
              </w:rPr>
            </w:r>
            <w:r w:rsidR="004C5D36">
              <w:rPr>
                <w:noProof/>
                <w:webHidden/>
              </w:rPr>
              <w:fldChar w:fldCharType="separate"/>
            </w:r>
            <w:r w:rsidR="004C5D36">
              <w:rPr>
                <w:noProof/>
                <w:webHidden/>
              </w:rPr>
              <w:t>61</w:t>
            </w:r>
            <w:r w:rsidR="004C5D36">
              <w:rPr>
                <w:noProof/>
                <w:webHidden/>
              </w:rPr>
              <w:fldChar w:fldCharType="end"/>
            </w:r>
          </w:hyperlink>
        </w:p>
        <w:p w:rsidR="004C5D36" w:rsidRDefault="005A0F5D">
          <w:pPr>
            <w:pStyle w:val="TOC4"/>
            <w:tabs>
              <w:tab w:val="right" w:leader="dot" w:pos="8544"/>
            </w:tabs>
            <w:rPr>
              <w:noProof/>
            </w:rPr>
          </w:pPr>
          <w:hyperlink w:anchor="_Toc422262625" w:history="1">
            <w:r w:rsidR="004C5D36" w:rsidRPr="00EF7AE7">
              <w:rPr>
                <w:rStyle w:val="Hyperlink"/>
                <w:i/>
                <w:noProof/>
              </w:rPr>
              <w:t>3.2.2.2. Các vấn đề trong quá trình lập trình trên Android:</w:t>
            </w:r>
            <w:r w:rsidR="004C5D36">
              <w:rPr>
                <w:noProof/>
                <w:webHidden/>
              </w:rPr>
              <w:tab/>
            </w:r>
            <w:r w:rsidR="004C5D36">
              <w:rPr>
                <w:noProof/>
                <w:webHidden/>
              </w:rPr>
              <w:fldChar w:fldCharType="begin"/>
            </w:r>
            <w:r w:rsidR="004C5D36">
              <w:rPr>
                <w:noProof/>
                <w:webHidden/>
              </w:rPr>
              <w:instrText xml:space="preserve"> PAGEREF _Toc422262625 \h </w:instrText>
            </w:r>
            <w:r w:rsidR="004C5D36">
              <w:rPr>
                <w:noProof/>
                <w:webHidden/>
              </w:rPr>
            </w:r>
            <w:r w:rsidR="004C5D36">
              <w:rPr>
                <w:noProof/>
                <w:webHidden/>
              </w:rPr>
              <w:fldChar w:fldCharType="separate"/>
            </w:r>
            <w:r w:rsidR="004C5D36">
              <w:rPr>
                <w:noProof/>
                <w:webHidden/>
              </w:rPr>
              <w:t>62</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626" w:history="1">
            <w:r w:rsidR="004C5D36" w:rsidRPr="00EF7AE7">
              <w:rPr>
                <w:rStyle w:val="Hyperlink"/>
                <w:rFonts w:ascii="Wingdings" w:hAnsi="Wingdings"/>
                <w:noProof/>
              </w:rPr>
              <w:t></w:t>
            </w:r>
            <w:r w:rsidR="004C5D36">
              <w:rPr>
                <w:noProof/>
              </w:rPr>
              <w:tab/>
            </w:r>
            <w:r w:rsidR="004C5D36" w:rsidRPr="00EF7AE7">
              <w:rPr>
                <w:rStyle w:val="Hyperlink"/>
                <w:b/>
                <w:noProof/>
              </w:rPr>
              <w:t>Cài đặt các model để giao tiếp với webservices</w:t>
            </w:r>
            <w:r w:rsidR="004C5D36">
              <w:rPr>
                <w:noProof/>
                <w:webHidden/>
              </w:rPr>
              <w:tab/>
            </w:r>
            <w:r w:rsidR="004C5D36">
              <w:rPr>
                <w:noProof/>
                <w:webHidden/>
              </w:rPr>
              <w:fldChar w:fldCharType="begin"/>
            </w:r>
            <w:r w:rsidR="004C5D36">
              <w:rPr>
                <w:noProof/>
                <w:webHidden/>
              </w:rPr>
              <w:instrText xml:space="preserve"> PAGEREF _Toc422262626 \h </w:instrText>
            </w:r>
            <w:r w:rsidR="004C5D36">
              <w:rPr>
                <w:noProof/>
                <w:webHidden/>
              </w:rPr>
            </w:r>
            <w:r w:rsidR="004C5D36">
              <w:rPr>
                <w:noProof/>
                <w:webHidden/>
              </w:rPr>
              <w:fldChar w:fldCharType="separate"/>
            </w:r>
            <w:r w:rsidR="004C5D36">
              <w:rPr>
                <w:noProof/>
                <w:webHidden/>
              </w:rPr>
              <w:t>62</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627" w:history="1">
            <w:r w:rsidR="004C5D36" w:rsidRPr="00EF7AE7">
              <w:rPr>
                <w:rStyle w:val="Hyperlink"/>
                <w:rFonts w:ascii="Wingdings" w:hAnsi="Wingdings"/>
                <w:noProof/>
              </w:rPr>
              <w:t></w:t>
            </w:r>
            <w:r w:rsidR="004C5D36">
              <w:rPr>
                <w:noProof/>
              </w:rPr>
              <w:tab/>
            </w:r>
            <w:r w:rsidR="004C5D36" w:rsidRPr="00EF7AE7">
              <w:rPr>
                <w:rStyle w:val="Hyperlink"/>
                <w:b/>
                <w:noProof/>
              </w:rPr>
              <w:t>Hiển thị QRCode của card</w:t>
            </w:r>
            <w:r w:rsidR="004C5D36">
              <w:rPr>
                <w:noProof/>
                <w:webHidden/>
              </w:rPr>
              <w:tab/>
            </w:r>
            <w:r w:rsidR="004C5D36">
              <w:rPr>
                <w:noProof/>
                <w:webHidden/>
              </w:rPr>
              <w:fldChar w:fldCharType="begin"/>
            </w:r>
            <w:r w:rsidR="004C5D36">
              <w:rPr>
                <w:noProof/>
                <w:webHidden/>
              </w:rPr>
              <w:instrText xml:space="preserve"> PAGEREF _Toc422262627 \h </w:instrText>
            </w:r>
            <w:r w:rsidR="004C5D36">
              <w:rPr>
                <w:noProof/>
                <w:webHidden/>
              </w:rPr>
            </w:r>
            <w:r w:rsidR="004C5D36">
              <w:rPr>
                <w:noProof/>
                <w:webHidden/>
              </w:rPr>
              <w:fldChar w:fldCharType="separate"/>
            </w:r>
            <w:r w:rsidR="004C5D36">
              <w:rPr>
                <w:noProof/>
                <w:webHidden/>
              </w:rPr>
              <w:t>63</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628" w:history="1">
            <w:r w:rsidR="004C5D36" w:rsidRPr="00EF7AE7">
              <w:rPr>
                <w:rStyle w:val="Hyperlink"/>
                <w:rFonts w:ascii="Wingdings" w:hAnsi="Wingdings"/>
                <w:noProof/>
              </w:rPr>
              <w:t></w:t>
            </w:r>
            <w:r w:rsidR="004C5D36">
              <w:rPr>
                <w:noProof/>
              </w:rPr>
              <w:tab/>
            </w:r>
            <w:r w:rsidR="004C5D36" w:rsidRPr="00EF7AE7">
              <w:rPr>
                <w:rStyle w:val="Hyperlink"/>
                <w:b/>
                <w:noProof/>
              </w:rPr>
              <w:t>Cung cấp thông tin bổ sung khi shop yêu cầu</w:t>
            </w:r>
            <w:r w:rsidR="004C5D36">
              <w:rPr>
                <w:noProof/>
                <w:webHidden/>
              </w:rPr>
              <w:tab/>
            </w:r>
            <w:r w:rsidR="004C5D36">
              <w:rPr>
                <w:noProof/>
                <w:webHidden/>
              </w:rPr>
              <w:fldChar w:fldCharType="begin"/>
            </w:r>
            <w:r w:rsidR="004C5D36">
              <w:rPr>
                <w:noProof/>
                <w:webHidden/>
              </w:rPr>
              <w:instrText xml:space="preserve"> PAGEREF _Toc422262628 \h </w:instrText>
            </w:r>
            <w:r w:rsidR="004C5D36">
              <w:rPr>
                <w:noProof/>
                <w:webHidden/>
              </w:rPr>
            </w:r>
            <w:r w:rsidR="004C5D36">
              <w:rPr>
                <w:noProof/>
                <w:webHidden/>
              </w:rPr>
              <w:fldChar w:fldCharType="separate"/>
            </w:r>
            <w:r w:rsidR="004C5D36">
              <w:rPr>
                <w:noProof/>
                <w:webHidden/>
              </w:rPr>
              <w:t>63</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629" w:history="1">
            <w:r w:rsidR="004C5D36" w:rsidRPr="00EF7AE7">
              <w:rPr>
                <w:rStyle w:val="Hyperlink"/>
                <w:rFonts w:ascii="Wingdings" w:hAnsi="Wingdings"/>
                <w:noProof/>
              </w:rPr>
              <w:t></w:t>
            </w:r>
            <w:r w:rsidR="004C5D36">
              <w:rPr>
                <w:noProof/>
              </w:rPr>
              <w:tab/>
            </w:r>
            <w:r w:rsidR="004C5D36" w:rsidRPr="00EF7AE7">
              <w:rPr>
                <w:rStyle w:val="Hyperlink"/>
                <w:b/>
                <w:noProof/>
              </w:rPr>
              <w:t>Tích hợp crop và resize ảnh với tỉ lệ cho trước</w:t>
            </w:r>
            <w:r w:rsidR="004C5D36">
              <w:rPr>
                <w:noProof/>
                <w:webHidden/>
              </w:rPr>
              <w:tab/>
            </w:r>
            <w:r w:rsidR="004C5D36">
              <w:rPr>
                <w:noProof/>
                <w:webHidden/>
              </w:rPr>
              <w:fldChar w:fldCharType="begin"/>
            </w:r>
            <w:r w:rsidR="004C5D36">
              <w:rPr>
                <w:noProof/>
                <w:webHidden/>
              </w:rPr>
              <w:instrText xml:space="preserve"> PAGEREF _Toc422262629 \h </w:instrText>
            </w:r>
            <w:r w:rsidR="004C5D36">
              <w:rPr>
                <w:noProof/>
                <w:webHidden/>
              </w:rPr>
            </w:r>
            <w:r w:rsidR="004C5D36">
              <w:rPr>
                <w:noProof/>
                <w:webHidden/>
              </w:rPr>
              <w:fldChar w:fldCharType="separate"/>
            </w:r>
            <w:r w:rsidR="004C5D36">
              <w:rPr>
                <w:noProof/>
                <w:webHidden/>
              </w:rPr>
              <w:t>64</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630" w:history="1">
            <w:r w:rsidR="004C5D36" w:rsidRPr="00EF7AE7">
              <w:rPr>
                <w:rStyle w:val="Hyperlink"/>
                <w:rFonts w:ascii="Wingdings" w:hAnsi="Wingdings"/>
                <w:noProof/>
              </w:rPr>
              <w:t></w:t>
            </w:r>
            <w:r w:rsidR="004C5D36">
              <w:rPr>
                <w:noProof/>
              </w:rPr>
              <w:tab/>
            </w:r>
            <w:r w:rsidR="004C5D36" w:rsidRPr="00EF7AE7">
              <w:rPr>
                <w:rStyle w:val="Hyperlink"/>
                <w:b/>
                <w:noProof/>
              </w:rPr>
              <w:t>Sử dụng Google Cloud Storage để lưu trữ dữ liệu đa phương tiện</w:t>
            </w:r>
            <w:r w:rsidR="004C5D36">
              <w:rPr>
                <w:noProof/>
                <w:webHidden/>
              </w:rPr>
              <w:tab/>
            </w:r>
            <w:r w:rsidR="004C5D36">
              <w:rPr>
                <w:noProof/>
                <w:webHidden/>
              </w:rPr>
              <w:fldChar w:fldCharType="begin"/>
            </w:r>
            <w:r w:rsidR="004C5D36">
              <w:rPr>
                <w:noProof/>
                <w:webHidden/>
              </w:rPr>
              <w:instrText xml:space="preserve"> PAGEREF _Toc422262630 \h </w:instrText>
            </w:r>
            <w:r w:rsidR="004C5D36">
              <w:rPr>
                <w:noProof/>
                <w:webHidden/>
              </w:rPr>
            </w:r>
            <w:r w:rsidR="004C5D36">
              <w:rPr>
                <w:noProof/>
                <w:webHidden/>
              </w:rPr>
              <w:fldChar w:fldCharType="separate"/>
            </w:r>
            <w:r w:rsidR="004C5D36">
              <w:rPr>
                <w:noProof/>
                <w:webHidden/>
              </w:rPr>
              <w:t>66</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631" w:history="1">
            <w:r w:rsidR="004C5D36" w:rsidRPr="00EF7AE7">
              <w:rPr>
                <w:rStyle w:val="Hyperlink"/>
                <w:rFonts w:ascii="Wingdings" w:hAnsi="Wingdings"/>
                <w:noProof/>
              </w:rPr>
              <w:t></w:t>
            </w:r>
            <w:r w:rsidR="004C5D36">
              <w:rPr>
                <w:noProof/>
              </w:rPr>
              <w:tab/>
            </w:r>
            <w:r w:rsidR="004C5D36" w:rsidRPr="00EF7AE7">
              <w:rPr>
                <w:rStyle w:val="Hyperlink"/>
                <w:b/>
                <w:noProof/>
              </w:rPr>
              <w:t>Xem, lọc, sắp xếp lịch sử giao dịch</w:t>
            </w:r>
            <w:r w:rsidR="004C5D36">
              <w:rPr>
                <w:noProof/>
                <w:webHidden/>
              </w:rPr>
              <w:tab/>
            </w:r>
            <w:r w:rsidR="004C5D36">
              <w:rPr>
                <w:noProof/>
                <w:webHidden/>
              </w:rPr>
              <w:fldChar w:fldCharType="begin"/>
            </w:r>
            <w:r w:rsidR="004C5D36">
              <w:rPr>
                <w:noProof/>
                <w:webHidden/>
              </w:rPr>
              <w:instrText xml:space="preserve"> PAGEREF _Toc422262631 \h </w:instrText>
            </w:r>
            <w:r w:rsidR="004C5D36">
              <w:rPr>
                <w:noProof/>
                <w:webHidden/>
              </w:rPr>
            </w:r>
            <w:r w:rsidR="004C5D36">
              <w:rPr>
                <w:noProof/>
                <w:webHidden/>
              </w:rPr>
              <w:fldChar w:fldCharType="separate"/>
            </w:r>
            <w:r w:rsidR="004C5D36">
              <w:rPr>
                <w:noProof/>
                <w:webHidden/>
              </w:rPr>
              <w:t>66</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632" w:history="1">
            <w:r w:rsidR="004C5D36" w:rsidRPr="00EF7AE7">
              <w:rPr>
                <w:rStyle w:val="Hyperlink"/>
                <w:rFonts w:ascii="Wingdings" w:hAnsi="Wingdings"/>
                <w:noProof/>
              </w:rPr>
              <w:t></w:t>
            </w:r>
            <w:r w:rsidR="004C5D36">
              <w:rPr>
                <w:noProof/>
              </w:rPr>
              <w:tab/>
            </w:r>
            <w:r w:rsidR="004C5D36" w:rsidRPr="00EF7AE7">
              <w:rPr>
                <w:rStyle w:val="Hyperlink"/>
                <w:b/>
                <w:noProof/>
              </w:rPr>
              <w:t>Hiển thị các thông tin mới nhất của shop</w:t>
            </w:r>
            <w:r w:rsidR="004C5D36">
              <w:rPr>
                <w:noProof/>
                <w:webHidden/>
              </w:rPr>
              <w:tab/>
            </w:r>
            <w:r w:rsidR="004C5D36">
              <w:rPr>
                <w:noProof/>
                <w:webHidden/>
              </w:rPr>
              <w:fldChar w:fldCharType="begin"/>
            </w:r>
            <w:r w:rsidR="004C5D36">
              <w:rPr>
                <w:noProof/>
                <w:webHidden/>
              </w:rPr>
              <w:instrText xml:space="preserve"> PAGEREF _Toc422262632 \h </w:instrText>
            </w:r>
            <w:r w:rsidR="004C5D36">
              <w:rPr>
                <w:noProof/>
                <w:webHidden/>
              </w:rPr>
            </w:r>
            <w:r w:rsidR="004C5D36">
              <w:rPr>
                <w:noProof/>
                <w:webHidden/>
              </w:rPr>
              <w:fldChar w:fldCharType="separate"/>
            </w:r>
            <w:r w:rsidR="004C5D36">
              <w:rPr>
                <w:noProof/>
                <w:webHidden/>
              </w:rPr>
              <w:t>72</w:t>
            </w:r>
            <w:r w:rsidR="004C5D36">
              <w:rPr>
                <w:noProof/>
                <w:webHidden/>
              </w:rPr>
              <w:fldChar w:fldCharType="end"/>
            </w:r>
          </w:hyperlink>
        </w:p>
        <w:p w:rsidR="004C5D36" w:rsidRDefault="005A0F5D">
          <w:pPr>
            <w:pStyle w:val="TOC5"/>
            <w:tabs>
              <w:tab w:val="left" w:pos="1320"/>
              <w:tab w:val="right" w:leader="dot" w:pos="8544"/>
            </w:tabs>
            <w:rPr>
              <w:noProof/>
            </w:rPr>
          </w:pPr>
          <w:hyperlink w:anchor="_Toc422262633" w:history="1">
            <w:r w:rsidR="004C5D36" w:rsidRPr="00EF7AE7">
              <w:rPr>
                <w:rStyle w:val="Hyperlink"/>
                <w:rFonts w:ascii="Wingdings" w:hAnsi="Wingdings"/>
                <w:noProof/>
              </w:rPr>
              <w:t></w:t>
            </w:r>
            <w:r w:rsidR="004C5D36">
              <w:rPr>
                <w:noProof/>
              </w:rPr>
              <w:tab/>
            </w:r>
            <w:r w:rsidR="004C5D36" w:rsidRPr="00EF7AE7">
              <w:rPr>
                <w:rStyle w:val="Hyperlink"/>
                <w:b/>
                <w:noProof/>
              </w:rPr>
              <w:t>Hiển thị thông báo tại thời điểm thích hợp</w:t>
            </w:r>
            <w:r w:rsidR="004C5D36">
              <w:rPr>
                <w:noProof/>
                <w:webHidden/>
              </w:rPr>
              <w:tab/>
            </w:r>
            <w:r w:rsidR="004C5D36">
              <w:rPr>
                <w:noProof/>
                <w:webHidden/>
              </w:rPr>
              <w:fldChar w:fldCharType="begin"/>
            </w:r>
            <w:r w:rsidR="004C5D36">
              <w:rPr>
                <w:noProof/>
                <w:webHidden/>
              </w:rPr>
              <w:instrText xml:space="preserve"> PAGEREF _Toc422262633 \h </w:instrText>
            </w:r>
            <w:r w:rsidR="004C5D36">
              <w:rPr>
                <w:noProof/>
                <w:webHidden/>
              </w:rPr>
            </w:r>
            <w:r w:rsidR="004C5D36">
              <w:rPr>
                <w:noProof/>
                <w:webHidden/>
              </w:rPr>
              <w:fldChar w:fldCharType="separate"/>
            </w:r>
            <w:r w:rsidR="004C5D36">
              <w:rPr>
                <w:noProof/>
                <w:webHidden/>
              </w:rPr>
              <w:t>72</w:t>
            </w:r>
            <w:r w:rsidR="004C5D36">
              <w:rPr>
                <w:noProof/>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634" w:history="1">
            <w:r w:rsidR="004C5D36" w:rsidRPr="00EF7AE7">
              <w:rPr>
                <w:rStyle w:val="Hyperlink"/>
              </w:rPr>
              <w:t>Chương 4 THIẾT KẾ VÀ CÀI ĐẶT PHÂN HỆ SERVER</w:t>
            </w:r>
            <w:r w:rsidR="004C5D36">
              <w:rPr>
                <w:webHidden/>
              </w:rPr>
              <w:tab/>
            </w:r>
            <w:r w:rsidR="004C5D36">
              <w:rPr>
                <w:webHidden/>
              </w:rPr>
              <w:fldChar w:fldCharType="begin"/>
            </w:r>
            <w:r w:rsidR="004C5D36">
              <w:rPr>
                <w:webHidden/>
              </w:rPr>
              <w:instrText xml:space="preserve"> PAGEREF _Toc422262634 \h </w:instrText>
            </w:r>
            <w:r w:rsidR="004C5D36">
              <w:rPr>
                <w:webHidden/>
              </w:rPr>
            </w:r>
            <w:r w:rsidR="004C5D36">
              <w:rPr>
                <w:webHidden/>
              </w:rPr>
              <w:fldChar w:fldCharType="separate"/>
            </w:r>
            <w:r w:rsidR="004C5D36">
              <w:rPr>
                <w:webHidden/>
              </w:rPr>
              <w:t>73</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35" w:history="1">
            <w:r w:rsidR="004C5D36" w:rsidRPr="00EF7AE7">
              <w:rPr>
                <w:rStyle w:val="Hyperlink"/>
              </w:rPr>
              <w:t>4.1. Thiết lập, cài đặt Server</w:t>
            </w:r>
            <w:r w:rsidR="004C5D36">
              <w:rPr>
                <w:webHidden/>
              </w:rPr>
              <w:tab/>
            </w:r>
            <w:r w:rsidR="004C5D36">
              <w:rPr>
                <w:webHidden/>
              </w:rPr>
              <w:fldChar w:fldCharType="begin"/>
            </w:r>
            <w:r w:rsidR="004C5D36">
              <w:rPr>
                <w:webHidden/>
              </w:rPr>
              <w:instrText xml:space="preserve"> PAGEREF _Toc422262635 \h </w:instrText>
            </w:r>
            <w:r w:rsidR="004C5D36">
              <w:rPr>
                <w:webHidden/>
              </w:rPr>
            </w:r>
            <w:r w:rsidR="004C5D36">
              <w:rPr>
                <w:webHidden/>
              </w:rPr>
              <w:fldChar w:fldCharType="separate"/>
            </w:r>
            <w:r w:rsidR="004C5D36">
              <w:rPr>
                <w:webHidden/>
              </w:rPr>
              <w:t>75</w:t>
            </w:r>
            <w:r w:rsidR="004C5D36">
              <w:rPr>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636" w:history="1">
            <w:r w:rsidR="004C5D36" w:rsidRPr="00EF7AE7">
              <w:rPr>
                <w:rStyle w:val="Hyperlink"/>
                <w:b/>
                <w:i/>
                <w:noProof/>
              </w:rPr>
              <w:t>4.1.1. Thiết kế Usecase</w:t>
            </w:r>
            <w:r w:rsidR="004C5D36">
              <w:rPr>
                <w:noProof/>
                <w:webHidden/>
              </w:rPr>
              <w:tab/>
            </w:r>
            <w:r w:rsidR="004C5D36">
              <w:rPr>
                <w:noProof/>
                <w:webHidden/>
              </w:rPr>
              <w:fldChar w:fldCharType="begin"/>
            </w:r>
            <w:r w:rsidR="004C5D36">
              <w:rPr>
                <w:noProof/>
                <w:webHidden/>
              </w:rPr>
              <w:instrText xml:space="preserve"> PAGEREF _Toc422262636 \h </w:instrText>
            </w:r>
            <w:r w:rsidR="004C5D36">
              <w:rPr>
                <w:noProof/>
                <w:webHidden/>
              </w:rPr>
            </w:r>
            <w:r w:rsidR="004C5D36">
              <w:rPr>
                <w:noProof/>
                <w:webHidden/>
              </w:rPr>
              <w:fldChar w:fldCharType="separate"/>
            </w:r>
            <w:r w:rsidR="004C5D36">
              <w:rPr>
                <w:noProof/>
                <w:webHidden/>
              </w:rPr>
              <w:t>75</w:t>
            </w:r>
            <w:r w:rsidR="004C5D36">
              <w:rPr>
                <w:noProof/>
                <w:webHidden/>
              </w:rPr>
              <w:fldChar w:fldCharType="end"/>
            </w:r>
          </w:hyperlink>
        </w:p>
        <w:p w:rsidR="004C5D36" w:rsidRDefault="005A0F5D">
          <w:pPr>
            <w:pStyle w:val="TOC4"/>
            <w:tabs>
              <w:tab w:val="right" w:leader="dot" w:pos="8544"/>
            </w:tabs>
            <w:rPr>
              <w:noProof/>
            </w:rPr>
          </w:pPr>
          <w:hyperlink w:anchor="_Toc422262637" w:history="1">
            <w:r w:rsidR="004C5D36" w:rsidRPr="00EF7AE7">
              <w:rPr>
                <w:rStyle w:val="Hyperlink"/>
                <w:i/>
                <w:noProof/>
              </w:rPr>
              <w:t>4.1.1.1. Mô hình usecase</w:t>
            </w:r>
            <w:r w:rsidR="004C5D36">
              <w:rPr>
                <w:noProof/>
                <w:webHidden/>
              </w:rPr>
              <w:tab/>
            </w:r>
            <w:r w:rsidR="004C5D36">
              <w:rPr>
                <w:noProof/>
                <w:webHidden/>
              </w:rPr>
              <w:fldChar w:fldCharType="begin"/>
            </w:r>
            <w:r w:rsidR="004C5D36">
              <w:rPr>
                <w:noProof/>
                <w:webHidden/>
              </w:rPr>
              <w:instrText xml:space="preserve"> PAGEREF _Toc422262637 \h </w:instrText>
            </w:r>
            <w:r w:rsidR="004C5D36">
              <w:rPr>
                <w:noProof/>
                <w:webHidden/>
              </w:rPr>
            </w:r>
            <w:r w:rsidR="004C5D36">
              <w:rPr>
                <w:noProof/>
                <w:webHidden/>
              </w:rPr>
              <w:fldChar w:fldCharType="separate"/>
            </w:r>
            <w:r w:rsidR="004C5D36">
              <w:rPr>
                <w:noProof/>
                <w:webHidden/>
              </w:rPr>
              <w:t>75</w:t>
            </w:r>
            <w:r w:rsidR="004C5D36">
              <w:rPr>
                <w:noProof/>
                <w:webHidden/>
              </w:rPr>
              <w:fldChar w:fldCharType="end"/>
            </w:r>
          </w:hyperlink>
        </w:p>
        <w:p w:rsidR="004C5D36" w:rsidRDefault="005A0F5D">
          <w:pPr>
            <w:pStyle w:val="TOC4"/>
            <w:tabs>
              <w:tab w:val="right" w:leader="dot" w:pos="8544"/>
            </w:tabs>
            <w:rPr>
              <w:noProof/>
            </w:rPr>
          </w:pPr>
          <w:hyperlink w:anchor="_Toc422262638" w:history="1">
            <w:r w:rsidR="004C5D36" w:rsidRPr="00EF7AE7">
              <w:rPr>
                <w:rStyle w:val="Hyperlink"/>
                <w:i/>
                <w:noProof/>
              </w:rPr>
              <w:t>4.1.1.2. Đặc tả usecase</w:t>
            </w:r>
            <w:r w:rsidR="004C5D36">
              <w:rPr>
                <w:noProof/>
                <w:webHidden/>
              </w:rPr>
              <w:tab/>
            </w:r>
            <w:r w:rsidR="004C5D36">
              <w:rPr>
                <w:noProof/>
                <w:webHidden/>
              </w:rPr>
              <w:fldChar w:fldCharType="begin"/>
            </w:r>
            <w:r w:rsidR="004C5D36">
              <w:rPr>
                <w:noProof/>
                <w:webHidden/>
              </w:rPr>
              <w:instrText xml:space="preserve"> PAGEREF _Toc422262638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639" w:history="1">
            <w:r w:rsidR="004C5D36" w:rsidRPr="00EF7AE7">
              <w:rPr>
                <w:rStyle w:val="Hyperlink"/>
                <w:b/>
                <w:i/>
                <w:noProof/>
              </w:rPr>
              <w:t>4.1.2. Thiết kế giao diện</w:t>
            </w:r>
            <w:r w:rsidR="004C5D36">
              <w:rPr>
                <w:noProof/>
                <w:webHidden/>
              </w:rPr>
              <w:tab/>
            </w:r>
            <w:r w:rsidR="004C5D36">
              <w:rPr>
                <w:noProof/>
                <w:webHidden/>
              </w:rPr>
              <w:fldChar w:fldCharType="begin"/>
            </w:r>
            <w:r w:rsidR="004C5D36">
              <w:rPr>
                <w:noProof/>
                <w:webHidden/>
              </w:rPr>
              <w:instrText xml:space="preserve"> PAGEREF _Toc422262639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5A0F5D">
          <w:pPr>
            <w:pStyle w:val="TOC4"/>
            <w:tabs>
              <w:tab w:val="right" w:leader="dot" w:pos="8544"/>
            </w:tabs>
            <w:rPr>
              <w:noProof/>
            </w:rPr>
          </w:pPr>
          <w:hyperlink w:anchor="_Toc422262640" w:history="1">
            <w:r w:rsidR="004C5D36" w:rsidRPr="00EF7AE7">
              <w:rPr>
                <w:rStyle w:val="Hyperlink"/>
                <w:rFonts w:eastAsia="MS Mincho"/>
                <w:i/>
                <w:noProof/>
              </w:rPr>
              <w:t>4.1.2.1. Màn hình đăng nhập</w:t>
            </w:r>
            <w:r w:rsidR="004C5D36" w:rsidRPr="00EF7AE7">
              <w:rPr>
                <w:rStyle w:val="Hyperlink"/>
                <w:b/>
                <w:noProof/>
                <w:lang w:val="vi-VN"/>
              </w:rPr>
              <w:t xml:space="preserve"> </w:t>
            </w:r>
            <w:r w:rsidR="004C5D36">
              <w:rPr>
                <w:noProof/>
                <w:webHidden/>
              </w:rPr>
              <w:tab/>
            </w:r>
            <w:r w:rsidR="004C5D36">
              <w:rPr>
                <w:noProof/>
                <w:webHidden/>
              </w:rPr>
              <w:fldChar w:fldCharType="begin"/>
            </w:r>
            <w:r w:rsidR="004C5D36">
              <w:rPr>
                <w:noProof/>
                <w:webHidden/>
              </w:rPr>
              <w:instrText xml:space="preserve"> PAGEREF _Toc422262640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5A0F5D">
          <w:pPr>
            <w:pStyle w:val="TOC4"/>
            <w:tabs>
              <w:tab w:val="right" w:leader="dot" w:pos="8544"/>
            </w:tabs>
            <w:rPr>
              <w:noProof/>
            </w:rPr>
          </w:pPr>
          <w:hyperlink w:anchor="_Toc422262641" w:history="1">
            <w:r w:rsidR="004C5D36" w:rsidRPr="00EF7AE7">
              <w:rPr>
                <w:rStyle w:val="Hyperlink"/>
                <w:i/>
                <w:noProof/>
              </w:rPr>
              <w:t>4.1.2.2. Giao diện chính</w:t>
            </w:r>
            <w:r w:rsidR="004C5D36">
              <w:rPr>
                <w:noProof/>
                <w:webHidden/>
              </w:rPr>
              <w:tab/>
            </w:r>
            <w:r w:rsidR="004C5D36">
              <w:rPr>
                <w:noProof/>
                <w:webHidden/>
              </w:rPr>
              <w:fldChar w:fldCharType="begin"/>
            </w:r>
            <w:r w:rsidR="004C5D36">
              <w:rPr>
                <w:noProof/>
                <w:webHidden/>
              </w:rPr>
              <w:instrText xml:space="preserve"> PAGEREF _Toc422262641 \h </w:instrText>
            </w:r>
            <w:r w:rsidR="004C5D36">
              <w:rPr>
                <w:noProof/>
                <w:webHidden/>
              </w:rPr>
            </w:r>
            <w:r w:rsidR="004C5D36">
              <w:rPr>
                <w:noProof/>
                <w:webHidden/>
              </w:rPr>
              <w:fldChar w:fldCharType="separate"/>
            </w:r>
            <w:r w:rsidR="004C5D36">
              <w:rPr>
                <w:noProof/>
                <w:webHidden/>
              </w:rPr>
              <w:t>78</w:t>
            </w:r>
            <w:r w:rsidR="004C5D36">
              <w:rPr>
                <w:noProof/>
                <w:webHidden/>
              </w:rPr>
              <w:fldChar w:fldCharType="end"/>
            </w:r>
          </w:hyperlink>
        </w:p>
        <w:p w:rsidR="004C5D36" w:rsidRDefault="005A0F5D">
          <w:pPr>
            <w:pStyle w:val="TOC4"/>
            <w:tabs>
              <w:tab w:val="right" w:leader="dot" w:pos="8544"/>
            </w:tabs>
            <w:rPr>
              <w:noProof/>
            </w:rPr>
          </w:pPr>
          <w:hyperlink w:anchor="_Toc422262642" w:history="1">
            <w:r w:rsidR="004C5D36" w:rsidRPr="00EF7AE7">
              <w:rPr>
                <w:rStyle w:val="Hyperlink"/>
                <w:i/>
                <w:noProof/>
              </w:rPr>
              <w:t>4.1.2.3. Màn hình danh sách các tin chưa duyệt</w:t>
            </w:r>
            <w:r w:rsidR="004C5D36">
              <w:rPr>
                <w:noProof/>
                <w:webHidden/>
              </w:rPr>
              <w:tab/>
            </w:r>
            <w:r w:rsidR="004C5D36">
              <w:rPr>
                <w:noProof/>
                <w:webHidden/>
              </w:rPr>
              <w:fldChar w:fldCharType="begin"/>
            </w:r>
            <w:r w:rsidR="004C5D36">
              <w:rPr>
                <w:noProof/>
                <w:webHidden/>
              </w:rPr>
              <w:instrText xml:space="preserve"> PAGEREF _Toc422262642 \h </w:instrText>
            </w:r>
            <w:r w:rsidR="004C5D36">
              <w:rPr>
                <w:noProof/>
                <w:webHidden/>
              </w:rPr>
            </w:r>
            <w:r w:rsidR="004C5D36">
              <w:rPr>
                <w:noProof/>
                <w:webHidden/>
              </w:rPr>
              <w:fldChar w:fldCharType="separate"/>
            </w:r>
            <w:r w:rsidR="004C5D36">
              <w:rPr>
                <w:noProof/>
                <w:webHidden/>
              </w:rPr>
              <w:t>80</w:t>
            </w:r>
            <w:r w:rsidR="004C5D36">
              <w:rPr>
                <w:noProof/>
                <w:webHidden/>
              </w:rPr>
              <w:fldChar w:fldCharType="end"/>
            </w:r>
          </w:hyperlink>
        </w:p>
        <w:p w:rsidR="004C5D36" w:rsidRDefault="005A0F5D">
          <w:pPr>
            <w:pStyle w:val="TOC4"/>
            <w:tabs>
              <w:tab w:val="right" w:leader="dot" w:pos="8544"/>
            </w:tabs>
            <w:rPr>
              <w:noProof/>
            </w:rPr>
          </w:pPr>
          <w:hyperlink w:anchor="_Toc422262643" w:history="1">
            <w:r w:rsidR="004C5D36" w:rsidRPr="00EF7AE7">
              <w:rPr>
                <w:rStyle w:val="Hyperlink"/>
                <w:i/>
                <w:noProof/>
              </w:rPr>
              <w:t>4.1.2.4. Màn hình bản đồ kẹt xe</w:t>
            </w:r>
            <w:r w:rsidR="004C5D36">
              <w:rPr>
                <w:noProof/>
                <w:webHidden/>
              </w:rPr>
              <w:tab/>
            </w:r>
            <w:r w:rsidR="004C5D36">
              <w:rPr>
                <w:noProof/>
                <w:webHidden/>
              </w:rPr>
              <w:fldChar w:fldCharType="begin"/>
            </w:r>
            <w:r w:rsidR="004C5D36">
              <w:rPr>
                <w:noProof/>
                <w:webHidden/>
              </w:rPr>
              <w:instrText xml:space="preserve"> PAGEREF _Toc422262643 \h </w:instrText>
            </w:r>
            <w:r w:rsidR="004C5D36">
              <w:rPr>
                <w:noProof/>
                <w:webHidden/>
              </w:rPr>
            </w:r>
            <w:r w:rsidR="004C5D36">
              <w:rPr>
                <w:noProof/>
                <w:webHidden/>
              </w:rPr>
              <w:fldChar w:fldCharType="separate"/>
            </w:r>
            <w:r w:rsidR="004C5D36">
              <w:rPr>
                <w:noProof/>
                <w:webHidden/>
              </w:rPr>
              <w:t>80</w:t>
            </w:r>
            <w:r w:rsidR="004C5D36">
              <w:rPr>
                <w:noProof/>
                <w:webHidden/>
              </w:rPr>
              <w:fldChar w:fldCharType="end"/>
            </w:r>
          </w:hyperlink>
        </w:p>
        <w:p w:rsidR="004C5D36" w:rsidRDefault="005A0F5D">
          <w:pPr>
            <w:pStyle w:val="TOC4"/>
            <w:tabs>
              <w:tab w:val="right" w:leader="dot" w:pos="8544"/>
            </w:tabs>
            <w:rPr>
              <w:noProof/>
            </w:rPr>
          </w:pPr>
          <w:hyperlink w:anchor="_Toc422262644" w:history="1">
            <w:r w:rsidR="004C5D36" w:rsidRPr="00EF7AE7">
              <w:rPr>
                <w:rStyle w:val="Hyperlink"/>
                <w:i/>
                <w:noProof/>
              </w:rPr>
              <w:t>4.1.2.5. Màn hình danh sách lịch sử duyệt tin</w:t>
            </w:r>
            <w:r w:rsidR="004C5D36">
              <w:rPr>
                <w:noProof/>
                <w:webHidden/>
              </w:rPr>
              <w:tab/>
            </w:r>
            <w:r w:rsidR="004C5D36">
              <w:rPr>
                <w:noProof/>
                <w:webHidden/>
              </w:rPr>
              <w:fldChar w:fldCharType="begin"/>
            </w:r>
            <w:r w:rsidR="004C5D36">
              <w:rPr>
                <w:noProof/>
                <w:webHidden/>
              </w:rPr>
              <w:instrText xml:space="preserve"> PAGEREF _Toc422262644 \h </w:instrText>
            </w:r>
            <w:r w:rsidR="004C5D36">
              <w:rPr>
                <w:noProof/>
                <w:webHidden/>
              </w:rPr>
            </w:r>
            <w:r w:rsidR="004C5D36">
              <w:rPr>
                <w:noProof/>
                <w:webHidden/>
              </w:rPr>
              <w:fldChar w:fldCharType="separate"/>
            </w:r>
            <w:r w:rsidR="004C5D36">
              <w:rPr>
                <w:noProof/>
                <w:webHidden/>
              </w:rPr>
              <w:t>81</w:t>
            </w:r>
            <w:r w:rsidR="004C5D36">
              <w:rPr>
                <w:noProof/>
                <w:webHidden/>
              </w:rPr>
              <w:fldChar w:fldCharType="end"/>
            </w:r>
          </w:hyperlink>
        </w:p>
        <w:p w:rsidR="004C5D36" w:rsidRDefault="005A0F5D">
          <w:pPr>
            <w:pStyle w:val="TOC4"/>
            <w:tabs>
              <w:tab w:val="right" w:leader="dot" w:pos="8544"/>
            </w:tabs>
            <w:rPr>
              <w:noProof/>
            </w:rPr>
          </w:pPr>
          <w:hyperlink w:anchor="_Toc422262645" w:history="1">
            <w:r w:rsidR="004C5D36" w:rsidRPr="00EF7AE7">
              <w:rPr>
                <w:rStyle w:val="Hyperlink"/>
                <w:i/>
                <w:noProof/>
              </w:rPr>
              <w:t>4.1.2.6. Màn hình danh sách người dùng</w:t>
            </w:r>
            <w:r w:rsidR="004C5D36">
              <w:rPr>
                <w:noProof/>
                <w:webHidden/>
              </w:rPr>
              <w:tab/>
            </w:r>
            <w:r w:rsidR="004C5D36">
              <w:rPr>
                <w:noProof/>
                <w:webHidden/>
              </w:rPr>
              <w:fldChar w:fldCharType="begin"/>
            </w:r>
            <w:r w:rsidR="004C5D36">
              <w:rPr>
                <w:noProof/>
                <w:webHidden/>
              </w:rPr>
              <w:instrText xml:space="preserve"> PAGEREF _Toc422262645 \h </w:instrText>
            </w:r>
            <w:r w:rsidR="004C5D36">
              <w:rPr>
                <w:noProof/>
                <w:webHidden/>
              </w:rPr>
            </w:r>
            <w:r w:rsidR="004C5D36">
              <w:rPr>
                <w:noProof/>
                <w:webHidden/>
              </w:rPr>
              <w:fldChar w:fldCharType="separate"/>
            </w:r>
            <w:r w:rsidR="004C5D36">
              <w:rPr>
                <w:noProof/>
                <w:webHidden/>
              </w:rPr>
              <w:t>82</w:t>
            </w:r>
            <w:r w:rsidR="004C5D36">
              <w:rPr>
                <w:noProof/>
                <w:webHidden/>
              </w:rPr>
              <w:fldChar w:fldCharType="end"/>
            </w:r>
          </w:hyperlink>
        </w:p>
        <w:p w:rsidR="004C5D36" w:rsidRDefault="005A0F5D">
          <w:pPr>
            <w:pStyle w:val="TOC4"/>
            <w:tabs>
              <w:tab w:val="right" w:leader="dot" w:pos="8544"/>
            </w:tabs>
            <w:rPr>
              <w:noProof/>
            </w:rPr>
          </w:pPr>
          <w:hyperlink w:anchor="_Toc422262646" w:history="1">
            <w:r w:rsidR="004C5D36" w:rsidRPr="00EF7AE7">
              <w:rPr>
                <w:rStyle w:val="Hyperlink"/>
                <w:i/>
                <w:noProof/>
              </w:rPr>
              <w:t>4.1.2.7. Màn hình duyệt tin kẹt xe</w:t>
            </w:r>
            <w:r w:rsidR="004C5D36">
              <w:rPr>
                <w:noProof/>
                <w:webHidden/>
              </w:rPr>
              <w:tab/>
            </w:r>
            <w:r w:rsidR="004C5D36">
              <w:rPr>
                <w:noProof/>
                <w:webHidden/>
              </w:rPr>
              <w:fldChar w:fldCharType="begin"/>
            </w:r>
            <w:r w:rsidR="004C5D36">
              <w:rPr>
                <w:noProof/>
                <w:webHidden/>
              </w:rPr>
              <w:instrText xml:space="preserve"> PAGEREF _Toc422262646 \h </w:instrText>
            </w:r>
            <w:r w:rsidR="004C5D36">
              <w:rPr>
                <w:noProof/>
                <w:webHidden/>
              </w:rPr>
            </w:r>
            <w:r w:rsidR="004C5D36">
              <w:rPr>
                <w:noProof/>
                <w:webHidden/>
              </w:rPr>
              <w:fldChar w:fldCharType="separate"/>
            </w:r>
            <w:r w:rsidR="004C5D36">
              <w:rPr>
                <w:noProof/>
                <w:webHidden/>
              </w:rPr>
              <w:t>83</w:t>
            </w:r>
            <w:r w:rsidR="004C5D36">
              <w:rPr>
                <w:noProof/>
                <w:webHidden/>
              </w:rPr>
              <w:fldChar w:fldCharType="end"/>
            </w:r>
          </w:hyperlink>
        </w:p>
        <w:p w:rsidR="004C5D36" w:rsidRDefault="005A0F5D">
          <w:pPr>
            <w:pStyle w:val="TOC4"/>
            <w:tabs>
              <w:tab w:val="right" w:leader="dot" w:pos="8544"/>
            </w:tabs>
            <w:rPr>
              <w:noProof/>
            </w:rPr>
          </w:pPr>
          <w:hyperlink w:anchor="_Toc422262647" w:history="1">
            <w:r w:rsidR="004C5D36" w:rsidRPr="00EF7AE7">
              <w:rPr>
                <w:rStyle w:val="Hyperlink"/>
                <w:i/>
                <w:noProof/>
              </w:rPr>
              <w:t>4.1.2.8. Màn hình thông tin chi tiết điểm kẹt xe</w:t>
            </w:r>
            <w:r w:rsidR="004C5D36">
              <w:rPr>
                <w:noProof/>
                <w:webHidden/>
              </w:rPr>
              <w:tab/>
            </w:r>
            <w:r w:rsidR="004C5D36">
              <w:rPr>
                <w:noProof/>
                <w:webHidden/>
              </w:rPr>
              <w:fldChar w:fldCharType="begin"/>
            </w:r>
            <w:r w:rsidR="004C5D36">
              <w:rPr>
                <w:noProof/>
                <w:webHidden/>
              </w:rPr>
              <w:instrText xml:space="preserve"> PAGEREF _Toc422262647 \h </w:instrText>
            </w:r>
            <w:r w:rsidR="004C5D36">
              <w:rPr>
                <w:noProof/>
                <w:webHidden/>
              </w:rPr>
            </w:r>
            <w:r w:rsidR="004C5D36">
              <w:rPr>
                <w:noProof/>
                <w:webHidden/>
              </w:rPr>
              <w:fldChar w:fldCharType="separate"/>
            </w:r>
            <w:r w:rsidR="004C5D36">
              <w:rPr>
                <w:noProof/>
                <w:webHidden/>
              </w:rPr>
              <w:t>86</w:t>
            </w:r>
            <w:r w:rsidR="004C5D36">
              <w:rPr>
                <w:noProof/>
                <w:webHidden/>
              </w:rPr>
              <w:fldChar w:fldCharType="end"/>
            </w:r>
          </w:hyperlink>
        </w:p>
        <w:p w:rsidR="004C5D36" w:rsidRDefault="005A0F5D">
          <w:pPr>
            <w:pStyle w:val="TOC4"/>
            <w:tabs>
              <w:tab w:val="right" w:leader="dot" w:pos="8544"/>
            </w:tabs>
            <w:rPr>
              <w:noProof/>
            </w:rPr>
          </w:pPr>
          <w:hyperlink w:anchor="_Toc422262648" w:history="1">
            <w:r w:rsidR="004C5D36" w:rsidRPr="00EF7AE7">
              <w:rPr>
                <w:rStyle w:val="Hyperlink"/>
                <w:i/>
                <w:noProof/>
              </w:rPr>
              <w:t>4.1.2.9. Màn hình thông tin chi tiết người dùng</w:t>
            </w:r>
            <w:r w:rsidR="004C5D36">
              <w:rPr>
                <w:noProof/>
                <w:webHidden/>
              </w:rPr>
              <w:tab/>
            </w:r>
            <w:r w:rsidR="004C5D36">
              <w:rPr>
                <w:noProof/>
                <w:webHidden/>
              </w:rPr>
              <w:fldChar w:fldCharType="begin"/>
            </w:r>
            <w:r w:rsidR="004C5D36">
              <w:rPr>
                <w:noProof/>
                <w:webHidden/>
              </w:rPr>
              <w:instrText xml:space="preserve"> PAGEREF _Toc422262648 \h </w:instrText>
            </w:r>
            <w:r w:rsidR="004C5D36">
              <w:rPr>
                <w:noProof/>
                <w:webHidden/>
              </w:rPr>
            </w:r>
            <w:r w:rsidR="004C5D36">
              <w:rPr>
                <w:noProof/>
                <w:webHidden/>
              </w:rPr>
              <w:fldChar w:fldCharType="separate"/>
            </w:r>
            <w:r w:rsidR="004C5D36">
              <w:rPr>
                <w:noProof/>
                <w:webHidden/>
              </w:rPr>
              <w:t>87</w:t>
            </w:r>
            <w:r w:rsidR="004C5D36">
              <w:rPr>
                <w:noProof/>
                <w:webHidden/>
              </w:rPr>
              <w:fldChar w:fldCharType="end"/>
            </w:r>
          </w:hyperlink>
        </w:p>
        <w:p w:rsidR="004C5D36" w:rsidRDefault="005A0F5D">
          <w:pPr>
            <w:pStyle w:val="TOC4"/>
            <w:tabs>
              <w:tab w:val="right" w:leader="dot" w:pos="8544"/>
            </w:tabs>
            <w:rPr>
              <w:noProof/>
            </w:rPr>
          </w:pPr>
          <w:hyperlink w:anchor="_Toc422262649" w:history="1">
            <w:r w:rsidR="004C5D36" w:rsidRPr="00EF7AE7">
              <w:rPr>
                <w:rStyle w:val="Hyperlink"/>
                <w:i/>
                <w:noProof/>
              </w:rPr>
              <w:t>4.1.2.10. Màn hình thêm người dùng mới</w:t>
            </w:r>
            <w:r w:rsidR="004C5D36">
              <w:rPr>
                <w:noProof/>
                <w:webHidden/>
              </w:rPr>
              <w:tab/>
            </w:r>
            <w:r w:rsidR="004C5D36">
              <w:rPr>
                <w:noProof/>
                <w:webHidden/>
              </w:rPr>
              <w:fldChar w:fldCharType="begin"/>
            </w:r>
            <w:r w:rsidR="004C5D36">
              <w:rPr>
                <w:noProof/>
                <w:webHidden/>
              </w:rPr>
              <w:instrText xml:space="preserve"> PAGEREF _Toc422262649 \h </w:instrText>
            </w:r>
            <w:r w:rsidR="004C5D36">
              <w:rPr>
                <w:noProof/>
                <w:webHidden/>
              </w:rPr>
            </w:r>
            <w:r w:rsidR="004C5D36">
              <w:rPr>
                <w:noProof/>
                <w:webHidden/>
              </w:rPr>
              <w:fldChar w:fldCharType="separate"/>
            </w:r>
            <w:r w:rsidR="004C5D36">
              <w:rPr>
                <w:noProof/>
                <w:webHidden/>
              </w:rPr>
              <w:t>88</w:t>
            </w:r>
            <w:r w:rsidR="004C5D36">
              <w:rPr>
                <w:noProof/>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50" w:history="1">
            <w:r w:rsidR="004C5D36" w:rsidRPr="00EF7AE7">
              <w:rPr>
                <w:rStyle w:val="Hyperlink"/>
              </w:rPr>
              <w:t>4.2. Thiết kế và cài đặt Back-end Database</w:t>
            </w:r>
            <w:r w:rsidR="004C5D36">
              <w:rPr>
                <w:webHidden/>
              </w:rPr>
              <w:tab/>
            </w:r>
            <w:r w:rsidR="004C5D36">
              <w:rPr>
                <w:webHidden/>
              </w:rPr>
              <w:fldChar w:fldCharType="begin"/>
            </w:r>
            <w:r w:rsidR="004C5D36">
              <w:rPr>
                <w:webHidden/>
              </w:rPr>
              <w:instrText xml:space="preserve"> PAGEREF _Toc422262650 \h </w:instrText>
            </w:r>
            <w:r w:rsidR="004C5D36">
              <w:rPr>
                <w:webHidden/>
              </w:rPr>
            </w:r>
            <w:r w:rsidR="004C5D36">
              <w:rPr>
                <w:webHidden/>
              </w:rPr>
              <w:fldChar w:fldCharType="separate"/>
            </w:r>
            <w:r w:rsidR="004C5D36">
              <w:rPr>
                <w:webHidden/>
              </w:rPr>
              <w:t>89</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51" w:history="1">
            <w:r w:rsidR="004C5D36" w:rsidRPr="00EF7AE7">
              <w:rPr>
                <w:rStyle w:val="Hyperlink"/>
              </w:rPr>
              <w:t>4.3. Thiết kế và cài đặt Web Service</w:t>
            </w:r>
            <w:r w:rsidR="004C5D36">
              <w:rPr>
                <w:webHidden/>
              </w:rPr>
              <w:tab/>
            </w:r>
            <w:r w:rsidR="004C5D36">
              <w:rPr>
                <w:webHidden/>
              </w:rPr>
              <w:fldChar w:fldCharType="begin"/>
            </w:r>
            <w:r w:rsidR="004C5D36">
              <w:rPr>
                <w:webHidden/>
              </w:rPr>
              <w:instrText xml:space="preserve"> PAGEREF _Toc422262651 \h </w:instrText>
            </w:r>
            <w:r w:rsidR="004C5D36">
              <w:rPr>
                <w:webHidden/>
              </w:rPr>
            </w:r>
            <w:r w:rsidR="004C5D36">
              <w:rPr>
                <w:webHidden/>
              </w:rPr>
              <w:fldChar w:fldCharType="separate"/>
            </w:r>
            <w:r w:rsidR="004C5D36">
              <w:rPr>
                <w:webHidden/>
              </w:rPr>
              <w:t>107</w:t>
            </w:r>
            <w:r w:rsidR="004C5D36">
              <w:rPr>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652" w:history="1">
            <w:r w:rsidR="004C5D36" w:rsidRPr="00EF7AE7">
              <w:rPr>
                <w:rStyle w:val="Hyperlink"/>
                <w:b/>
                <w:i/>
                <w:noProof/>
              </w:rPr>
              <w:t>4.3.1. Thiết kế cơ sở dữ liệu</w:t>
            </w:r>
            <w:r w:rsidR="004C5D36">
              <w:rPr>
                <w:noProof/>
                <w:webHidden/>
              </w:rPr>
              <w:tab/>
            </w:r>
            <w:r w:rsidR="004C5D36">
              <w:rPr>
                <w:noProof/>
                <w:webHidden/>
              </w:rPr>
              <w:fldChar w:fldCharType="begin"/>
            </w:r>
            <w:r w:rsidR="004C5D36">
              <w:rPr>
                <w:noProof/>
                <w:webHidden/>
              </w:rPr>
              <w:instrText xml:space="preserve"> PAGEREF _Toc422262652 \h </w:instrText>
            </w:r>
            <w:r w:rsidR="004C5D36">
              <w:rPr>
                <w:noProof/>
                <w:webHidden/>
              </w:rPr>
            </w:r>
            <w:r w:rsidR="004C5D36">
              <w:rPr>
                <w:noProof/>
                <w:webHidden/>
              </w:rPr>
              <w:fldChar w:fldCharType="separate"/>
            </w:r>
            <w:r w:rsidR="004C5D36">
              <w:rPr>
                <w:noProof/>
                <w:webHidden/>
              </w:rPr>
              <w:t>107</w:t>
            </w:r>
            <w:r w:rsidR="004C5D36">
              <w:rPr>
                <w:noProof/>
                <w:webHidden/>
              </w:rPr>
              <w:fldChar w:fldCharType="end"/>
            </w:r>
          </w:hyperlink>
        </w:p>
        <w:p w:rsidR="004C5D36" w:rsidRDefault="005A0F5D">
          <w:pPr>
            <w:pStyle w:val="TOC4"/>
            <w:tabs>
              <w:tab w:val="right" w:leader="dot" w:pos="8544"/>
            </w:tabs>
            <w:rPr>
              <w:noProof/>
            </w:rPr>
          </w:pPr>
          <w:hyperlink w:anchor="_Toc422262653" w:history="1">
            <w:r w:rsidR="004C5D36" w:rsidRPr="00EF7AE7">
              <w:rPr>
                <w:rStyle w:val="Hyperlink"/>
                <w:i/>
                <w:noProof/>
              </w:rPr>
              <w:t>4.3.1.1. Sơ đồ logic</w:t>
            </w:r>
            <w:r w:rsidR="004C5D36">
              <w:rPr>
                <w:noProof/>
                <w:webHidden/>
              </w:rPr>
              <w:tab/>
            </w:r>
            <w:r w:rsidR="004C5D36">
              <w:rPr>
                <w:noProof/>
                <w:webHidden/>
              </w:rPr>
              <w:fldChar w:fldCharType="begin"/>
            </w:r>
            <w:r w:rsidR="004C5D36">
              <w:rPr>
                <w:noProof/>
                <w:webHidden/>
              </w:rPr>
              <w:instrText xml:space="preserve"> PAGEREF _Toc422262653 \h </w:instrText>
            </w:r>
            <w:r w:rsidR="004C5D36">
              <w:rPr>
                <w:noProof/>
                <w:webHidden/>
              </w:rPr>
            </w:r>
            <w:r w:rsidR="004C5D36">
              <w:rPr>
                <w:noProof/>
                <w:webHidden/>
              </w:rPr>
              <w:fldChar w:fldCharType="separate"/>
            </w:r>
            <w:r w:rsidR="004C5D36">
              <w:rPr>
                <w:noProof/>
                <w:webHidden/>
              </w:rPr>
              <w:t>107</w:t>
            </w:r>
            <w:r w:rsidR="004C5D36">
              <w:rPr>
                <w:noProof/>
                <w:webHidden/>
              </w:rPr>
              <w:fldChar w:fldCharType="end"/>
            </w:r>
          </w:hyperlink>
        </w:p>
        <w:p w:rsidR="004C5D36" w:rsidRDefault="005A0F5D">
          <w:pPr>
            <w:pStyle w:val="TOC4"/>
            <w:tabs>
              <w:tab w:val="right" w:leader="dot" w:pos="8544"/>
            </w:tabs>
            <w:rPr>
              <w:noProof/>
            </w:rPr>
          </w:pPr>
          <w:hyperlink w:anchor="_Toc422262654" w:history="1">
            <w:r w:rsidR="004C5D36" w:rsidRPr="00EF7AE7">
              <w:rPr>
                <w:rStyle w:val="Hyperlink"/>
                <w:i/>
                <w:noProof/>
              </w:rPr>
              <w:t>4.3.1.2. Mô tả chi tiết sơ đồ logic</w:t>
            </w:r>
            <w:r w:rsidR="004C5D36">
              <w:rPr>
                <w:noProof/>
                <w:webHidden/>
              </w:rPr>
              <w:tab/>
            </w:r>
            <w:r w:rsidR="004C5D36">
              <w:rPr>
                <w:noProof/>
                <w:webHidden/>
              </w:rPr>
              <w:fldChar w:fldCharType="begin"/>
            </w:r>
            <w:r w:rsidR="004C5D36">
              <w:rPr>
                <w:noProof/>
                <w:webHidden/>
              </w:rPr>
              <w:instrText xml:space="preserve"> PAGEREF _Toc422262654 \h </w:instrText>
            </w:r>
            <w:r w:rsidR="004C5D36">
              <w:rPr>
                <w:noProof/>
                <w:webHidden/>
              </w:rPr>
            </w:r>
            <w:r w:rsidR="004C5D36">
              <w:rPr>
                <w:noProof/>
                <w:webHidden/>
              </w:rPr>
              <w:fldChar w:fldCharType="separate"/>
            </w:r>
            <w:r w:rsidR="004C5D36">
              <w:rPr>
                <w:noProof/>
                <w:webHidden/>
              </w:rPr>
              <w:t>108</w:t>
            </w:r>
            <w:r w:rsidR="004C5D36">
              <w:rPr>
                <w:noProof/>
                <w:webHidden/>
              </w:rPr>
              <w:fldChar w:fldCharType="end"/>
            </w:r>
          </w:hyperlink>
        </w:p>
        <w:p w:rsidR="004C5D36" w:rsidRDefault="005A0F5D">
          <w:pPr>
            <w:pStyle w:val="TOC4"/>
            <w:tabs>
              <w:tab w:val="right" w:leader="dot" w:pos="8544"/>
            </w:tabs>
            <w:rPr>
              <w:noProof/>
            </w:rPr>
          </w:pPr>
          <w:hyperlink w:anchor="_Toc422262655" w:history="1">
            <w:r w:rsidR="004C5D36" w:rsidRPr="00EF7AE7">
              <w:rPr>
                <w:rStyle w:val="Hyperlink"/>
                <w:i/>
                <w:noProof/>
              </w:rPr>
              <w:t>4.3.1.3. Danh sách các bảng dữ liệu</w:t>
            </w:r>
            <w:r w:rsidR="004C5D36">
              <w:rPr>
                <w:noProof/>
                <w:webHidden/>
              </w:rPr>
              <w:tab/>
            </w:r>
            <w:r w:rsidR="004C5D36">
              <w:rPr>
                <w:noProof/>
                <w:webHidden/>
              </w:rPr>
              <w:fldChar w:fldCharType="begin"/>
            </w:r>
            <w:r w:rsidR="004C5D36">
              <w:rPr>
                <w:noProof/>
                <w:webHidden/>
              </w:rPr>
              <w:instrText xml:space="preserve"> PAGEREF _Toc422262655 \h </w:instrText>
            </w:r>
            <w:r w:rsidR="004C5D36">
              <w:rPr>
                <w:noProof/>
                <w:webHidden/>
              </w:rPr>
            </w:r>
            <w:r w:rsidR="004C5D36">
              <w:rPr>
                <w:noProof/>
                <w:webHidden/>
              </w:rPr>
              <w:fldChar w:fldCharType="separate"/>
            </w:r>
            <w:r w:rsidR="004C5D36">
              <w:rPr>
                <w:noProof/>
                <w:webHidden/>
              </w:rPr>
              <w:t>108</w:t>
            </w:r>
            <w:r w:rsidR="004C5D36">
              <w:rPr>
                <w:noProof/>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56" w:history="1">
            <w:r w:rsidR="004C5D36" w:rsidRPr="00EF7AE7">
              <w:rPr>
                <w:rStyle w:val="Hyperlink"/>
              </w:rPr>
              <w:t>4.4. Thiết kế và cài đặt API, SDK</w:t>
            </w:r>
            <w:r w:rsidR="004C5D36">
              <w:rPr>
                <w:webHidden/>
              </w:rPr>
              <w:tab/>
            </w:r>
            <w:r w:rsidR="004C5D36">
              <w:rPr>
                <w:webHidden/>
              </w:rPr>
              <w:fldChar w:fldCharType="begin"/>
            </w:r>
            <w:r w:rsidR="004C5D36">
              <w:rPr>
                <w:webHidden/>
              </w:rPr>
              <w:instrText xml:space="preserve"> PAGEREF _Toc422262656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57" w:history="1">
            <w:r w:rsidR="004C5D36" w:rsidRPr="00EF7AE7">
              <w:rPr>
                <w:rStyle w:val="Hyperlink"/>
              </w:rPr>
              <w:t>4.5 Tìm hiểu, sử dụng Google Cloud Messaging</w:t>
            </w:r>
            <w:r w:rsidR="004C5D36">
              <w:rPr>
                <w:webHidden/>
              </w:rPr>
              <w:tab/>
            </w:r>
            <w:r w:rsidR="004C5D36">
              <w:rPr>
                <w:webHidden/>
              </w:rPr>
              <w:fldChar w:fldCharType="begin"/>
            </w:r>
            <w:r w:rsidR="004C5D36">
              <w:rPr>
                <w:webHidden/>
              </w:rPr>
              <w:instrText xml:space="preserve"> PAGEREF _Toc422262657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58" w:history="1">
            <w:r w:rsidR="004C5D36" w:rsidRPr="00EF7AE7">
              <w:rPr>
                <w:rStyle w:val="Hyperlink"/>
              </w:rPr>
              <w:t>4.6 Tìm hiểu, sử dụng Google Cloud Storage</w:t>
            </w:r>
            <w:r w:rsidR="004C5D36">
              <w:rPr>
                <w:webHidden/>
              </w:rPr>
              <w:tab/>
            </w:r>
            <w:r w:rsidR="004C5D36">
              <w:rPr>
                <w:webHidden/>
              </w:rPr>
              <w:fldChar w:fldCharType="begin"/>
            </w:r>
            <w:r w:rsidR="004C5D36">
              <w:rPr>
                <w:webHidden/>
              </w:rPr>
              <w:instrText xml:space="preserve"> PAGEREF _Toc422262658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659" w:history="1">
            <w:r w:rsidR="004C5D36" w:rsidRPr="00EF7AE7">
              <w:rPr>
                <w:rStyle w:val="Hyperlink"/>
                <w:b/>
                <w:i/>
                <w:noProof/>
              </w:rPr>
              <w:t>4.4.1. Cài đặt chung</w:t>
            </w:r>
            <w:r w:rsidR="004C5D36">
              <w:rPr>
                <w:noProof/>
                <w:webHidden/>
              </w:rPr>
              <w:tab/>
            </w:r>
            <w:r w:rsidR="004C5D36">
              <w:rPr>
                <w:noProof/>
                <w:webHidden/>
              </w:rPr>
              <w:fldChar w:fldCharType="begin"/>
            </w:r>
            <w:r w:rsidR="004C5D36">
              <w:rPr>
                <w:noProof/>
                <w:webHidden/>
              </w:rPr>
              <w:instrText xml:space="preserve"> PAGEREF _Toc422262659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5A0F5D">
          <w:pPr>
            <w:pStyle w:val="TOC3"/>
            <w:tabs>
              <w:tab w:val="right" w:leader="dot" w:pos="8544"/>
            </w:tabs>
            <w:rPr>
              <w:rFonts w:asciiTheme="minorHAnsi" w:eastAsiaTheme="minorEastAsia" w:hAnsiTheme="minorHAnsi" w:cstheme="minorBidi"/>
              <w:noProof/>
              <w:sz w:val="22"/>
              <w:szCs w:val="22"/>
            </w:rPr>
          </w:pPr>
          <w:hyperlink w:anchor="_Toc422262660" w:history="1">
            <w:r w:rsidR="004C5D36" w:rsidRPr="00EF7AE7">
              <w:rPr>
                <w:rStyle w:val="Hyperlink"/>
                <w:b/>
                <w:i/>
                <w:noProof/>
              </w:rPr>
              <w:t>4.4.2. Cài đặt chi tiết</w:t>
            </w:r>
            <w:r w:rsidR="004C5D36">
              <w:rPr>
                <w:noProof/>
                <w:webHidden/>
              </w:rPr>
              <w:tab/>
            </w:r>
            <w:r w:rsidR="004C5D36">
              <w:rPr>
                <w:noProof/>
                <w:webHidden/>
              </w:rPr>
              <w:fldChar w:fldCharType="begin"/>
            </w:r>
            <w:r w:rsidR="004C5D36">
              <w:rPr>
                <w:noProof/>
                <w:webHidden/>
              </w:rPr>
              <w:instrText xml:space="preserve"> PAGEREF _Toc422262660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5A0F5D">
          <w:pPr>
            <w:pStyle w:val="TOC4"/>
            <w:tabs>
              <w:tab w:val="right" w:leader="dot" w:pos="8544"/>
            </w:tabs>
            <w:rPr>
              <w:noProof/>
            </w:rPr>
          </w:pPr>
          <w:hyperlink w:anchor="_Toc422262661" w:history="1">
            <w:r w:rsidR="004C5D36" w:rsidRPr="00EF7AE7">
              <w:rPr>
                <w:rStyle w:val="Hyperlink"/>
                <w:i/>
                <w:noProof/>
              </w:rPr>
              <w:t>4.4.2.1. Kết nối cơ sở dữ liệu</w:t>
            </w:r>
            <w:r w:rsidR="004C5D36">
              <w:rPr>
                <w:noProof/>
                <w:webHidden/>
              </w:rPr>
              <w:tab/>
            </w:r>
            <w:r w:rsidR="004C5D36">
              <w:rPr>
                <w:noProof/>
                <w:webHidden/>
              </w:rPr>
              <w:fldChar w:fldCharType="begin"/>
            </w:r>
            <w:r w:rsidR="004C5D36">
              <w:rPr>
                <w:noProof/>
                <w:webHidden/>
              </w:rPr>
              <w:instrText xml:space="preserve"> PAGEREF _Toc422262661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5A0F5D">
          <w:pPr>
            <w:pStyle w:val="TOC4"/>
            <w:tabs>
              <w:tab w:val="right" w:leader="dot" w:pos="8544"/>
            </w:tabs>
            <w:rPr>
              <w:noProof/>
            </w:rPr>
          </w:pPr>
          <w:hyperlink w:anchor="_Toc422262662" w:history="1">
            <w:r w:rsidR="004C5D36" w:rsidRPr="00EF7AE7">
              <w:rPr>
                <w:rStyle w:val="Hyperlink"/>
                <w:i/>
                <w:noProof/>
              </w:rPr>
              <w:t>4.4.2.2. Lỗi mất kết nối trong quá trình truy xuất dữ liệu</w:t>
            </w:r>
            <w:r w:rsidR="004C5D36">
              <w:rPr>
                <w:noProof/>
                <w:webHidden/>
              </w:rPr>
              <w:tab/>
            </w:r>
            <w:r w:rsidR="004C5D36">
              <w:rPr>
                <w:noProof/>
                <w:webHidden/>
              </w:rPr>
              <w:fldChar w:fldCharType="begin"/>
            </w:r>
            <w:r w:rsidR="004C5D36">
              <w:rPr>
                <w:noProof/>
                <w:webHidden/>
              </w:rPr>
              <w:instrText xml:space="preserve"> PAGEREF _Toc422262662 \h </w:instrText>
            </w:r>
            <w:r w:rsidR="004C5D36">
              <w:rPr>
                <w:noProof/>
                <w:webHidden/>
              </w:rPr>
            </w:r>
            <w:r w:rsidR="004C5D36">
              <w:rPr>
                <w:noProof/>
                <w:webHidden/>
              </w:rPr>
              <w:fldChar w:fldCharType="separate"/>
            </w:r>
            <w:r w:rsidR="004C5D36">
              <w:rPr>
                <w:noProof/>
                <w:webHidden/>
              </w:rPr>
              <w:t>110</w:t>
            </w:r>
            <w:r w:rsidR="004C5D36">
              <w:rPr>
                <w:noProof/>
                <w:webHidden/>
              </w:rPr>
              <w:fldChar w:fldCharType="end"/>
            </w:r>
          </w:hyperlink>
        </w:p>
        <w:p w:rsidR="004C5D36" w:rsidRDefault="005A0F5D">
          <w:pPr>
            <w:pStyle w:val="TOC4"/>
            <w:tabs>
              <w:tab w:val="right" w:leader="dot" w:pos="8544"/>
            </w:tabs>
            <w:rPr>
              <w:noProof/>
            </w:rPr>
          </w:pPr>
          <w:hyperlink w:anchor="_Toc422262663" w:history="1">
            <w:r w:rsidR="004C5D36" w:rsidRPr="00EF7AE7">
              <w:rPr>
                <w:rStyle w:val="Hyperlink"/>
                <w:i/>
                <w:noProof/>
              </w:rPr>
              <w:t>4.4.2.3. Xoá dữ liệu cũ tự động theo lịch trình cố định</w:t>
            </w:r>
            <w:r w:rsidR="004C5D36">
              <w:rPr>
                <w:noProof/>
                <w:webHidden/>
              </w:rPr>
              <w:tab/>
            </w:r>
            <w:r w:rsidR="004C5D36">
              <w:rPr>
                <w:noProof/>
                <w:webHidden/>
              </w:rPr>
              <w:fldChar w:fldCharType="begin"/>
            </w:r>
            <w:r w:rsidR="004C5D36">
              <w:rPr>
                <w:noProof/>
                <w:webHidden/>
              </w:rPr>
              <w:instrText xml:space="preserve"> PAGEREF _Toc422262663 \h </w:instrText>
            </w:r>
            <w:r w:rsidR="004C5D36">
              <w:rPr>
                <w:noProof/>
                <w:webHidden/>
              </w:rPr>
            </w:r>
            <w:r w:rsidR="004C5D36">
              <w:rPr>
                <w:noProof/>
                <w:webHidden/>
              </w:rPr>
              <w:fldChar w:fldCharType="separate"/>
            </w:r>
            <w:r w:rsidR="004C5D36">
              <w:rPr>
                <w:noProof/>
                <w:webHidden/>
              </w:rPr>
              <w:t>113</w:t>
            </w:r>
            <w:r w:rsidR="004C5D36">
              <w:rPr>
                <w:noProof/>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664" w:history="1">
            <w:r w:rsidR="004C5D36" w:rsidRPr="00EF7AE7">
              <w:rPr>
                <w:rStyle w:val="Hyperlink"/>
              </w:rPr>
              <w:t>Chương 5 KIỂM THỬ VÀ VẬN HÀNH</w:t>
            </w:r>
            <w:r w:rsidR="004C5D36">
              <w:rPr>
                <w:webHidden/>
              </w:rPr>
              <w:tab/>
            </w:r>
            <w:r w:rsidR="004C5D36">
              <w:rPr>
                <w:webHidden/>
              </w:rPr>
              <w:fldChar w:fldCharType="begin"/>
            </w:r>
            <w:r w:rsidR="004C5D36">
              <w:rPr>
                <w:webHidden/>
              </w:rPr>
              <w:instrText xml:space="preserve"> PAGEREF _Toc422262664 \h </w:instrText>
            </w:r>
            <w:r w:rsidR="004C5D36">
              <w:rPr>
                <w:webHidden/>
              </w:rPr>
            </w:r>
            <w:r w:rsidR="004C5D36">
              <w:rPr>
                <w:webHidden/>
              </w:rPr>
              <w:fldChar w:fldCharType="separate"/>
            </w:r>
            <w:r w:rsidR="004C5D36">
              <w:rPr>
                <w:webHidden/>
              </w:rPr>
              <w:t>114</w:t>
            </w:r>
            <w:r w:rsidR="004C5D36">
              <w:rPr>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665" w:history="1">
            <w:r w:rsidR="004C5D36" w:rsidRPr="00EF7AE7">
              <w:rPr>
                <w:rStyle w:val="Hyperlink"/>
              </w:rPr>
              <w:t>Chương 6 TỔNG KẾT VÀ ĐÁNH GIÁ</w:t>
            </w:r>
            <w:r w:rsidR="004C5D36">
              <w:rPr>
                <w:webHidden/>
              </w:rPr>
              <w:tab/>
            </w:r>
            <w:r w:rsidR="004C5D36">
              <w:rPr>
                <w:webHidden/>
              </w:rPr>
              <w:fldChar w:fldCharType="begin"/>
            </w:r>
            <w:r w:rsidR="004C5D36">
              <w:rPr>
                <w:webHidden/>
              </w:rPr>
              <w:instrText xml:space="preserve"> PAGEREF _Toc422262665 \h </w:instrText>
            </w:r>
            <w:r w:rsidR="004C5D36">
              <w:rPr>
                <w:webHidden/>
              </w:rPr>
            </w:r>
            <w:r w:rsidR="004C5D36">
              <w:rPr>
                <w:webHidden/>
              </w:rPr>
              <w:fldChar w:fldCharType="separate"/>
            </w:r>
            <w:r w:rsidR="004C5D36">
              <w:rPr>
                <w:webHidden/>
              </w:rPr>
              <w:t>119</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66" w:history="1">
            <w:r w:rsidR="004C5D36" w:rsidRPr="00EF7AE7">
              <w:rPr>
                <w:rStyle w:val="Hyperlink"/>
              </w:rPr>
              <w:t>6.1. Tổng kết</w:t>
            </w:r>
            <w:r w:rsidR="004C5D36">
              <w:rPr>
                <w:webHidden/>
              </w:rPr>
              <w:tab/>
            </w:r>
            <w:r w:rsidR="004C5D36">
              <w:rPr>
                <w:webHidden/>
              </w:rPr>
              <w:fldChar w:fldCharType="begin"/>
            </w:r>
            <w:r w:rsidR="004C5D36">
              <w:rPr>
                <w:webHidden/>
              </w:rPr>
              <w:instrText xml:space="preserve"> PAGEREF _Toc422262666 \h </w:instrText>
            </w:r>
            <w:r w:rsidR="004C5D36">
              <w:rPr>
                <w:webHidden/>
              </w:rPr>
            </w:r>
            <w:r w:rsidR="004C5D36">
              <w:rPr>
                <w:webHidden/>
              </w:rPr>
              <w:fldChar w:fldCharType="separate"/>
            </w:r>
            <w:r w:rsidR="004C5D36">
              <w:rPr>
                <w:webHidden/>
              </w:rPr>
              <w:t>119</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67" w:history="1">
            <w:r w:rsidR="004C5D36" w:rsidRPr="00EF7AE7">
              <w:rPr>
                <w:rStyle w:val="Hyperlink"/>
              </w:rPr>
              <w:t>6.2. Đánh giá</w:t>
            </w:r>
            <w:r w:rsidR="004C5D36">
              <w:rPr>
                <w:webHidden/>
              </w:rPr>
              <w:tab/>
            </w:r>
            <w:r w:rsidR="004C5D36">
              <w:rPr>
                <w:webHidden/>
              </w:rPr>
              <w:fldChar w:fldCharType="begin"/>
            </w:r>
            <w:r w:rsidR="004C5D36">
              <w:rPr>
                <w:webHidden/>
              </w:rPr>
              <w:instrText xml:space="preserve"> PAGEREF _Toc422262667 \h </w:instrText>
            </w:r>
            <w:r w:rsidR="004C5D36">
              <w:rPr>
                <w:webHidden/>
              </w:rPr>
            </w:r>
            <w:r w:rsidR="004C5D36">
              <w:rPr>
                <w:webHidden/>
              </w:rPr>
              <w:fldChar w:fldCharType="separate"/>
            </w:r>
            <w:r w:rsidR="004C5D36">
              <w:rPr>
                <w:webHidden/>
              </w:rPr>
              <w:t>120</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68" w:history="1">
            <w:r w:rsidR="004C5D36" w:rsidRPr="00EF7AE7">
              <w:rPr>
                <w:rStyle w:val="Hyperlink"/>
              </w:rPr>
              <w:t>6.3 Hướng phát triển</w:t>
            </w:r>
            <w:r w:rsidR="004C5D36">
              <w:rPr>
                <w:webHidden/>
              </w:rPr>
              <w:tab/>
            </w:r>
            <w:r w:rsidR="004C5D36">
              <w:rPr>
                <w:webHidden/>
              </w:rPr>
              <w:fldChar w:fldCharType="begin"/>
            </w:r>
            <w:r w:rsidR="004C5D36">
              <w:rPr>
                <w:webHidden/>
              </w:rPr>
              <w:instrText xml:space="preserve"> PAGEREF _Toc422262668 \h </w:instrText>
            </w:r>
            <w:r w:rsidR="004C5D36">
              <w:rPr>
                <w:webHidden/>
              </w:rPr>
            </w:r>
            <w:r w:rsidR="004C5D36">
              <w:rPr>
                <w:webHidden/>
              </w:rPr>
              <w:fldChar w:fldCharType="separate"/>
            </w:r>
            <w:r w:rsidR="004C5D36">
              <w:rPr>
                <w:webHidden/>
              </w:rPr>
              <w:t>126</w:t>
            </w:r>
            <w:r w:rsidR="004C5D36">
              <w:rPr>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669" w:history="1">
            <w:r w:rsidR="004C5D36" w:rsidRPr="00EF7AE7">
              <w:rPr>
                <w:rStyle w:val="Hyperlink"/>
              </w:rPr>
              <w:t>DANH MỤC TÀI LIỆU THAM KHẢO</w:t>
            </w:r>
            <w:r w:rsidR="004C5D36">
              <w:rPr>
                <w:webHidden/>
              </w:rPr>
              <w:tab/>
            </w:r>
            <w:r w:rsidR="004C5D36">
              <w:rPr>
                <w:webHidden/>
              </w:rPr>
              <w:fldChar w:fldCharType="begin"/>
            </w:r>
            <w:r w:rsidR="004C5D36">
              <w:rPr>
                <w:webHidden/>
              </w:rPr>
              <w:instrText xml:space="preserve"> PAGEREF _Toc422262669 \h </w:instrText>
            </w:r>
            <w:r w:rsidR="004C5D36">
              <w:rPr>
                <w:webHidden/>
              </w:rPr>
            </w:r>
            <w:r w:rsidR="004C5D36">
              <w:rPr>
                <w:webHidden/>
              </w:rPr>
              <w:fldChar w:fldCharType="separate"/>
            </w:r>
            <w:r w:rsidR="004C5D36">
              <w:rPr>
                <w:webHidden/>
              </w:rPr>
              <w:t>127</w:t>
            </w:r>
            <w:r w:rsidR="004C5D36">
              <w:rPr>
                <w:webHidden/>
              </w:rPr>
              <w:fldChar w:fldCharType="end"/>
            </w:r>
          </w:hyperlink>
        </w:p>
        <w:p w:rsidR="004C5D36" w:rsidRDefault="005A0F5D">
          <w:pPr>
            <w:pStyle w:val="TOC1"/>
            <w:rPr>
              <w:rFonts w:asciiTheme="minorHAnsi" w:eastAsiaTheme="minorEastAsia" w:hAnsiTheme="minorHAnsi" w:cstheme="minorBidi"/>
              <w:b w:val="0"/>
              <w:bCs w:val="0"/>
              <w:sz w:val="22"/>
              <w:szCs w:val="22"/>
              <w:lang w:val="en-US"/>
            </w:rPr>
          </w:pPr>
          <w:hyperlink w:anchor="_Toc422262670" w:history="1">
            <w:r w:rsidR="004C5D36" w:rsidRPr="00EF7AE7">
              <w:rPr>
                <w:rStyle w:val="Hyperlink"/>
              </w:rPr>
              <w:t>PHỤ LỤC</w:t>
            </w:r>
            <w:r w:rsidR="004C5D36">
              <w:rPr>
                <w:webHidden/>
              </w:rPr>
              <w:tab/>
            </w:r>
            <w:r w:rsidR="004C5D36">
              <w:rPr>
                <w:webHidden/>
              </w:rPr>
              <w:fldChar w:fldCharType="begin"/>
            </w:r>
            <w:r w:rsidR="004C5D36">
              <w:rPr>
                <w:webHidden/>
              </w:rPr>
              <w:instrText xml:space="preserve"> PAGEREF _Toc422262670 \h </w:instrText>
            </w:r>
            <w:r w:rsidR="004C5D36">
              <w:rPr>
                <w:webHidden/>
              </w:rPr>
            </w:r>
            <w:r w:rsidR="004C5D36">
              <w:rPr>
                <w:webHidden/>
              </w:rPr>
              <w:fldChar w:fldCharType="separate"/>
            </w:r>
            <w:r w:rsidR="004C5D36">
              <w:rPr>
                <w:webHidden/>
              </w:rPr>
              <w:t>129</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71" w:history="1">
            <w:r w:rsidR="004C5D36" w:rsidRPr="00EF7AE7">
              <w:rPr>
                <w:rStyle w:val="Hyperlink"/>
              </w:rPr>
              <w:t>A. Đặc tả Usecase của ứng dụng Client cho chủ cửa hàng</w:t>
            </w:r>
            <w:r w:rsidR="004C5D36">
              <w:rPr>
                <w:webHidden/>
              </w:rPr>
              <w:tab/>
            </w:r>
            <w:r w:rsidR="004C5D36">
              <w:rPr>
                <w:webHidden/>
              </w:rPr>
              <w:fldChar w:fldCharType="begin"/>
            </w:r>
            <w:r w:rsidR="004C5D36">
              <w:rPr>
                <w:webHidden/>
              </w:rPr>
              <w:instrText xml:space="preserve"> PAGEREF _Toc422262671 \h </w:instrText>
            </w:r>
            <w:r w:rsidR="004C5D36">
              <w:rPr>
                <w:webHidden/>
              </w:rPr>
            </w:r>
            <w:r w:rsidR="004C5D36">
              <w:rPr>
                <w:webHidden/>
              </w:rPr>
              <w:fldChar w:fldCharType="separate"/>
            </w:r>
            <w:r w:rsidR="004C5D36">
              <w:rPr>
                <w:webHidden/>
              </w:rPr>
              <w:t>129</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72" w:history="1">
            <w:r w:rsidR="004C5D36" w:rsidRPr="00EF7AE7">
              <w:rPr>
                <w:rStyle w:val="Hyperlink"/>
              </w:rPr>
              <w:t>B. Đặc tả Usecase của ứng dụng Client cho khách hàng</w:t>
            </w:r>
            <w:r w:rsidR="004C5D36">
              <w:rPr>
                <w:webHidden/>
              </w:rPr>
              <w:tab/>
            </w:r>
            <w:r w:rsidR="004C5D36">
              <w:rPr>
                <w:webHidden/>
              </w:rPr>
              <w:fldChar w:fldCharType="begin"/>
            </w:r>
            <w:r w:rsidR="004C5D36">
              <w:rPr>
                <w:webHidden/>
              </w:rPr>
              <w:instrText xml:space="preserve"> PAGEREF _Toc422262672 \h </w:instrText>
            </w:r>
            <w:r w:rsidR="004C5D36">
              <w:rPr>
                <w:webHidden/>
              </w:rPr>
            </w:r>
            <w:r w:rsidR="004C5D36">
              <w:rPr>
                <w:webHidden/>
              </w:rPr>
              <w:fldChar w:fldCharType="separate"/>
            </w:r>
            <w:r w:rsidR="004C5D36">
              <w:rPr>
                <w:webHidden/>
              </w:rPr>
              <w:t>147</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73" w:history="1">
            <w:r w:rsidR="004C5D36" w:rsidRPr="00EF7AE7">
              <w:rPr>
                <w:rStyle w:val="Hyperlink"/>
              </w:rPr>
              <w:t>C. Mô tả cơ sở dữ liệu Server</w:t>
            </w:r>
            <w:r w:rsidR="004C5D36">
              <w:rPr>
                <w:webHidden/>
              </w:rPr>
              <w:tab/>
            </w:r>
            <w:r w:rsidR="004C5D36">
              <w:rPr>
                <w:webHidden/>
              </w:rPr>
              <w:fldChar w:fldCharType="begin"/>
            </w:r>
            <w:r w:rsidR="004C5D36">
              <w:rPr>
                <w:webHidden/>
              </w:rPr>
              <w:instrText xml:space="preserve"> PAGEREF _Toc422262673 \h </w:instrText>
            </w:r>
            <w:r w:rsidR="004C5D36">
              <w:rPr>
                <w:webHidden/>
              </w:rPr>
            </w:r>
            <w:r w:rsidR="004C5D36">
              <w:rPr>
                <w:webHidden/>
              </w:rPr>
              <w:fldChar w:fldCharType="separate"/>
            </w:r>
            <w:r w:rsidR="004C5D36">
              <w:rPr>
                <w:webHidden/>
              </w:rPr>
              <w:t>161</w:t>
            </w:r>
            <w:r w:rsidR="004C5D36">
              <w:rPr>
                <w:webHidden/>
              </w:rPr>
              <w:fldChar w:fldCharType="end"/>
            </w:r>
          </w:hyperlink>
        </w:p>
        <w:p w:rsidR="004C5D36" w:rsidRDefault="005A0F5D">
          <w:pPr>
            <w:pStyle w:val="TOC2"/>
            <w:rPr>
              <w:rFonts w:asciiTheme="minorHAnsi" w:eastAsiaTheme="minorEastAsia" w:hAnsiTheme="minorHAnsi" w:cstheme="minorBidi"/>
              <w:b w:val="0"/>
              <w:sz w:val="22"/>
              <w:szCs w:val="22"/>
            </w:rPr>
          </w:pPr>
          <w:hyperlink w:anchor="_Toc422262674" w:history="1">
            <w:r w:rsidR="004C5D36" w:rsidRPr="00EF7AE7">
              <w:rPr>
                <w:rStyle w:val="Hyperlink"/>
              </w:rPr>
              <w:t xml:space="preserve">D. Cài đặt và sử dụng thư viện </w:t>
            </w:r>
            <w:r w:rsidR="004C5D36" w:rsidRPr="00EF7AE7">
              <w:rPr>
                <w:rStyle w:val="Hyperlink"/>
                <w:rFonts w:eastAsia="Times New Roman"/>
              </w:rPr>
              <w:t>Google APIs Client Library for Java</w:t>
            </w:r>
            <w:r w:rsidR="004C5D36">
              <w:rPr>
                <w:webHidden/>
              </w:rPr>
              <w:tab/>
            </w:r>
            <w:r w:rsidR="004C5D36">
              <w:rPr>
                <w:webHidden/>
              </w:rPr>
              <w:fldChar w:fldCharType="begin"/>
            </w:r>
            <w:r w:rsidR="004C5D36">
              <w:rPr>
                <w:webHidden/>
              </w:rPr>
              <w:instrText xml:space="preserve"> PAGEREF _Toc422262674 \h </w:instrText>
            </w:r>
            <w:r w:rsidR="004C5D36">
              <w:rPr>
                <w:webHidden/>
              </w:rPr>
            </w:r>
            <w:r w:rsidR="004C5D36">
              <w:rPr>
                <w:webHidden/>
              </w:rPr>
              <w:fldChar w:fldCharType="separate"/>
            </w:r>
            <w:r w:rsidR="004C5D36">
              <w:rPr>
                <w:webHidden/>
              </w:rPr>
              <w:t>167</w:t>
            </w:r>
            <w:r w:rsidR="004C5D36">
              <w:rPr>
                <w:webHidden/>
              </w:rPr>
              <w:fldChar w:fldCharType="end"/>
            </w:r>
          </w:hyperlink>
        </w:p>
        <w:p w:rsidR="00BF5A18" w:rsidRDefault="00D91D0A">
          <w:r>
            <w:fldChar w:fldCharType="end"/>
          </w:r>
        </w:p>
      </w:sdtContent>
    </w:sdt>
    <w:p w:rsidR="00BF5A18" w:rsidRDefault="00BF5A18">
      <w:pPr>
        <w:spacing w:after="0" w:line="240" w:lineRule="auto"/>
      </w:pPr>
      <w:r>
        <w:br w:type="page"/>
      </w:r>
    </w:p>
    <w:p w:rsidR="00BF5A18" w:rsidRDefault="00BF5A18" w:rsidP="00FF6B85">
      <w:pPr>
        <w:spacing w:line="23" w:lineRule="atLeast"/>
      </w:pPr>
    </w:p>
    <w:p w:rsidR="007B3179" w:rsidRDefault="007B3179" w:rsidP="007B3179">
      <w:pPr>
        <w:pStyle w:val="Heading1"/>
        <w:numPr>
          <w:ilvl w:val="0"/>
          <w:numId w:val="0"/>
        </w:numPr>
        <w:jc w:val="center"/>
        <w:rPr>
          <w:sz w:val="40"/>
        </w:rPr>
      </w:pPr>
      <w:bookmarkStart w:id="13" w:name="_Toc422262427"/>
      <w:r>
        <w:rPr>
          <w:sz w:val="40"/>
        </w:rPr>
        <w:t>DANH SÁCH CÁC HÌNH ẢNH</w:t>
      </w:r>
      <w:bookmarkEnd w:id="13"/>
    </w:p>
    <w:p w:rsidR="00930317" w:rsidRDefault="00F20436">
      <w:pPr>
        <w:pStyle w:val="TableofFigures"/>
        <w:tabs>
          <w:tab w:val="right" w:leader="dot" w:pos="8544"/>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sidR="00930317">
        <w:rPr>
          <w:noProof/>
        </w:rPr>
        <w:t>Hình 1</w:t>
      </w:r>
      <w:r w:rsidR="00930317">
        <w:rPr>
          <w:noProof/>
        </w:rPr>
        <w:noBreakHyphen/>
        <w:t>1 Bảng số liệu thị phần smartphone trên thế giới</w:t>
      </w:r>
      <w:r w:rsidR="00930317">
        <w:rPr>
          <w:noProof/>
        </w:rPr>
        <w:tab/>
      </w:r>
      <w:r w:rsidR="00930317">
        <w:rPr>
          <w:noProof/>
        </w:rPr>
        <w:fldChar w:fldCharType="begin"/>
      </w:r>
      <w:r w:rsidR="00930317">
        <w:rPr>
          <w:noProof/>
        </w:rPr>
        <w:instrText xml:space="preserve"> PAGEREF _Toc394071410 \h </w:instrText>
      </w:r>
      <w:r w:rsidR="00930317">
        <w:rPr>
          <w:noProof/>
        </w:rPr>
      </w:r>
      <w:r w:rsidR="00930317">
        <w:rPr>
          <w:noProof/>
        </w:rPr>
        <w:fldChar w:fldCharType="separate"/>
      </w:r>
      <w:r w:rsidR="000A1A51">
        <w:rPr>
          <w:noProof/>
        </w:rPr>
        <w:t>3</w:t>
      </w:r>
      <w:r w:rsidR="00930317">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2 Bảng số liệu thị phần Top 5 hãng điện thoại di động</w:t>
      </w:r>
      <w:r>
        <w:rPr>
          <w:noProof/>
        </w:rPr>
        <w:tab/>
      </w:r>
      <w:r>
        <w:rPr>
          <w:noProof/>
        </w:rPr>
        <w:fldChar w:fldCharType="begin"/>
      </w:r>
      <w:r>
        <w:rPr>
          <w:noProof/>
        </w:rPr>
        <w:instrText xml:space="preserve"> PAGEREF _Toc394071411 \h </w:instrText>
      </w:r>
      <w:r>
        <w:rPr>
          <w:noProof/>
        </w:rPr>
      </w:r>
      <w:r>
        <w:rPr>
          <w:noProof/>
        </w:rPr>
        <w:fldChar w:fldCharType="separate"/>
      </w:r>
      <w:r w:rsidR="000A1A51">
        <w:rPr>
          <w:noProof/>
        </w:rPr>
        <w:t>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3 Biểu đồ số liệu thị phần sử dụng các phiên bản và thiết bị iOS  ở Việt Nam</w:t>
      </w:r>
      <w:r>
        <w:rPr>
          <w:noProof/>
        </w:rPr>
        <w:tab/>
      </w:r>
      <w:r>
        <w:rPr>
          <w:noProof/>
        </w:rPr>
        <w:fldChar w:fldCharType="begin"/>
      </w:r>
      <w:r>
        <w:rPr>
          <w:noProof/>
        </w:rPr>
        <w:instrText xml:space="preserve"> PAGEREF _Toc394071412 \h </w:instrText>
      </w:r>
      <w:r>
        <w:rPr>
          <w:noProof/>
        </w:rPr>
      </w:r>
      <w:r>
        <w:rPr>
          <w:noProof/>
        </w:rPr>
        <w:fldChar w:fldCharType="separate"/>
      </w:r>
      <w:r w:rsidR="000A1A51">
        <w:rPr>
          <w:noProof/>
        </w:rPr>
        <w:t>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4 Hệ thống camera của kênh VOV giao thông</w:t>
      </w:r>
      <w:r>
        <w:rPr>
          <w:noProof/>
        </w:rPr>
        <w:tab/>
      </w:r>
      <w:r>
        <w:rPr>
          <w:noProof/>
        </w:rPr>
        <w:fldChar w:fldCharType="begin"/>
      </w:r>
      <w:r>
        <w:rPr>
          <w:noProof/>
        </w:rPr>
        <w:instrText xml:space="preserve"> PAGEREF _Toc394071413 \h </w:instrText>
      </w:r>
      <w:r>
        <w:rPr>
          <w:noProof/>
        </w:rPr>
      </w:r>
      <w:r>
        <w:rPr>
          <w:noProof/>
        </w:rPr>
        <w:fldChar w:fldCharType="separate"/>
      </w:r>
      <w:r w:rsidR="000A1A51">
        <w:rPr>
          <w:noProof/>
        </w:rPr>
        <w:t>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5 Chức năng tìm đường đi</w:t>
      </w:r>
      <w:r>
        <w:rPr>
          <w:noProof/>
        </w:rPr>
        <w:tab/>
      </w:r>
      <w:r>
        <w:rPr>
          <w:noProof/>
        </w:rPr>
        <w:fldChar w:fldCharType="begin"/>
      </w:r>
      <w:r>
        <w:rPr>
          <w:noProof/>
        </w:rPr>
        <w:instrText xml:space="preserve"> PAGEREF _Toc394071414 \h </w:instrText>
      </w:r>
      <w:r>
        <w:rPr>
          <w:noProof/>
        </w:rPr>
      </w:r>
      <w:r>
        <w:rPr>
          <w:noProof/>
        </w:rPr>
        <w:fldChar w:fldCharType="separate"/>
      </w:r>
      <w:r w:rsidR="000A1A51">
        <w:rPr>
          <w:noProof/>
        </w:rPr>
        <w:t>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6 Chức năng xem camera</w:t>
      </w:r>
      <w:r>
        <w:rPr>
          <w:noProof/>
        </w:rPr>
        <w:tab/>
      </w:r>
      <w:r>
        <w:rPr>
          <w:noProof/>
        </w:rPr>
        <w:fldChar w:fldCharType="begin"/>
      </w:r>
      <w:r>
        <w:rPr>
          <w:noProof/>
        </w:rPr>
        <w:instrText xml:space="preserve"> PAGEREF _Toc394071415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7 Chức năng hiển thị trạm xe buýt</w:t>
      </w:r>
      <w:r>
        <w:rPr>
          <w:noProof/>
        </w:rPr>
        <w:tab/>
      </w:r>
      <w:r>
        <w:rPr>
          <w:noProof/>
        </w:rPr>
        <w:fldChar w:fldCharType="begin"/>
      </w:r>
      <w:r>
        <w:rPr>
          <w:noProof/>
        </w:rPr>
        <w:instrText xml:space="preserve"> PAGEREF _Toc394071416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8 Chức năng xem tin tức, sự kiện</w:t>
      </w:r>
      <w:r>
        <w:rPr>
          <w:noProof/>
        </w:rPr>
        <w:tab/>
      </w:r>
      <w:r>
        <w:rPr>
          <w:noProof/>
        </w:rPr>
        <w:fldChar w:fldCharType="begin"/>
      </w:r>
      <w:r>
        <w:rPr>
          <w:noProof/>
        </w:rPr>
        <w:instrText xml:space="preserve"> PAGEREF _Toc394071417 \h </w:instrText>
      </w:r>
      <w:r>
        <w:rPr>
          <w:noProof/>
        </w:rPr>
      </w:r>
      <w:r>
        <w:rPr>
          <w:noProof/>
        </w:rPr>
        <w:fldChar w:fldCharType="separate"/>
      </w:r>
      <w:r w:rsidR="000A1A51">
        <w:rPr>
          <w:noProof/>
        </w:rPr>
        <w:t>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1 Mô tả hệ thống cảnh báo giao thông</w:t>
      </w:r>
      <w:r>
        <w:rPr>
          <w:noProof/>
        </w:rPr>
        <w:tab/>
      </w:r>
      <w:r>
        <w:rPr>
          <w:noProof/>
        </w:rPr>
        <w:fldChar w:fldCharType="begin"/>
      </w:r>
      <w:r>
        <w:rPr>
          <w:noProof/>
        </w:rPr>
        <w:instrText xml:space="preserve"> PAGEREF _Toc394071418 \h </w:instrText>
      </w:r>
      <w:r>
        <w:rPr>
          <w:noProof/>
        </w:rPr>
      </w:r>
      <w:r>
        <w:rPr>
          <w:noProof/>
        </w:rPr>
        <w:fldChar w:fldCharType="separate"/>
      </w:r>
      <w:r w:rsidR="000A1A51">
        <w:rPr>
          <w:noProof/>
        </w:rPr>
        <w:t>10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2 Mô tả hoạt động của thành phần Trung tâm tin nhắn</w:t>
      </w:r>
      <w:r>
        <w:rPr>
          <w:noProof/>
        </w:rPr>
        <w:tab/>
      </w:r>
      <w:r>
        <w:rPr>
          <w:noProof/>
        </w:rPr>
        <w:fldChar w:fldCharType="begin"/>
      </w:r>
      <w:r>
        <w:rPr>
          <w:noProof/>
        </w:rPr>
        <w:instrText xml:space="preserve"> PAGEREF _Toc394071419 \h </w:instrText>
      </w:r>
      <w:r>
        <w:rPr>
          <w:noProof/>
        </w:rPr>
      </w:r>
      <w:r>
        <w:rPr>
          <w:noProof/>
        </w:rPr>
        <w:fldChar w:fldCharType="separate"/>
      </w:r>
      <w:r w:rsidR="000A1A51">
        <w:rPr>
          <w:noProof/>
        </w:rPr>
        <w:t>13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3 Kiến trúc chi tiết thành phần client</w:t>
      </w:r>
      <w:r>
        <w:rPr>
          <w:noProof/>
        </w:rPr>
        <w:tab/>
      </w:r>
      <w:r>
        <w:rPr>
          <w:noProof/>
        </w:rPr>
        <w:fldChar w:fldCharType="begin"/>
      </w:r>
      <w:r>
        <w:rPr>
          <w:noProof/>
        </w:rPr>
        <w:instrText xml:space="preserve"> PAGEREF _Toc394071420 \h </w:instrText>
      </w:r>
      <w:r>
        <w:rPr>
          <w:noProof/>
        </w:rPr>
      </w:r>
      <w:r>
        <w:rPr>
          <w:noProof/>
        </w:rPr>
        <w:fldChar w:fldCharType="separate"/>
      </w:r>
      <w:r w:rsidR="000A1A51">
        <w:rPr>
          <w:noProof/>
        </w:rPr>
        <w:t>15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4 Kiến trúc chi tiết thành phần server</w:t>
      </w:r>
      <w:r>
        <w:rPr>
          <w:noProof/>
        </w:rPr>
        <w:tab/>
      </w:r>
      <w:r>
        <w:rPr>
          <w:noProof/>
        </w:rPr>
        <w:fldChar w:fldCharType="begin"/>
      </w:r>
      <w:r>
        <w:rPr>
          <w:noProof/>
        </w:rPr>
        <w:instrText xml:space="preserve"> PAGEREF _Toc394071421 \h </w:instrText>
      </w:r>
      <w:r>
        <w:rPr>
          <w:noProof/>
        </w:rPr>
      </w:r>
      <w:r>
        <w:rPr>
          <w:noProof/>
        </w:rPr>
        <w:fldChar w:fldCharType="separate"/>
      </w:r>
      <w:r w:rsidR="000A1A51">
        <w:rPr>
          <w:noProof/>
        </w:rPr>
        <w:t>16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5 Kiến trúc thành phần Cloud lưu trữ dữ liệu</w:t>
      </w:r>
      <w:r>
        <w:rPr>
          <w:noProof/>
        </w:rPr>
        <w:tab/>
      </w:r>
      <w:r>
        <w:rPr>
          <w:noProof/>
        </w:rPr>
        <w:fldChar w:fldCharType="begin"/>
      </w:r>
      <w:r>
        <w:rPr>
          <w:noProof/>
        </w:rPr>
        <w:instrText xml:space="preserve"> PAGEREF _Toc394071422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6 Kiến trúc thành phần Trung tâm tin nhắn</w:t>
      </w:r>
      <w:r>
        <w:rPr>
          <w:noProof/>
        </w:rPr>
        <w:tab/>
      </w:r>
      <w:r>
        <w:rPr>
          <w:noProof/>
        </w:rPr>
        <w:fldChar w:fldCharType="begin"/>
      </w:r>
      <w:r>
        <w:rPr>
          <w:noProof/>
        </w:rPr>
        <w:instrText xml:space="preserve"> PAGEREF _Toc394071423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 Mô hình usecase tổng quát</w:t>
      </w:r>
      <w:r>
        <w:rPr>
          <w:noProof/>
        </w:rPr>
        <w:tab/>
      </w:r>
      <w:r>
        <w:rPr>
          <w:noProof/>
        </w:rPr>
        <w:fldChar w:fldCharType="begin"/>
      </w:r>
      <w:r>
        <w:rPr>
          <w:noProof/>
        </w:rPr>
        <w:instrText xml:space="preserve"> PAGEREF _Toc394071424 \h </w:instrText>
      </w:r>
      <w:r>
        <w:rPr>
          <w:noProof/>
        </w:rPr>
      </w:r>
      <w:r>
        <w:rPr>
          <w:noProof/>
        </w:rPr>
        <w:fldChar w:fldCharType="separate"/>
      </w:r>
      <w:r w:rsidR="000A1A51">
        <w:rPr>
          <w:noProof/>
        </w:rPr>
        <w:t>19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2 Sơ đồ lớp thành phần client</w:t>
      </w:r>
      <w:r>
        <w:rPr>
          <w:noProof/>
        </w:rPr>
        <w:tab/>
      </w:r>
      <w:r>
        <w:rPr>
          <w:noProof/>
        </w:rPr>
        <w:fldChar w:fldCharType="begin"/>
      </w:r>
      <w:r>
        <w:rPr>
          <w:noProof/>
        </w:rPr>
        <w:instrText xml:space="preserve"> PAGEREF _Toc394071425 \h </w:instrText>
      </w:r>
      <w:r>
        <w:rPr>
          <w:noProof/>
        </w:rPr>
      </w:r>
      <w:r>
        <w:rPr>
          <w:noProof/>
        </w:rPr>
        <w:fldChar w:fldCharType="separate"/>
      </w:r>
      <w:r w:rsidR="000A1A51">
        <w:rPr>
          <w:noProof/>
        </w:rPr>
        <w:t>22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3 Màn hình bản đồ 1</w:t>
      </w:r>
      <w:r>
        <w:rPr>
          <w:noProof/>
        </w:rPr>
        <w:tab/>
      </w:r>
      <w:r>
        <w:rPr>
          <w:noProof/>
        </w:rPr>
        <w:fldChar w:fldCharType="begin"/>
      </w:r>
      <w:r>
        <w:rPr>
          <w:noProof/>
        </w:rPr>
        <w:instrText xml:space="preserve"> PAGEREF _Toc394071426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4 Màn hình bản đồ 2</w:t>
      </w:r>
      <w:r>
        <w:rPr>
          <w:noProof/>
        </w:rPr>
        <w:tab/>
      </w:r>
      <w:r>
        <w:rPr>
          <w:noProof/>
        </w:rPr>
        <w:fldChar w:fldCharType="begin"/>
      </w:r>
      <w:r>
        <w:rPr>
          <w:noProof/>
        </w:rPr>
        <w:instrText xml:space="preserve"> PAGEREF _Toc394071427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5 Màn hình báo cáo</w:t>
      </w:r>
      <w:r>
        <w:rPr>
          <w:noProof/>
        </w:rPr>
        <w:tab/>
      </w:r>
      <w:r>
        <w:rPr>
          <w:noProof/>
        </w:rPr>
        <w:fldChar w:fldCharType="begin"/>
      </w:r>
      <w:r>
        <w:rPr>
          <w:noProof/>
        </w:rPr>
        <w:instrText xml:space="preserve"> PAGEREF _Toc394071428 \h </w:instrText>
      </w:r>
      <w:r>
        <w:rPr>
          <w:noProof/>
        </w:rPr>
      </w:r>
      <w:r>
        <w:rPr>
          <w:noProof/>
        </w:rPr>
        <w:fldChar w:fldCharType="separate"/>
      </w:r>
      <w:r w:rsidR="000A1A51">
        <w:rPr>
          <w:noProof/>
        </w:rPr>
        <w:t>26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3</w:t>
      </w:r>
      <w:r>
        <w:rPr>
          <w:noProof/>
        </w:rPr>
        <w:noBreakHyphen/>
        <w:t>6 Màn hình chụp ảnh, quay phim, thu âm</w:t>
      </w:r>
      <w:r>
        <w:rPr>
          <w:noProof/>
        </w:rPr>
        <w:tab/>
      </w:r>
      <w:r>
        <w:rPr>
          <w:noProof/>
        </w:rPr>
        <w:fldChar w:fldCharType="begin"/>
      </w:r>
      <w:r>
        <w:rPr>
          <w:noProof/>
        </w:rPr>
        <w:instrText xml:space="preserve"> PAGEREF _Toc394071429 \h </w:instrText>
      </w:r>
      <w:r>
        <w:rPr>
          <w:noProof/>
        </w:rPr>
      </w:r>
      <w:r>
        <w:rPr>
          <w:noProof/>
        </w:rPr>
        <w:fldChar w:fldCharType="separate"/>
      </w:r>
      <w:r w:rsidR="000A1A51">
        <w:rPr>
          <w:noProof/>
        </w:rPr>
        <w:t>27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7 Màn hình chi tiết kẹt xe 1</w:t>
      </w:r>
      <w:r>
        <w:rPr>
          <w:noProof/>
        </w:rPr>
        <w:tab/>
      </w:r>
      <w:r>
        <w:rPr>
          <w:noProof/>
        </w:rPr>
        <w:fldChar w:fldCharType="begin"/>
      </w:r>
      <w:r>
        <w:rPr>
          <w:noProof/>
        </w:rPr>
        <w:instrText xml:space="preserve"> PAGEREF _Toc394071430 \h </w:instrText>
      </w:r>
      <w:r>
        <w:rPr>
          <w:noProof/>
        </w:rPr>
      </w:r>
      <w:r>
        <w:rPr>
          <w:noProof/>
        </w:rPr>
        <w:fldChar w:fldCharType="separate"/>
      </w:r>
      <w:r w:rsidR="000A1A51">
        <w:rPr>
          <w:noProof/>
        </w:rPr>
        <w:t>28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8 Màn hình chi tiết kẹt xe 2</w:t>
      </w:r>
      <w:r>
        <w:rPr>
          <w:noProof/>
        </w:rPr>
        <w:tab/>
      </w:r>
      <w:r>
        <w:rPr>
          <w:noProof/>
        </w:rPr>
        <w:fldChar w:fldCharType="begin"/>
      </w:r>
      <w:r>
        <w:rPr>
          <w:noProof/>
        </w:rPr>
        <w:instrText xml:space="preserve"> PAGEREF _Toc394071431 \h </w:instrText>
      </w:r>
      <w:r>
        <w:rPr>
          <w:noProof/>
        </w:rPr>
      </w:r>
      <w:r>
        <w:rPr>
          <w:noProof/>
        </w:rPr>
        <w:fldChar w:fldCharType="separate"/>
      </w:r>
      <w:r w:rsidR="000A1A51">
        <w:rPr>
          <w:noProof/>
        </w:rPr>
        <w:t>29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9 Màn hình cài đặt</w:t>
      </w:r>
      <w:r>
        <w:rPr>
          <w:noProof/>
        </w:rPr>
        <w:tab/>
      </w:r>
      <w:r>
        <w:rPr>
          <w:noProof/>
        </w:rPr>
        <w:fldChar w:fldCharType="begin"/>
      </w:r>
      <w:r>
        <w:rPr>
          <w:noProof/>
        </w:rPr>
        <w:instrText xml:space="preserve"> PAGEREF _Toc394071432 \h </w:instrText>
      </w:r>
      <w:r>
        <w:rPr>
          <w:noProof/>
        </w:rPr>
      </w:r>
      <w:r>
        <w:rPr>
          <w:noProof/>
        </w:rPr>
        <w:fldChar w:fldCharType="separate"/>
      </w:r>
      <w:r w:rsidR="000A1A51">
        <w:rPr>
          <w:noProof/>
        </w:rPr>
        <w:t>30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10 Màn hình bản đồ thực tại tăng cường</w:t>
      </w:r>
      <w:r>
        <w:rPr>
          <w:noProof/>
        </w:rPr>
        <w:tab/>
      </w:r>
      <w:r>
        <w:rPr>
          <w:noProof/>
        </w:rPr>
        <w:fldChar w:fldCharType="begin"/>
      </w:r>
      <w:r>
        <w:rPr>
          <w:noProof/>
        </w:rPr>
        <w:instrText xml:space="preserve"> PAGEREF _Toc394071433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11 Màn hình tìm đường</w:t>
      </w:r>
      <w:r>
        <w:rPr>
          <w:noProof/>
        </w:rPr>
        <w:tab/>
      </w:r>
      <w:r>
        <w:rPr>
          <w:noProof/>
        </w:rPr>
        <w:fldChar w:fldCharType="begin"/>
      </w:r>
      <w:r>
        <w:rPr>
          <w:noProof/>
        </w:rPr>
        <w:instrText xml:space="preserve"> PAGEREF _Toc394071434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12 Màn hình báo cáo sai phạm</w:t>
      </w:r>
      <w:r>
        <w:rPr>
          <w:noProof/>
        </w:rPr>
        <w:tab/>
      </w:r>
      <w:r>
        <w:rPr>
          <w:noProof/>
        </w:rPr>
        <w:fldChar w:fldCharType="begin"/>
      </w:r>
      <w:r>
        <w:rPr>
          <w:noProof/>
        </w:rPr>
        <w:instrText xml:space="preserve"> PAGEREF _Toc394071435 \h </w:instrText>
      </w:r>
      <w:r>
        <w:rPr>
          <w:noProof/>
        </w:rPr>
      </w:r>
      <w:r>
        <w:rPr>
          <w:noProof/>
        </w:rPr>
        <w:fldChar w:fldCharType="separate"/>
      </w:r>
      <w:r w:rsidR="000A1A51">
        <w:rPr>
          <w:noProof/>
        </w:rPr>
        <w:t>33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13 Hình minh hoạ bật chế độ chạy ngầm</w:t>
      </w:r>
      <w:r>
        <w:rPr>
          <w:noProof/>
        </w:rPr>
        <w:tab/>
      </w:r>
      <w:r>
        <w:rPr>
          <w:noProof/>
        </w:rPr>
        <w:fldChar w:fldCharType="begin"/>
      </w:r>
      <w:r>
        <w:rPr>
          <w:noProof/>
        </w:rPr>
        <w:instrText xml:space="preserve"> PAGEREF _Toc394071436 \h </w:instrText>
      </w:r>
      <w:r>
        <w:rPr>
          <w:noProof/>
        </w:rPr>
      </w:r>
      <w:r>
        <w:rPr>
          <w:noProof/>
        </w:rPr>
        <w:fldChar w:fldCharType="separate"/>
      </w:r>
      <w:r w:rsidR="000A1A51">
        <w:rPr>
          <w:noProof/>
        </w:rPr>
        <w:t>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14 Hình minh hoạ lưu trữ âm thanh tên đường trong database</w:t>
      </w:r>
      <w:r>
        <w:rPr>
          <w:noProof/>
        </w:rPr>
        <w:tab/>
      </w:r>
      <w:r>
        <w:rPr>
          <w:noProof/>
        </w:rPr>
        <w:fldChar w:fldCharType="begin"/>
      </w:r>
      <w:r>
        <w:rPr>
          <w:noProof/>
        </w:rPr>
        <w:instrText xml:space="preserve"> PAGEREF _Toc394071437 \h </w:instrText>
      </w:r>
      <w:r>
        <w:rPr>
          <w:noProof/>
        </w:rPr>
      </w:r>
      <w:r>
        <w:rPr>
          <w:noProof/>
        </w:rPr>
        <w:fldChar w:fldCharType="separate"/>
      </w:r>
      <w:r w:rsidR="000A1A51">
        <w:rPr>
          <w:noProof/>
        </w:rPr>
        <w:t>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15 Hình kết quả trả về từ website VOV (bên trái)  và kết quả trả về từ client (bên phải)</w:t>
      </w:r>
      <w:r>
        <w:rPr>
          <w:noProof/>
        </w:rPr>
        <w:tab/>
      </w:r>
      <w:r>
        <w:rPr>
          <w:noProof/>
        </w:rPr>
        <w:fldChar w:fldCharType="begin"/>
      </w:r>
      <w:r>
        <w:rPr>
          <w:noProof/>
        </w:rPr>
        <w:instrText xml:space="preserve"> PAGEREF _Toc394071438 \h </w:instrText>
      </w:r>
      <w:r>
        <w:rPr>
          <w:noProof/>
        </w:rPr>
      </w:r>
      <w:r>
        <w:rPr>
          <w:noProof/>
        </w:rPr>
        <w:fldChar w:fldCharType="separate"/>
      </w:r>
      <w:r w:rsidR="000A1A51">
        <w:rPr>
          <w:noProof/>
        </w:rPr>
        <w:t>44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 Sơ đồ usecase của Webserver</w:t>
      </w:r>
      <w:r>
        <w:rPr>
          <w:noProof/>
        </w:rPr>
        <w:tab/>
      </w:r>
      <w:r>
        <w:rPr>
          <w:noProof/>
        </w:rPr>
        <w:fldChar w:fldCharType="begin"/>
      </w:r>
      <w:r>
        <w:rPr>
          <w:noProof/>
        </w:rPr>
        <w:instrText xml:space="preserve"> PAGEREF _Toc394071439 \h </w:instrText>
      </w:r>
      <w:r>
        <w:rPr>
          <w:noProof/>
        </w:rPr>
      </w:r>
      <w:r>
        <w:rPr>
          <w:noProof/>
        </w:rPr>
        <w:fldChar w:fldCharType="separate"/>
      </w:r>
      <w:r w:rsidR="000A1A51">
        <w:rPr>
          <w:noProof/>
        </w:rPr>
        <w:t>47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2 Màn hình đăng nhập</w:t>
      </w:r>
      <w:r>
        <w:rPr>
          <w:noProof/>
        </w:rPr>
        <w:tab/>
      </w:r>
      <w:r>
        <w:rPr>
          <w:noProof/>
        </w:rPr>
        <w:fldChar w:fldCharType="begin"/>
      </w:r>
      <w:r>
        <w:rPr>
          <w:noProof/>
        </w:rPr>
        <w:instrText xml:space="preserve"> PAGEREF _Toc394071440 \h </w:instrText>
      </w:r>
      <w:r>
        <w:rPr>
          <w:noProof/>
        </w:rPr>
      </w:r>
      <w:r>
        <w:rPr>
          <w:noProof/>
        </w:rPr>
        <w:fldChar w:fldCharType="separate"/>
      </w:r>
      <w:r w:rsidR="000A1A51">
        <w:rPr>
          <w:noProof/>
        </w:rPr>
        <w:t>49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3 Giao diện chính 1</w:t>
      </w:r>
      <w:r>
        <w:rPr>
          <w:noProof/>
        </w:rPr>
        <w:tab/>
      </w:r>
      <w:r>
        <w:rPr>
          <w:noProof/>
        </w:rPr>
        <w:fldChar w:fldCharType="begin"/>
      </w:r>
      <w:r>
        <w:rPr>
          <w:noProof/>
        </w:rPr>
        <w:instrText xml:space="preserve"> PAGEREF _Toc394071441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4 Giao diện chính 2</w:t>
      </w:r>
      <w:r>
        <w:rPr>
          <w:noProof/>
        </w:rPr>
        <w:tab/>
      </w:r>
      <w:r>
        <w:rPr>
          <w:noProof/>
        </w:rPr>
        <w:fldChar w:fldCharType="begin"/>
      </w:r>
      <w:r>
        <w:rPr>
          <w:noProof/>
        </w:rPr>
        <w:instrText xml:space="preserve"> PAGEREF _Toc394071442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5 Giao diện chính 3</w:t>
      </w:r>
      <w:r>
        <w:rPr>
          <w:noProof/>
        </w:rPr>
        <w:tab/>
      </w:r>
      <w:r>
        <w:rPr>
          <w:noProof/>
        </w:rPr>
        <w:fldChar w:fldCharType="begin"/>
      </w:r>
      <w:r>
        <w:rPr>
          <w:noProof/>
        </w:rPr>
        <w:instrText xml:space="preserve"> PAGEREF _Toc394071443 \h </w:instrText>
      </w:r>
      <w:r>
        <w:rPr>
          <w:noProof/>
        </w:rPr>
      </w:r>
      <w:r>
        <w:rPr>
          <w:noProof/>
        </w:rPr>
        <w:fldChar w:fldCharType="separate"/>
      </w:r>
      <w:r w:rsidR="000A1A51">
        <w:rPr>
          <w:noProof/>
        </w:rPr>
        <w:t>51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6 Màn hình danh sách các tin chưa duyệt</w:t>
      </w:r>
      <w:r>
        <w:rPr>
          <w:noProof/>
        </w:rPr>
        <w:tab/>
      </w:r>
      <w:r>
        <w:rPr>
          <w:noProof/>
        </w:rPr>
        <w:fldChar w:fldCharType="begin"/>
      </w:r>
      <w:r>
        <w:rPr>
          <w:noProof/>
        </w:rPr>
        <w:instrText xml:space="preserve"> PAGEREF _Toc394071444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7 Màn hình bản đồ kẹt xe</w:t>
      </w:r>
      <w:r>
        <w:rPr>
          <w:noProof/>
        </w:rPr>
        <w:tab/>
      </w:r>
      <w:r>
        <w:rPr>
          <w:noProof/>
        </w:rPr>
        <w:fldChar w:fldCharType="begin"/>
      </w:r>
      <w:r>
        <w:rPr>
          <w:noProof/>
        </w:rPr>
        <w:instrText xml:space="preserve"> PAGEREF _Toc394071445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8 Màn hình danh sách lịch sử duyệt tin</w:t>
      </w:r>
      <w:r>
        <w:rPr>
          <w:noProof/>
        </w:rPr>
        <w:tab/>
      </w:r>
      <w:r>
        <w:rPr>
          <w:noProof/>
        </w:rPr>
        <w:fldChar w:fldCharType="begin"/>
      </w:r>
      <w:r>
        <w:rPr>
          <w:noProof/>
        </w:rPr>
        <w:instrText xml:space="preserve"> PAGEREF _Toc394071446 \h </w:instrText>
      </w:r>
      <w:r>
        <w:rPr>
          <w:noProof/>
        </w:rPr>
      </w:r>
      <w:r>
        <w:rPr>
          <w:noProof/>
        </w:rPr>
        <w:fldChar w:fldCharType="separate"/>
      </w:r>
      <w:r w:rsidR="000A1A51">
        <w:rPr>
          <w:noProof/>
        </w:rPr>
        <w:t>53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9 Màn hình danh sách người dùng</w:t>
      </w:r>
      <w:r>
        <w:rPr>
          <w:noProof/>
        </w:rPr>
        <w:tab/>
      </w:r>
      <w:r>
        <w:rPr>
          <w:noProof/>
        </w:rPr>
        <w:fldChar w:fldCharType="begin"/>
      </w:r>
      <w:r>
        <w:rPr>
          <w:noProof/>
        </w:rPr>
        <w:instrText xml:space="preserve"> PAGEREF _Toc394071447 \h </w:instrText>
      </w:r>
      <w:r>
        <w:rPr>
          <w:noProof/>
        </w:rPr>
      </w:r>
      <w:r>
        <w:rPr>
          <w:noProof/>
        </w:rPr>
        <w:fldChar w:fldCharType="separate"/>
      </w:r>
      <w:r w:rsidR="000A1A51">
        <w:rPr>
          <w:noProof/>
        </w:rPr>
        <w:t>54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10 Màn hình duyệt tin kẹt xe 1</w:t>
      </w:r>
      <w:r>
        <w:rPr>
          <w:noProof/>
        </w:rPr>
        <w:tab/>
      </w:r>
      <w:r>
        <w:rPr>
          <w:noProof/>
        </w:rPr>
        <w:fldChar w:fldCharType="begin"/>
      </w:r>
      <w:r>
        <w:rPr>
          <w:noProof/>
        </w:rPr>
        <w:instrText xml:space="preserve"> PAGEREF _Toc394071448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11 Màn hình duyệt tin kẹt xe 2</w:t>
      </w:r>
      <w:r>
        <w:rPr>
          <w:noProof/>
        </w:rPr>
        <w:tab/>
      </w:r>
      <w:r>
        <w:rPr>
          <w:noProof/>
        </w:rPr>
        <w:fldChar w:fldCharType="begin"/>
      </w:r>
      <w:r>
        <w:rPr>
          <w:noProof/>
        </w:rPr>
        <w:instrText xml:space="preserve"> PAGEREF _Toc394071449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12 Màn hình duyệt tin kẹt xe 3</w:t>
      </w:r>
      <w:r>
        <w:rPr>
          <w:noProof/>
        </w:rPr>
        <w:tab/>
      </w:r>
      <w:r>
        <w:rPr>
          <w:noProof/>
        </w:rPr>
        <w:fldChar w:fldCharType="begin"/>
      </w:r>
      <w:r>
        <w:rPr>
          <w:noProof/>
        </w:rPr>
        <w:instrText xml:space="preserve"> PAGEREF _Toc394071450 \h </w:instrText>
      </w:r>
      <w:r>
        <w:rPr>
          <w:noProof/>
        </w:rPr>
      </w:r>
      <w:r>
        <w:rPr>
          <w:noProof/>
        </w:rPr>
        <w:fldChar w:fldCharType="separate"/>
      </w:r>
      <w:r w:rsidR="000A1A51">
        <w:rPr>
          <w:noProof/>
        </w:rPr>
        <w:t>56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4</w:t>
      </w:r>
      <w:r>
        <w:rPr>
          <w:noProof/>
        </w:rPr>
        <w:noBreakHyphen/>
        <w:t>13 Màn hình thông tin chi tiết điểm kẹt xe</w:t>
      </w:r>
      <w:r>
        <w:rPr>
          <w:noProof/>
        </w:rPr>
        <w:tab/>
      </w:r>
      <w:r>
        <w:rPr>
          <w:noProof/>
        </w:rPr>
        <w:fldChar w:fldCharType="begin"/>
      </w:r>
      <w:r>
        <w:rPr>
          <w:noProof/>
        </w:rPr>
        <w:instrText xml:space="preserve"> PAGEREF _Toc394071451 \h </w:instrText>
      </w:r>
      <w:r>
        <w:rPr>
          <w:noProof/>
        </w:rPr>
      </w:r>
      <w:r>
        <w:rPr>
          <w:noProof/>
        </w:rPr>
        <w:fldChar w:fldCharType="separate"/>
      </w:r>
      <w:r w:rsidR="000A1A51">
        <w:rPr>
          <w:noProof/>
        </w:rPr>
        <w:t>58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14 Nhóm màn hình thông tin chi tiết người dùng</w:t>
      </w:r>
      <w:r>
        <w:rPr>
          <w:noProof/>
        </w:rPr>
        <w:tab/>
      </w:r>
      <w:r>
        <w:rPr>
          <w:noProof/>
        </w:rPr>
        <w:fldChar w:fldCharType="begin"/>
      </w:r>
      <w:r>
        <w:rPr>
          <w:noProof/>
        </w:rPr>
        <w:instrText xml:space="preserve"> PAGEREF _Toc394071452 \h </w:instrText>
      </w:r>
      <w:r>
        <w:rPr>
          <w:noProof/>
        </w:rPr>
      </w:r>
      <w:r>
        <w:rPr>
          <w:noProof/>
        </w:rPr>
        <w:fldChar w:fldCharType="separate"/>
      </w:r>
      <w:r w:rsidR="000A1A51">
        <w:rPr>
          <w:noProof/>
        </w:rPr>
        <w:t>59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15 Màn hình thêm người dùng mới</w:t>
      </w:r>
      <w:r>
        <w:rPr>
          <w:noProof/>
        </w:rPr>
        <w:tab/>
      </w:r>
      <w:r>
        <w:rPr>
          <w:noProof/>
        </w:rPr>
        <w:fldChar w:fldCharType="begin"/>
      </w:r>
      <w:r>
        <w:rPr>
          <w:noProof/>
        </w:rPr>
        <w:instrText xml:space="preserve"> PAGEREF _Toc394071453 \h </w:instrText>
      </w:r>
      <w:r>
        <w:rPr>
          <w:noProof/>
        </w:rPr>
      </w:r>
      <w:r>
        <w:rPr>
          <w:noProof/>
        </w:rPr>
        <w:fldChar w:fldCharType="separate"/>
      </w:r>
      <w:r w:rsidR="000A1A51">
        <w:rPr>
          <w:noProof/>
        </w:rPr>
        <w:t>60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16 Sơ đồ logic cơ sở dữ liệu</w:t>
      </w:r>
      <w:r>
        <w:rPr>
          <w:noProof/>
        </w:rPr>
        <w:tab/>
      </w:r>
      <w:r>
        <w:rPr>
          <w:noProof/>
        </w:rPr>
        <w:fldChar w:fldCharType="begin"/>
      </w:r>
      <w:r>
        <w:rPr>
          <w:noProof/>
        </w:rPr>
        <w:instrText xml:space="preserve"> PAGEREF _Toc394071454 \h </w:instrText>
      </w:r>
      <w:r>
        <w:rPr>
          <w:noProof/>
        </w:rPr>
      </w:r>
      <w:r>
        <w:rPr>
          <w:noProof/>
        </w:rPr>
        <w:fldChar w:fldCharType="separate"/>
      </w:r>
      <w:r w:rsidR="000A1A51">
        <w:rPr>
          <w:noProof/>
        </w:rPr>
        <w:t>79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 Hình minh hoạ thêm thư viện Google API Client vào project</w:t>
      </w:r>
      <w:r>
        <w:rPr>
          <w:noProof/>
        </w:rPr>
        <w:tab/>
      </w:r>
      <w:r>
        <w:rPr>
          <w:noProof/>
        </w:rPr>
        <w:fldChar w:fldCharType="begin"/>
      </w:r>
      <w:r>
        <w:rPr>
          <w:noProof/>
        </w:rPr>
        <w:instrText xml:space="preserve"> PAGEREF _Toc394071455 \h </w:instrText>
      </w:r>
      <w:r>
        <w:rPr>
          <w:noProof/>
        </w:rPr>
      </w:r>
      <w:r>
        <w:rPr>
          <w:noProof/>
        </w:rPr>
        <w:fldChar w:fldCharType="separate"/>
      </w:r>
      <w:r w:rsidR="000A1A51">
        <w:rPr>
          <w:noProof/>
        </w:rPr>
        <w:t>137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2 Mình minh hoạt thêm thư viên vào Link Binary With Libraries</w:t>
      </w:r>
      <w:r>
        <w:rPr>
          <w:noProof/>
        </w:rPr>
        <w:tab/>
      </w:r>
      <w:r>
        <w:rPr>
          <w:noProof/>
        </w:rPr>
        <w:fldChar w:fldCharType="begin"/>
      </w:r>
      <w:r>
        <w:rPr>
          <w:noProof/>
        </w:rPr>
        <w:instrText xml:space="preserve"> PAGEREF _Toc394071456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3 Hình minh hoạ thêm đường dẫn vào Header Search Path</w:t>
      </w:r>
      <w:r>
        <w:rPr>
          <w:noProof/>
        </w:rPr>
        <w:tab/>
      </w:r>
      <w:r>
        <w:rPr>
          <w:noProof/>
        </w:rPr>
        <w:fldChar w:fldCharType="begin"/>
      </w:r>
      <w:r>
        <w:rPr>
          <w:noProof/>
        </w:rPr>
        <w:instrText xml:space="preserve"> PAGEREF _Toc394071457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4 Hình minh hoạt thêm mã nguồn vào project</w:t>
      </w:r>
      <w:r>
        <w:rPr>
          <w:noProof/>
        </w:rPr>
        <w:tab/>
      </w:r>
      <w:r>
        <w:rPr>
          <w:noProof/>
        </w:rPr>
        <w:fldChar w:fldCharType="begin"/>
      </w:r>
      <w:r>
        <w:rPr>
          <w:noProof/>
        </w:rPr>
        <w:instrText xml:space="preserve"> PAGEREF _Toc394071458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5 Kết quả thêm mã nguồn vào project</w:t>
      </w:r>
      <w:r>
        <w:rPr>
          <w:noProof/>
        </w:rPr>
        <w:tab/>
      </w:r>
      <w:r>
        <w:rPr>
          <w:noProof/>
        </w:rPr>
        <w:fldChar w:fldCharType="begin"/>
      </w:r>
      <w:r>
        <w:rPr>
          <w:noProof/>
        </w:rPr>
        <w:instrText xml:space="preserve"> PAGEREF _Toc394071459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6 Huớng dẫn tạo project tại Google Developers Console 1</w:t>
      </w:r>
      <w:r>
        <w:rPr>
          <w:noProof/>
        </w:rPr>
        <w:tab/>
      </w:r>
      <w:r>
        <w:rPr>
          <w:noProof/>
        </w:rPr>
        <w:fldChar w:fldCharType="begin"/>
      </w:r>
      <w:r>
        <w:rPr>
          <w:noProof/>
        </w:rPr>
        <w:instrText xml:space="preserve"> PAGEREF _Toc394071460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7 Huớng dẫn tạo project tại Google Developers Console 2</w:t>
      </w:r>
      <w:r>
        <w:rPr>
          <w:noProof/>
        </w:rPr>
        <w:tab/>
      </w:r>
      <w:r>
        <w:rPr>
          <w:noProof/>
        </w:rPr>
        <w:fldChar w:fldCharType="begin"/>
      </w:r>
      <w:r>
        <w:rPr>
          <w:noProof/>
        </w:rPr>
        <w:instrText xml:space="preserve"> PAGEREF _Toc394071461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8 Thêm các API vào project</w:t>
      </w:r>
      <w:r>
        <w:rPr>
          <w:noProof/>
        </w:rPr>
        <w:tab/>
      </w:r>
      <w:r>
        <w:rPr>
          <w:noProof/>
        </w:rPr>
        <w:fldChar w:fldCharType="begin"/>
      </w:r>
      <w:r>
        <w:rPr>
          <w:noProof/>
        </w:rPr>
        <w:instrText xml:space="preserve"> PAGEREF _Toc394071462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9 Tạo thêm Client ID</w:t>
      </w:r>
      <w:r>
        <w:rPr>
          <w:noProof/>
        </w:rPr>
        <w:tab/>
      </w:r>
      <w:r>
        <w:rPr>
          <w:noProof/>
        </w:rPr>
        <w:fldChar w:fldCharType="begin"/>
      </w:r>
      <w:r>
        <w:rPr>
          <w:noProof/>
        </w:rPr>
        <w:instrText xml:space="preserve"> PAGEREF _Toc394071463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10 Thông tin Client ID vừa tạo</w:t>
      </w:r>
      <w:r>
        <w:rPr>
          <w:noProof/>
        </w:rPr>
        <w:tab/>
      </w:r>
      <w:r>
        <w:rPr>
          <w:noProof/>
        </w:rPr>
        <w:fldChar w:fldCharType="begin"/>
      </w:r>
      <w:r>
        <w:rPr>
          <w:noProof/>
        </w:rPr>
        <w:instrText xml:space="preserve"> PAGEREF _Toc394071464 \h </w:instrText>
      </w:r>
      <w:r>
        <w:rPr>
          <w:noProof/>
        </w:rPr>
      </w:r>
      <w:r>
        <w:rPr>
          <w:noProof/>
        </w:rPr>
        <w:fldChar w:fldCharType="separate"/>
      </w:r>
      <w:r w:rsidR="000A1A51">
        <w:rPr>
          <w:noProof/>
        </w:rPr>
        <w:t>142</w:t>
      </w:r>
      <w:r>
        <w:rPr>
          <w:noProof/>
        </w:rPr>
        <w:fldChar w:fldCharType="end"/>
      </w:r>
    </w:p>
    <w:p w:rsidR="00EF10BF" w:rsidRPr="00EF10BF" w:rsidRDefault="00F20436" w:rsidP="00DC736A">
      <w:pPr>
        <w:pStyle w:val="BodyText"/>
      </w:pPr>
      <w:r>
        <w:fldChar w:fldCharType="end"/>
      </w:r>
    </w:p>
    <w:p w:rsidR="00EF10BF" w:rsidRPr="00EF10BF" w:rsidRDefault="00EF10BF" w:rsidP="00EF10BF"/>
    <w:p w:rsidR="007B3179" w:rsidRDefault="007B3179" w:rsidP="006F32C0">
      <w:pPr>
        <w:pStyle w:val="Chun"/>
      </w:pPr>
    </w:p>
    <w:p w:rsidR="004A266E" w:rsidRDefault="004A266E">
      <w:pPr>
        <w:spacing w:after="0" w:line="240" w:lineRule="auto"/>
        <w:rPr>
          <w:rFonts w:eastAsia="MS Mincho"/>
          <w:b/>
          <w:sz w:val="40"/>
          <w:szCs w:val="24"/>
        </w:rPr>
      </w:pPr>
      <w:r>
        <w:rPr>
          <w:sz w:val="40"/>
        </w:rPr>
        <w:br w:type="page"/>
      </w:r>
    </w:p>
    <w:p w:rsidR="00726D5B" w:rsidRPr="007B3179" w:rsidRDefault="007B3179" w:rsidP="007B3179">
      <w:pPr>
        <w:pStyle w:val="Heading1"/>
        <w:numPr>
          <w:ilvl w:val="0"/>
          <w:numId w:val="0"/>
        </w:numPr>
        <w:jc w:val="center"/>
        <w:rPr>
          <w:sz w:val="40"/>
        </w:rPr>
      </w:pPr>
      <w:bookmarkStart w:id="14" w:name="_Toc422262428"/>
      <w:r>
        <w:rPr>
          <w:sz w:val="40"/>
        </w:rPr>
        <w:lastRenderedPageBreak/>
        <w:t>DANH SÁCH CÁC BẢNG</w:t>
      </w:r>
      <w:bookmarkEnd w:id="14"/>
    </w:p>
    <w:p w:rsidR="001B310B" w:rsidRDefault="009C6C04">
      <w:pPr>
        <w:pStyle w:val="TableofFigures"/>
        <w:tabs>
          <w:tab w:val="right" w:leader="dot" w:pos="8544"/>
        </w:tabs>
        <w:rPr>
          <w:rFonts w:asciiTheme="minorHAnsi" w:eastAsiaTheme="minorEastAsia" w:hAnsiTheme="minorHAnsi" w:cstheme="minorBidi"/>
          <w:noProof/>
          <w:sz w:val="22"/>
          <w:szCs w:val="22"/>
        </w:rPr>
      </w:pPr>
      <w:r w:rsidRPr="0001746E">
        <w:fldChar w:fldCharType="begin"/>
      </w:r>
      <w:r w:rsidRPr="0001746E">
        <w:instrText xml:space="preserve"> TOC \c "Bảng" </w:instrText>
      </w:r>
      <w:r w:rsidRPr="0001746E">
        <w:fldChar w:fldCharType="separate"/>
      </w:r>
      <w:r w:rsidR="001B310B">
        <w:rPr>
          <w:noProof/>
        </w:rPr>
        <w:t>Bảng 3</w:t>
      </w:r>
      <w:r w:rsidR="001B310B">
        <w:rPr>
          <w:noProof/>
        </w:rPr>
        <w:noBreakHyphen/>
        <w:t>1 Bảng danh sách các actor</w:t>
      </w:r>
      <w:r w:rsidR="001B310B">
        <w:rPr>
          <w:noProof/>
        </w:rPr>
        <w:tab/>
      </w:r>
      <w:r w:rsidR="001B310B">
        <w:rPr>
          <w:noProof/>
        </w:rPr>
        <w:fldChar w:fldCharType="begin"/>
      </w:r>
      <w:r w:rsidR="001B310B">
        <w:rPr>
          <w:noProof/>
        </w:rPr>
        <w:instrText xml:space="preserve"> PAGEREF _Toc394071543 \h </w:instrText>
      </w:r>
      <w:r w:rsidR="001B310B">
        <w:rPr>
          <w:noProof/>
        </w:rPr>
      </w:r>
      <w:r w:rsidR="001B310B">
        <w:rPr>
          <w:noProof/>
        </w:rPr>
        <w:fldChar w:fldCharType="separate"/>
      </w:r>
      <w:r w:rsidR="000A1A51">
        <w:rPr>
          <w:noProof/>
        </w:rPr>
        <w:t>20</w:t>
      </w:r>
      <w:r w:rsidR="001B310B">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2 Bảng danh sách các usecase</w:t>
      </w:r>
      <w:r>
        <w:rPr>
          <w:noProof/>
        </w:rPr>
        <w:tab/>
      </w:r>
      <w:r>
        <w:rPr>
          <w:noProof/>
        </w:rPr>
        <w:fldChar w:fldCharType="begin"/>
      </w:r>
      <w:r>
        <w:rPr>
          <w:noProof/>
        </w:rPr>
        <w:instrText xml:space="preserve"> PAGEREF _Toc394071544 \h </w:instrText>
      </w:r>
      <w:r>
        <w:rPr>
          <w:noProof/>
        </w:rPr>
      </w:r>
      <w:r>
        <w:rPr>
          <w:noProof/>
        </w:rPr>
        <w:fldChar w:fldCharType="separate"/>
      </w:r>
      <w:r w:rsidR="000A1A51">
        <w:rPr>
          <w:noProof/>
        </w:rPr>
        <w:t>21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3 Bảng dữ liệu lưu trữ ở client</w:t>
      </w:r>
      <w:r>
        <w:rPr>
          <w:noProof/>
        </w:rPr>
        <w:tab/>
      </w:r>
      <w:r>
        <w:rPr>
          <w:noProof/>
        </w:rPr>
        <w:fldChar w:fldCharType="begin"/>
      </w:r>
      <w:r>
        <w:rPr>
          <w:noProof/>
        </w:rPr>
        <w:instrText xml:space="preserve"> PAGEREF _Toc394071545 \h </w:instrText>
      </w:r>
      <w:r>
        <w:rPr>
          <w:noProof/>
        </w:rPr>
      </w:r>
      <w:r>
        <w:rPr>
          <w:noProof/>
        </w:rPr>
        <w:fldChar w:fldCharType="separate"/>
      </w:r>
      <w:r w:rsidR="000A1A51">
        <w:rPr>
          <w:noProof/>
        </w:rPr>
        <w:t>23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4 Bảng mô tả giao diện màn hình bản đồ</w:t>
      </w:r>
      <w:r>
        <w:rPr>
          <w:noProof/>
        </w:rPr>
        <w:tab/>
      </w:r>
      <w:r>
        <w:rPr>
          <w:noProof/>
        </w:rPr>
        <w:fldChar w:fldCharType="begin"/>
      </w:r>
      <w:r>
        <w:rPr>
          <w:noProof/>
        </w:rPr>
        <w:instrText xml:space="preserve"> PAGEREF _Toc394071546 \h </w:instrText>
      </w:r>
      <w:r>
        <w:rPr>
          <w:noProof/>
        </w:rPr>
      </w:r>
      <w:r>
        <w:rPr>
          <w:noProof/>
        </w:rPr>
        <w:fldChar w:fldCharType="separate"/>
      </w:r>
      <w:r w:rsidR="000A1A51">
        <w:rPr>
          <w:noProof/>
        </w:rPr>
        <w:t>26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5 Bảng mô tả giao diện màn hình báo cáo</w:t>
      </w:r>
      <w:r>
        <w:rPr>
          <w:noProof/>
        </w:rPr>
        <w:tab/>
      </w:r>
      <w:r>
        <w:rPr>
          <w:noProof/>
        </w:rPr>
        <w:fldChar w:fldCharType="begin"/>
      </w:r>
      <w:r>
        <w:rPr>
          <w:noProof/>
        </w:rPr>
        <w:instrText xml:space="preserve"> PAGEREF _Toc394071547 \h </w:instrText>
      </w:r>
      <w:r>
        <w:rPr>
          <w:noProof/>
        </w:rPr>
      </w:r>
      <w:r>
        <w:rPr>
          <w:noProof/>
        </w:rPr>
        <w:fldChar w:fldCharType="separate"/>
      </w:r>
      <w:r w:rsidR="000A1A51">
        <w:rPr>
          <w:noProof/>
        </w:rPr>
        <w:t>28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6 Bảng mô tả giao diện màn hình chi tiết kẹ xe</w:t>
      </w:r>
      <w:r>
        <w:rPr>
          <w:noProof/>
        </w:rPr>
        <w:tab/>
      </w:r>
      <w:r>
        <w:rPr>
          <w:noProof/>
        </w:rPr>
        <w:fldChar w:fldCharType="begin"/>
      </w:r>
      <w:r>
        <w:rPr>
          <w:noProof/>
        </w:rPr>
        <w:instrText xml:space="preserve"> PAGEREF _Toc394071548 \h </w:instrText>
      </w:r>
      <w:r>
        <w:rPr>
          <w:noProof/>
        </w:rPr>
      </w:r>
      <w:r>
        <w:rPr>
          <w:noProof/>
        </w:rPr>
        <w:fldChar w:fldCharType="separate"/>
      </w:r>
      <w:r w:rsidR="000A1A51">
        <w:rPr>
          <w:noProof/>
        </w:rPr>
        <w:t>30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7 Bảng mô tả giao diện màn hình cài đặt</w:t>
      </w:r>
      <w:r>
        <w:rPr>
          <w:noProof/>
        </w:rPr>
        <w:tab/>
      </w:r>
      <w:r>
        <w:rPr>
          <w:noProof/>
        </w:rPr>
        <w:fldChar w:fldCharType="begin"/>
      </w:r>
      <w:r>
        <w:rPr>
          <w:noProof/>
        </w:rPr>
        <w:instrText xml:space="preserve"> PAGEREF _Toc394071549 \h </w:instrText>
      </w:r>
      <w:r>
        <w:rPr>
          <w:noProof/>
        </w:rPr>
      </w:r>
      <w:r>
        <w:rPr>
          <w:noProof/>
        </w:rPr>
        <w:fldChar w:fldCharType="separate"/>
      </w:r>
      <w:r w:rsidR="000A1A51">
        <w:rPr>
          <w:noProof/>
        </w:rPr>
        <w:t>31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 Danh sách các Actor</w:t>
      </w:r>
      <w:r>
        <w:rPr>
          <w:noProof/>
        </w:rPr>
        <w:tab/>
      </w:r>
      <w:r>
        <w:rPr>
          <w:noProof/>
        </w:rPr>
        <w:fldChar w:fldCharType="begin"/>
      </w:r>
      <w:r>
        <w:rPr>
          <w:noProof/>
        </w:rPr>
        <w:instrText xml:space="preserve"> PAGEREF _Toc394071550 \h </w:instrText>
      </w:r>
      <w:r>
        <w:rPr>
          <w:noProof/>
        </w:rPr>
      </w:r>
      <w:r>
        <w:rPr>
          <w:noProof/>
        </w:rPr>
        <w:fldChar w:fldCharType="separate"/>
      </w:r>
      <w:r w:rsidR="000A1A51">
        <w:rPr>
          <w:noProof/>
        </w:rPr>
        <w:t>48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2 Bảng danh sách các usecase</w:t>
      </w:r>
      <w:r>
        <w:rPr>
          <w:noProof/>
        </w:rPr>
        <w:tab/>
      </w:r>
      <w:r>
        <w:rPr>
          <w:noProof/>
        </w:rPr>
        <w:fldChar w:fldCharType="begin"/>
      </w:r>
      <w:r>
        <w:rPr>
          <w:noProof/>
        </w:rPr>
        <w:instrText xml:space="preserve"> PAGEREF _Toc394071551 \h </w:instrText>
      </w:r>
      <w:r>
        <w:rPr>
          <w:noProof/>
        </w:rPr>
      </w:r>
      <w:r>
        <w:rPr>
          <w:noProof/>
        </w:rPr>
        <w:fldChar w:fldCharType="separate"/>
      </w:r>
      <w:r w:rsidR="000A1A51">
        <w:rPr>
          <w:noProof/>
        </w:rPr>
        <w:t>49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3 Bảng mô tả giao diện màn hình đăng nhập</w:t>
      </w:r>
      <w:r>
        <w:rPr>
          <w:noProof/>
        </w:rPr>
        <w:tab/>
      </w:r>
      <w:r>
        <w:rPr>
          <w:noProof/>
        </w:rPr>
        <w:fldChar w:fldCharType="begin"/>
      </w:r>
      <w:r>
        <w:rPr>
          <w:noProof/>
        </w:rPr>
        <w:instrText xml:space="preserve"> PAGEREF _Toc394071552 \h </w:instrText>
      </w:r>
      <w:r>
        <w:rPr>
          <w:noProof/>
        </w:rPr>
      </w:r>
      <w:r>
        <w:rPr>
          <w:noProof/>
        </w:rPr>
        <w:fldChar w:fldCharType="separate"/>
      </w:r>
      <w:r w:rsidR="000A1A51">
        <w:rPr>
          <w:noProof/>
        </w:rPr>
        <w:t>50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4 Bảng mô tả giao diện chính</w:t>
      </w:r>
      <w:r>
        <w:rPr>
          <w:noProof/>
        </w:rPr>
        <w:tab/>
      </w:r>
      <w:r>
        <w:rPr>
          <w:noProof/>
        </w:rPr>
        <w:fldChar w:fldCharType="begin"/>
      </w:r>
      <w:r>
        <w:rPr>
          <w:noProof/>
        </w:rPr>
        <w:instrText xml:space="preserve"> PAGEREF _Toc394071553 \h </w:instrText>
      </w:r>
      <w:r>
        <w:rPr>
          <w:noProof/>
        </w:rPr>
      </w:r>
      <w:r>
        <w:rPr>
          <w:noProof/>
        </w:rPr>
        <w:fldChar w:fldCharType="separate"/>
      </w:r>
      <w:r w:rsidR="000A1A51">
        <w:rPr>
          <w:noProof/>
        </w:rPr>
        <w:t>51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5 Bảng mô tả màn hình danh sách các tin chưa duyệt</w:t>
      </w:r>
      <w:r>
        <w:rPr>
          <w:noProof/>
        </w:rPr>
        <w:tab/>
      </w:r>
      <w:r>
        <w:rPr>
          <w:noProof/>
        </w:rPr>
        <w:fldChar w:fldCharType="begin"/>
      </w:r>
      <w:r>
        <w:rPr>
          <w:noProof/>
        </w:rPr>
        <w:instrText xml:space="preserve"> PAGEREF _Toc394071554 \h </w:instrText>
      </w:r>
      <w:r>
        <w:rPr>
          <w:noProof/>
        </w:rPr>
      </w:r>
      <w:r>
        <w:rPr>
          <w:noProof/>
        </w:rPr>
        <w:fldChar w:fldCharType="separate"/>
      </w:r>
      <w:r w:rsidR="000A1A51">
        <w:rPr>
          <w:noProof/>
        </w:rPr>
        <w:t>52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6 Bảng mô tả màn hình bản đồ kẹt xe</w:t>
      </w:r>
      <w:r>
        <w:rPr>
          <w:noProof/>
        </w:rPr>
        <w:tab/>
      </w:r>
      <w:r>
        <w:rPr>
          <w:noProof/>
        </w:rPr>
        <w:fldChar w:fldCharType="begin"/>
      </w:r>
      <w:r>
        <w:rPr>
          <w:noProof/>
        </w:rPr>
        <w:instrText xml:space="preserve"> PAGEREF _Toc394071555 \h </w:instrText>
      </w:r>
      <w:r>
        <w:rPr>
          <w:noProof/>
        </w:rPr>
      </w:r>
      <w:r>
        <w:rPr>
          <w:noProof/>
        </w:rPr>
        <w:fldChar w:fldCharType="separate"/>
      </w:r>
      <w:r w:rsidR="000A1A51">
        <w:rPr>
          <w:noProof/>
        </w:rPr>
        <w:t>53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7 Bảng mô tả màn hình danh sách lịch sử duyệt tin</w:t>
      </w:r>
      <w:r>
        <w:rPr>
          <w:noProof/>
        </w:rPr>
        <w:tab/>
      </w:r>
      <w:r>
        <w:rPr>
          <w:noProof/>
        </w:rPr>
        <w:fldChar w:fldCharType="begin"/>
      </w:r>
      <w:r>
        <w:rPr>
          <w:noProof/>
        </w:rPr>
        <w:instrText xml:space="preserve"> PAGEREF _Toc394071556 \h </w:instrText>
      </w:r>
      <w:r>
        <w:rPr>
          <w:noProof/>
        </w:rPr>
      </w:r>
      <w:r>
        <w:rPr>
          <w:noProof/>
        </w:rPr>
        <w:fldChar w:fldCharType="separate"/>
      </w:r>
      <w:r w:rsidR="000A1A51">
        <w:rPr>
          <w:noProof/>
        </w:rPr>
        <w:t>54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8 Bảng mô tả màn hình danh sách người dùng</w:t>
      </w:r>
      <w:r>
        <w:rPr>
          <w:noProof/>
        </w:rPr>
        <w:tab/>
      </w:r>
      <w:r>
        <w:rPr>
          <w:noProof/>
        </w:rPr>
        <w:fldChar w:fldCharType="begin"/>
      </w:r>
      <w:r>
        <w:rPr>
          <w:noProof/>
        </w:rPr>
        <w:instrText xml:space="preserve"> PAGEREF _Toc394071557 \h </w:instrText>
      </w:r>
      <w:r>
        <w:rPr>
          <w:noProof/>
        </w:rPr>
      </w:r>
      <w:r>
        <w:rPr>
          <w:noProof/>
        </w:rPr>
        <w:fldChar w:fldCharType="separate"/>
      </w:r>
      <w:r w:rsidR="000A1A51">
        <w:rPr>
          <w:noProof/>
        </w:rPr>
        <w:t>55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9 Bảng mô tả màn hình duyệt tin kẹt xe</w:t>
      </w:r>
      <w:r>
        <w:rPr>
          <w:noProof/>
        </w:rPr>
        <w:tab/>
      </w:r>
      <w:r>
        <w:rPr>
          <w:noProof/>
        </w:rPr>
        <w:fldChar w:fldCharType="begin"/>
      </w:r>
      <w:r>
        <w:rPr>
          <w:noProof/>
        </w:rPr>
        <w:instrText xml:space="preserve"> PAGEREF _Toc394071558 \h </w:instrText>
      </w:r>
      <w:r>
        <w:rPr>
          <w:noProof/>
        </w:rPr>
      </w:r>
      <w:r>
        <w:rPr>
          <w:noProof/>
        </w:rPr>
        <w:fldChar w:fldCharType="separate"/>
      </w:r>
      <w:r w:rsidR="000A1A51">
        <w:rPr>
          <w:noProof/>
        </w:rPr>
        <w:t>57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10 Bảng mô tả màn hình thông tin chi tiết điểm kẹt xe</w:t>
      </w:r>
      <w:r>
        <w:rPr>
          <w:noProof/>
        </w:rPr>
        <w:tab/>
      </w:r>
      <w:r>
        <w:rPr>
          <w:noProof/>
        </w:rPr>
        <w:fldChar w:fldCharType="begin"/>
      </w:r>
      <w:r>
        <w:rPr>
          <w:noProof/>
        </w:rPr>
        <w:instrText xml:space="preserve"> PAGEREF _Toc394071559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11 Bảng mô tả màn hình thông tin chi tiết người dùng</w:t>
      </w:r>
      <w:r>
        <w:rPr>
          <w:noProof/>
        </w:rPr>
        <w:tab/>
      </w:r>
      <w:r>
        <w:rPr>
          <w:noProof/>
        </w:rPr>
        <w:fldChar w:fldCharType="begin"/>
      </w:r>
      <w:r>
        <w:rPr>
          <w:noProof/>
        </w:rPr>
        <w:instrText xml:space="preserve"> PAGEREF _Toc394071560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12 Bảng mô tả màn hình thêm người dùng mới</w:t>
      </w:r>
      <w:r>
        <w:rPr>
          <w:noProof/>
        </w:rPr>
        <w:tab/>
      </w:r>
      <w:r>
        <w:rPr>
          <w:noProof/>
        </w:rPr>
        <w:fldChar w:fldCharType="begin"/>
      </w:r>
      <w:r>
        <w:rPr>
          <w:noProof/>
        </w:rPr>
        <w:instrText xml:space="preserve"> PAGEREF _Toc394071561 \h </w:instrText>
      </w:r>
      <w:r>
        <w:rPr>
          <w:noProof/>
        </w:rPr>
      </w:r>
      <w:r>
        <w:rPr>
          <w:noProof/>
        </w:rPr>
        <w:fldChar w:fldCharType="separate"/>
      </w:r>
      <w:r w:rsidR="000A1A51">
        <w:rPr>
          <w:noProof/>
        </w:rPr>
        <w:t>60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13 Bảng danh sách các webservice</w:t>
      </w:r>
      <w:r>
        <w:rPr>
          <w:noProof/>
        </w:rPr>
        <w:tab/>
      </w:r>
      <w:r>
        <w:rPr>
          <w:noProof/>
        </w:rPr>
        <w:fldChar w:fldCharType="begin"/>
      </w:r>
      <w:r>
        <w:rPr>
          <w:noProof/>
        </w:rPr>
        <w:instrText xml:space="preserve"> PAGEREF _Toc394071562 \h </w:instrText>
      </w:r>
      <w:r>
        <w:rPr>
          <w:noProof/>
        </w:rPr>
      </w:r>
      <w:r>
        <w:rPr>
          <w:noProof/>
        </w:rPr>
        <w:fldChar w:fldCharType="separate"/>
      </w:r>
      <w:r w:rsidR="000A1A51">
        <w:rPr>
          <w:noProof/>
        </w:rPr>
        <w:t>78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14 Danh sách các bảng dữ liệu</w:t>
      </w:r>
      <w:r>
        <w:rPr>
          <w:noProof/>
        </w:rPr>
        <w:tab/>
      </w:r>
      <w:r>
        <w:rPr>
          <w:noProof/>
        </w:rPr>
        <w:fldChar w:fldCharType="begin"/>
      </w:r>
      <w:r>
        <w:rPr>
          <w:noProof/>
        </w:rPr>
        <w:instrText xml:space="preserve"> PAGEREF _Toc394071563 \h </w:instrText>
      </w:r>
      <w:r>
        <w:rPr>
          <w:noProof/>
        </w:rPr>
      </w:r>
      <w:r>
        <w:rPr>
          <w:noProof/>
        </w:rPr>
        <w:fldChar w:fldCharType="separate"/>
      </w:r>
      <w:r w:rsidR="000A1A51">
        <w:rPr>
          <w:noProof/>
        </w:rPr>
        <w:t>80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lastRenderedPageBreak/>
        <w:t>Bảng 5</w:t>
      </w:r>
      <w:r>
        <w:rPr>
          <w:noProof/>
        </w:rPr>
        <w:noBreakHyphen/>
        <w:t>1 Bảng danh sách các chức năng đã kiểm thử</w:t>
      </w:r>
      <w:r>
        <w:rPr>
          <w:noProof/>
        </w:rPr>
        <w:tab/>
      </w:r>
      <w:r>
        <w:rPr>
          <w:noProof/>
        </w:rPr>
        <w:fldChar w:fldCharType="begin"/>
      </w:r>
      <w:r>
        <w:rPr>
          <w:noProof/>
        </w:rPr>
        <w:instrText xml:space="preserve"> PAGEREF _Toc394071564 \h </w:instrText>
      </w:r>
      <w:r>
        <w:rPr>
          <w:noProof/>
        </w:rPr>
      </w:r>
      <w:r>
        <w:rPr>
          <w:noProof/>
        </w:rPr>
        <w:fldChar w:fldCharType="separate"/>
      </w:r>
      <w:r w:rsidR="000A1A51">
        <w:rPr>
          <w:noProof/>
        </w:rPr>
        <w:t>89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1 Các chức năng đã hoàn thành của Webservice</w:t>
      </w:r>
      <w:r>
        <w:rPr>
          <w:noProof/>
        </w:rPr>
        <w:tab/>
      </w:r>
      <w:r>
        <w:rPr>
          <w:noProof/>
        </w:rPr>
        <w:fldChar w:fldCharType="begin"/>
      </w:r>
      <w:r>
        <w:rPr>
          <w:noProof/>
        </w:rPr>
        <w:instrText xml:space="preserve"> PAGEREF _Toc394071565 \h </w:instrText>
      </w:r>
      <w:r>
        <w:rPr>
          <w:noProof/>
        </w:rPr>
      </w:r>
      <w:r>
        <w:rPr>
          <w:noProof/>
        </w:rPr>
        <w:fldChar w:fldCharType="separate"/>
      </w:r>
      <w:r w:rsidR="000A1A51">
        <w:rPr>
          <w:noProof/>
        </w:rPr>
        <w:t>92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2 Các chức năng đã hoàn thành của Webserver</w:t>
      </w:r>
      <w:r>
        <w:rPr>
          <w:noProof/>
        </w:rPr>
        <w:tab/>
      </w:r>
      <w:r>
        <w:rPr>
          <w:noProof/>
        </w:rPr>
        <w:fldChar w:fldCharType="begin"/>
      </w:r>
      <w:r>
        <w:rPr>
          <w:noProof/>
        </w:rPr>
        <w:instrText xml:space="preserve"> PAGEREF _Toc394071566 \h </w:instrText>
      </w:r>
      <w:r>
        <w:rPr>
          <w:noProof/>
        </w:rPr>
      </w:r>
      <w:r>
        <w:rPr>
          <w:noProof/>
        </w:rPr>
        <w:fldChar w:fldCharType="separate"/>
      </w:r>
      <w:r w:rsidR="000A1A51">
        <w:rPr>
          <w:noProof/>
        </w:rPr>
        <w:t>94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3 Các chức năng đã hoàn thành của Client</w:t>
      </w:r>
      <w:r>
        <w:rPr>
          <w:noProof/>
        </w:rPr>
        <w:tab/>
      </w:r>
      <w:r>
        <w:rPr>
          <w:noProof/>
        </w:rPr>
        <w:fldChar w:fldCharType="begin"/>
      </w:r>
      <w:r>
        <w:rPr>
          <w:noProof/>
        </w:rPr>
        <w:instrText xml:space="preserve"> PAGEREF _Toc394071567 \h </w:instrText>
      </w:r>
      <w:r>
        <w:rPr>
          <w:noProof/>
        </w:rPr>
      </w:r>
      <w:r>
        <w:rPr>
          <w:noProof/>
        </w:rPr>
        <w:fldChar w:fldCharType="separate"/>
      </w:r>
      <w:r w:rsidR="000A1A51">
        <w:rPr>
          <w:noProof/>
        </w:rPr>
        <w:t>96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 Bảng mô tả usecase xem điểm kẹt xe trên bản đồ quanh vị trí hiện tại</w:t>
      </w:r>
      <w:r>
        <w:rPr>
          <w:noProof/>
        </w:rPr>
        <w:tab/>
      </w:r>
      <w:r>
        <w:rPr>
          <w:noProof/>
        </w:rPr>
        <w:fldChar w:fldCharType="begin"/>
      </w:r>
      <w:r>
        <w:rPr>
          <w:noProof/>
        </w:rPr>
        <w:instrText xml:space="preserve"> PAGEREF _Toc394071568 \h </w:instrText>
      </w:r>
      <w:r>
        <w:rPr>
          <w:noProof/>
        </w:rPr>
      </w:r>
      <w:r>
        <w:rPr>
          <w:noProof/>
        </w:rPr>
        <w:fldChar w:fldCharType="separate"/>
      </w:r>
      <w:r w:rsidR="000A1A51">
        <w:rPr>
          <w:noProof/>
        </w:rPr>
        <w:t>100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 Bảng đặc tả usecase xem thông tin một điểm kẹt xe trên bản đồ</w:t>
      </w:r>
      <w:r>
        <w:rPr>
          <w:noProof/>
        </w:rPr>
        <w:tab/>
      </w:r>
      <w:r>
        <w:rPr>
          <w:noProof/>
        </w:rPr>
        <w:fldChar w:fldCharType="begin"/>
      </w:r>
      <w:r>
        <w:rPr>
          <w:noProof/>
        </w:rPr>
        <w:instrText xml:space="preserve"> PAGEREF _Toc394071569 \h </w:instrText>
      </w:r>
      <w:r>
        <w:rPr>
          <w:noProof/>
        </w:rPr>
      </w:r>
      <w:r>
        <w:rPr>
          <w:noProof/>
        </w:rPr>
        <w:fldChar w:fldCharType="separate"/>
      </w:r>
      <w:r w:rsidR="000A1A51">
        <w:rPr>
          <w:noProof/>
        </w:rPr>
        <w:t>101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3 Bảng đặc tả usecase xem thông tin chi tiết một điểm kẹt xe</w:t>
      </w:r>
      <w:r>
        <w:rPr>
          <w:noProof/>
        </w:rPr>
        <w:tab/>
      </w:r>
      <w:r>
        <w:rPr>
          <w:noProof/>
        </w:rPr>
        <w:fldChar w:fldCharType="begin"/>
      </w:r>
      <w:r>
        <w:rPr>
          <w:noProof/>
        </w:rPr>
        <w:instrText xml:space="preserve"> PAGEREF _Toc394071570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4 Bảng đặc tả usecase chia sẻ lên mạng xã hội</w:t>
      </w:r>
      <w:r>
        <w:rPr>
          <w:noProof/>
        </w:rPr>
        <w:tab/>
      </w:r>
      <w:r>
        <w:rPr>
          <w:noProof/>
        </w:rPr>
        <w:fldChar w:fldCharType="begin"/>
      </w:r>
      <w:r>
        <w:rPr>
          <w:noProof/>
        </w:rPr>
        <w:instrText xml:space="preserve"> PAGEREF _Toc394071571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5 Bảng đặc tả usecase tìm kiếm một điểm trên bản đồ</w:t>
      </w:r>
      <w:r>
        <w:rPr>
          <w:noProof/>
        </w:rPr>
        <w:tab/>
      </w:r>
      <w:r>
        <w:rPr>
          <w:noProof/>
        </w:rPr>
        <w:fldChar w:fldCharType="begin"/>
      </w:r>
      <w:r>
        <w:rPr>
          <w:noProof/>
        </w:rPr>
        <w:instrText xml:space="preserve"> PAGEREF _Toc394071572 \h </w:instrText>
      </w:r>
      <w:r>
        <w:rPr>
          <w:noProof/>
        </w:rPr>
      </w:r>
      <w:r>
        <w:rPr>
          <w:noProof/>
        </w:rPr>
        <w:fldChar w:fldCharType="separate"/>
      </w:r>
      <w:r w:rsidR="000A1A51">
        <w:rPr>
          <w:noProof/>
        </w:rPr>
        <w:t>103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6 Bảng đặc tả usecase xem các điểm kẹt xe trên bản đồ  quanh vị trí người dùng tìm kiếm</w:t>
      </w:r>
      <w:r>
        <w:rPr>
          <w:noProof/>
        </w:rPr>
        <w:tab/>
      </w:r>
      <w:r>
        <w:rPr>
          <w:noProof/>
        </w:rPr>
        <w:fldChar w:fldCharType="begin"/>
      </w:r>
      <w:r>
        <w:rPr>
          <w:noProof/>
        </w:rPr>
        <w:instrText xml:space="preserve"> PAGEREF _Toc394071573 \h </w:instrText>
      </w:r>
      <w:r>
        <w:rPr>
          <w:noProof/>
        </w:rPr>
      </w:r>
      <w:r>
        <w:rPr>
          <w:noProof/>
        </w:rPr>
        <w:fldChar w:fldCharType="separate"/>
      </w:r>
      <w:r w:rsidR="000A1A51">
        <w:rPr>
          <w:noProof/>
        </w:rPr>
        <w:t>104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7 Bảng đặc tả usecase tìm đường đi</w:t>
      </w:r>
      <w:r>
        <w:rPr>
          <w:noProof/>
        </w:rPr>
        <w:tab/>
      </w:r>
      <w:r>
        <w:rPr>
          <w:noProof/>
        </w:rPr>
        <w:fldChar w:fldCharType="begin"/>
      </w:r>
      <w:r>
        <w:rPr>
          <w:noProof/>
        </w:rPr>
        <w:instrText xml:space="preserve"> PAGEREF _Toc394071574 \h </w:instrText>
      </w:r>
      <w:r>
        <w:rPr>
          <w:noProof/>
        </w:rPr>
      </w:r>
      <w:r>
        <w:rPr>
          <w:noProof/>
        </w:rPr>
        <w:fldChar w:fldCharType="separate"/>
      </w:r>
      <w:r w:rsidR="000A1A51">
        <w:rPr>
          <w:noProof/>
        </w:rPr>
        <w:t>105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8 Bảng đặc tả usecase nghe đài VOV giao thông</w:t>
      </w:r>
      <w:r>
        <w:rPr>
          <w:noProof/>
        </w:rPr>
        <w:tab/>
      </w:r>
      <w:r>
        <w:rPr>
          <w:noProof/>
        </w:rPr>
        <w:fldChar w:fldCharType="begin"/>
      </w:r>
      <w:r>
        <w:rPr>
          <w:noProof/>
        </w:rPr>
        <w:instrText xml:space="preserve"> PAGEREF _Toc394071575 \h </w:instrText>
      </w:r>
      <w:r>
        <w:rPr>
          <w:noProof/>
        </w:rPr>
      </w:r>
      <w:r>
        <w:rPr>
          <w:noProof/>
        </w:rPr>
        <w:fldChar w:fldCharType="separate"/>
      </w:r>
      <w:r w:rsidR="000A1A51">
        <w:rPr>
          <w:noProof/>
        </w:rPr>
        <w:t>106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9 Bảng đặc tả usecase xem các điểm kẹt xe bằng bảng</w:t>
      </w:r>
      <w:r>
        <w:rPr>
          <w:noProof/>
        </w:rPr>
        <w:tab/>
      </w:r>
      <w:r>
        <w:rPr>
          <w:noProof/>
        </w:rPr>
        <w:fldChar w:fldCharType="begin"/>
      </w:r>
      <w:r>
        <w:rPr>
          <w:noProof/>
        </w:rPr>
        <w:instrText xml:space="preserve"> PAGEREF _Toc394071576 \h </w:instrText>
      </w:r>
      <w:r>
        <w:rPr>
          <w:noProof/>
        </w:rPr>
      </w:r>
      <w:r>
        <w:rPr>
          <w:noProof/>
        </w:rPr>
        <w:fldChar w:fldCharType="separate"/>
      </w:r>
      <w:r w:rsidR="000A1A51">
        <w:rPr>
          <w:noProof/>
        </w:rPr>
        <w:t>107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10 Bảng đặc tả usecase xem bản đồ kẹt xe thực tế ảo</w:t>
      </w:r>
      <w:r>
        <w:rPr>
          <w:noProof/>
        </w:rPr>
        <w:tab/>
      </w:r>
      <w:r>
        <w:rPr>
          <w:noProof/>
        </w:rPr>
        <w:fldChar w:fldCharType="begin"/>
      </w:r>
      <w:r>
        <w:rPr>
          <w:noProof/>
        </w:rPr>
        <w:instrText xml:space="preserve"> PAGEREF _Toc394071577 \h </w:instrText>
      </w:r>
      <w:r>
        <w:rPr>
          <w:noProof/>
        </w:rPr>
      </w:r>
      <w:r>
        <w:rPr>
          <w:noProof/>
        </w:rPr>
        <w:fldChar w:fldCharType="separate"/>
      </w:r>
      <w:r w:rsidR="000A1A51">
        <w:rPr>
          <w:noProof/>
        </w:rPr>
        <w:t>108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11 Bảng đặc tả usecase cài đặt chung</w:t>
      </w:r>
      <w:r>
        <w:rPr>
          <w:noProof/>
        </w:rPr>
        <w:tab/>
      </w:r>
      <w:r>
        <w:rPr>
          <w:noProof/>
        </w:rPr>
        <w:fldChar w:fldCharType="begin"/>
      </w:r>
      <w:r>
        <w:rPr>
          <w:noProof/>
        </w:rPr>
        <w:instrText xml:space="preserve"> PAGEREF _Toc394071578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12 Bảng đặc tả usecase bật chế độ cảnh báo kẹt xe bằng giọng nói</w:t>
      </w:r>
      <w:r>
        <w:rPr>
          <w:noProof/>
        </w:rPr>
        <w:tab/>
      </w:r>
      <w:r>
        <w:rPr>
          <w:noProof/>
        </w:rPr>
        <w:fldChar w:fldCharType="begin"/>
      </w:r>
      <w:r>
        <w:rPr>
          <w:noProof/>
        </w:rPr>
        <w:instrText xml:space="preserve"> PAGEREF _Toc394071579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13 Bảng đặc tả usecase tắt chế độ cảnh báo kẹt xe bằng giọng nói</w:t>
      </w:r>
      <w:r>
        <w:rPr>
          <w:noProof/>
        </w:rPr>
        <w:tab/>
      </w:r>
      <w:r>
        <w:rPr>
          <w:noProof/>
        </w:rPr>
        <w:fldChar w:fldCharType="begin"/>
      </w:r>
      <w:r>
        <w:rPr>
          <w:noProof/>
        </w:rPr>
        <w:instrText xml:space="preserve"> PAGEREF _Toc394071580 \h </w:instrText>
      </w:r>
      <w:r>
        <w:rPr>
          <w:noProof/>
        </w:rPr>
      </w:r>
      <w:r>
        <w:rPr>
          <w:noProof/>
        </w:rPr>
        <w:fldChar w:fldCharType="separate"/>
      </w:r>
      <w:r w:rsidR="000A1A51">
        <w:rPr>
          <w:noProof/>
        </w:rPr>
        <w:t>110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14 Bảng đặc tả usecase cài đặt chế độ cảnh báo kẹt xe</w:t>
      </w:r>
      <w:r>
        <w:rPr>
          <w:noProof/>
        </w:rPr>
        <w:tab/>
      </w:r>
      <w:r>
        <w:rPr>
          <w:noProof/>
        </w:rPr>
        <w:fldChar w:fldCharType="begin"/>
      </w:r>
      <w:r>
        <w:rPr>
          <w:noProof/>
        </w:rPr>
        <w:instrText xml:space="preserve"> PAGEREF _Toc394071581 \h </w:instrText>
      </w:r>
      <w:r>
        <w:rPr>
          <w:noProof/>
        </w:rPr>
      </w:r>
      <w:r>
        <w:rPr>
          <w:noProof/>
        </w:rPr>
        <w:fldChar w:fldCharType="separate"/>
      </w:r>
      <w:r w:rsidR="000A1A51">
        <w:rPr>
          <w:noProof/>
        </w:rPr>
        <w:t>111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15 Bảng đặc tả usecase báo cáo sai phạm một điểm kẹt xe</w:t>
      </w:r>
      <w:r>
        <w:rPr>
          <w:noProof/>
        </w:rPr>
        <w:tab/>
      </w:r>
      <w:r>
        <w:rPr>
          <w:noProof/>
        </w:rPr>
        <w:fldChar w:fldCharType="begin"/>
      </w:r>
      <w:r>
        <w:rPr>
          <w:noProof/>
        </w:rPr>
        <w:instrText xml:space="preserve"> PAGEREF _Toc394071582 \h </w:instrText>
      </w:r>
      <w:r>
        <w:rPr>
          <w:noProof/>
        </w:rPr>
      </w:r>
      <w:r>
        <w:rPr>
          <w:noProof/>
        </w:rPr>
        <w:fldChar w:fldCharType="separate"/>
      </w:r>
      <w:r w:rsidR="000A1A51">
        <w:rPr>
          <w:noProof/>
        </w:rPr>
        <w:t>112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16 Bảng đặc tả usecase cài đặt của cộng tác viên</w:t>
      </w:r>
      <w:r>
        <w:rPr>
          <w:noProof/>
        </w:rPr>
        <w:tab/>
      </w:r>
      <w:r>
        <w:rPr>
          <w:noProof/>
        </w:rPr>
        <w:fldChar w:fldCharType="begin"/>
      </w:r>
      <w:r>
        <w:rPr>
          <w:noProof/>
        </w:rPr>
        <w:instrText xml:space="preserve"> PAGEREF _Toc394071583 \h </w:instrText>
      </w:r>
      <w:r>
        <w:rPr>
          <w:noProof/>
        </w:rPr>
      </w:r>
      <w:r>
        <w:rPr>
          <w:noProof/>
        </w:rPr>
        <w:fldChar w:fldCharType="separate"/>
      </w:r>
      <w:r w:rsidR="000A1A51">
        <w:rPr>
          <w:noProof/>
        </w:rPr>
        <w:t>113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17 Bảng đặc tả usecase cảnh báo điểm kẹt xe ở vị trí hiện tại</w:t>
      </w:r>
      <w:r>
        <w:rPr>
          <w:noProof/>
        </w:rPr>
        <w:tab/>
      </w:r>
      <w:r>
        <w:rPr>
          <w:noProof/>
        </w:rPr>
        <w:fldChar w:fldCharType="begin"/>
      </w:r>
      <w:r>
        <w:rPr>
          <w:noProof/>
        </w:rPr>
        <w:instrText xml:space="preserve"> PAGEREF _Toc394071584 \h </w:instrText>
      </w:r>
      <w:r>
        <w:rPr>
          <w:noProof/>
        </w:rPr>
      </w:r>
      <w:r>
        <w:rPr>
          <w:noProof/>
        </w:rPr>
        <w:fldChar w:fldCharType="separate"/>
      </w:r>
      <w:r w:rsidR="000A1A51">
        <w:rPr>
          <w:noProof/>
        </w:rPr>
        <w:t>114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sidRPr="0097500E">
        <w:rPr>
          <w:b/>
          <w:noProof/>
        </w:rPr>
        <w:lastRenderedPageBreak/>
        <w:t>Bảng 0</w:t>
      </w:r>
      <w:r w:rsidRPr="0097500E">
        <w:rPr>
          <w:b/>
          <w:noProof/>
        </w:rPr>
        <w:noBreakHyphen/>
        <w:t>18 Bảng đặc tả usecase đăng ký thành cộng tác viên</w:t>
      </w:r>
      <w:r>
        <w:rPr>
          <w:noProof/>
        </w:rPr>
        <w:tab/>
      </w:r>
      <w:r>
        <w:rPr>
          <w:noProof/>
        </w:rPr>
        <w:fldChar w:fldCharType="begin"/>
      </w:r>
      <w:r>
        <w:rPr>
          <w:noProof/>
        </w:rPr>
        <w:instrText xml:space="preserve"> PAGEREF _Toc394071585 \h </w:instrText>
      </w:r>
      <w:r>
        <w:rPr>
          <w:noProof/>
        </w:rPr>
      </w:r>
      <w:r>
        <w:rPr>
          <w:noProof/>
        </w:rPr>
        <w:fldChar w:fldCharType="separate"/>
      </w:r>
      <w:r w:rsidR="000A1A51">
        <w:rPr>
          <w:noProof/>
        </w:rPr>
        <w:t>115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19 Bảng đặc tả usecase xác thực</w:t>
      </w:r>
      <w:r>
        <w:rPr>
          <w:noProof/>
        </w:rPr>
        <w:tab/>
      </w:r>
      <w:r>
        <w:rPr>
          <w:noProof/>
        </w:rPr>
        <w:fldChar w:fldCharType="begin"/>
      </w:r>
      <w:r>
        <w:rPr>
          <w:noProof/>
        </w:rPr>
        <w:instrText xml:space="preserve"> PAGEREF _Toc394071586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20 Bảng đặc tả usecase gửi tin nhắn tới người dùng</w:t>
      </w:r>
      <w:r>
        <w:rPr>
          <w:noProof/>
        </w:rPr>
        <w:tab/>
      </w:r>
      <w:r>
        <w:rPr>
          <w:noProof/>
        </w:rPr>
        <w:fldChar w:fldCharType="begin"/>
      </w:r>
      <w:r>
        <w:rPr>
          <w:noProof/>
        </w:rPr>
        <w:instrText xml:space="preserve"> PAGEREF _Toc394071587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21 Bảng đặc tả usecase đăng nhập</w:t>
      </w:r>
      <w:r>
        <w:rPr>
          <w:noProof/>
        </w:rPr>
        <w:tab/>
      </w:r>
      <w:r>
        <w:rPr>
          <w:noProof/>
        </w:rPr>
        <w:fldChar w:fldCharType="begin"/>
      </w:r>
      <w:r>
        <w:rPr>
          <w:noProof/>
        </w:rPr>
        <w:instrText xml:space="preserve"> PAGEREF _Toc394071588 \h </w:instrText>
      </w:r>
      <w:r>
        <w:rPr>
          <w:noProof/>
        </w:rPr>
      </w:r>
      <w:r>
        <w:rPr>
          <w:noProof/>
        </w:rPr>
        <w:fldChar w:fldCharType="separate"/>
      </w:r>
      <w:r w:rsidR="000A1A51">
        <w:rPr>
          <w:noProof/>
        </w:rPr>
        <w:t>118</w:t>
      </w:r>
      <w:r>
        <w:rPr>
          <w:noProof/>
        </w:rPr>
        <w:fldChar w:fldCharType="end"/>
      </w:r>
    </w:p>
    <w:p w:rsidR="0001746E" w:rsidRPr="0001746E" w:rsidRDefault="009C6C04" w:rsidP="0001746E">
      <w:pPr>
        <w:pStyle w:val="Chun"/>
        <w:tabs>
          <w:tab w:val="right" w:leader="dot" w:pos="8550"/>
        </w:tabs>
        <w:jc w:val="left"/>
      </w:pPr>
      <w:r w:rsidRPr="0001746E">
        <w:fldChar w:fldCharType="end"/>
      </w:r>
      <w:r w:rsidR="0001746E" w:rsidRPr="0001746E">
        <w:t>Bảng 0-22 Bảng đặc tả Usecase xem danh sách các tin chưa duyệt</w:t>
      </w:r>
      <w:r w:rsidR="00823A6D">
        <w:tab/>
        <w:t>1</w:t>
      </w:r>
      <w:r w:rsidR="002B3AEE">
        <w:t>18</w:t>
      </w:r>
    </w:p>
    <w:p w:rsidR="0001746E" w:rsidRPr="0001746E" w:rsidRDefault="0001746E" w:rsidP="0001746E">
      <w:pPr>
        <w:pStyle w:val="Chun"/>
        <w:tabs>
          <w:tab w:val="right" w:leader="dot" w:pos="8550"/>
        </w:tabs>
        <w:jc w:val="left"/>
      </w:pPr>
      <w:r w:rsidRPr="0001746E">
        <w:t>Bảng 0-23 Bảng đặc tả usecase xem lịch sử các tin đã duyệt</w:t>
      </w:r>
      <w:r w:rsidR="002B3AEE">
        <w:tab/>
        <w:t>119</w:t>
      </w:r>
    </w:p>
    <w:p w:rsidR="0001746E" w:rsidRPr="0001746E" w:rsidRDefault="0001746E" w:rsidP="0001746E">
      <w:pPr>
        <w:pStyle w:val="Chun"/>
        <w:tabs>
          <w:tab w:val="right" w:leader="dot" w:pos="8550"/>
        </w:tabs>
        <w:jc w:val="left"/>
      </w:pPr>
      <w:r w:rsidRPr="0001746E">
        <w:t>Bảng 0-24 Bảng đặc tả usecase xem bản đồ các điểm kẹt xe</w:t>
      </w:r>
      <w:r w:rsidR="0051362E">
        <w:tab/>
        <w:t>120</w:t>
      </w:r>
    </w:p>
    <w:p w:rsidR="0001746E" w:rsidRPr="0001746E" w:rsidRDefault="0001746E" w:rsidP="0001746E">
      <w:pPr>
        <w:pStyle w:val="Chun"/>
        <w:tabs>
          <w:tab w:val="right" w:leader="dot" w:pos="8550"/>
        </w:tabs>
        <w:jc w:val="left"/>
      </w:pPr>
      <w:r w:rsidRPr="0001746E">
        <w:t>Bảng 0-25 Bảng đặc tả usecase xem danh sách người dùng</w:t>
      </w:r>
      <w:r w:rsidR="0051362E">
        <w:tab/>
        <w:t>121</w:t>
      </w:r>
    </w:p>
    <w:p w:rsidR="0001746E" w:rsidRPr="0001746E" w:rsidRDefault="0001746E" w:rsidP="0001746E">
      <w:pPr>
        <w:pStyle w:val="Chun"/>
        <w:tabs>
          <w:tab w:val="right" w:leader="dot" w:pos="8550"/>
        </w:tabs>
        <w:jc w:val="left"/>
      </w:pPr>
      <w:r w:rsidRPr="0001746E">
        <w:t>Bảng 0-26 Bảng đặc tả Useca</w:t>
      </w:r>
      <w:r w:rsidR="00D87FBE">
        <w:t>s</w:t>
      </w:r>
      <w:r w:rsidRPr="0001746E">
        <w:t>e duyệt tin</w:t>
      </w:r>
      <w:r w:rsidR="00000985">
        <w:tab/>
        <w:t>123</w:t>
      </w:r>
    </w:p>
    <w:p w:rsidR="0001746E" w:rsidRPr="0001746E" w:rsidRDefault="0001746E" w:rsidP="0001746E">
      <w:pPr>
        <w:pStyle w:val="Chun"/>
        <w:tabs>
          <w:tab w:val="right" w:leader="dot" w:pos="8550"/>
        </w:tabs>
        <w:jc w:val="left"/>
      </w:pPr>
      <w:r w:rsidRPr="0001746E">
        <w:t>Bảng 0-27 Bảng đặc tả Usecase thay đổi mức độ của tin kẹt xe</w:t>
      </w:r>
      <w:r w:rsidR="00000985">
        <w:tab/>
        <w:t>124</w:t>
      </w:r>
    </w:p>
    <w:p w:rsidR="0001746E" w:rsidRPr="0001746E" w:rsidRDefault="0001746E" w:rsidP="0001746E">
      <w:pPr>
        <w:pStyle w:val="Chun"/>
        <w:tabs>
          <w:tab w:val="right" w:leader="dot" w:pos="8550"/>
        </w:tabs>
        <w:jc w:val="left"/>
      </w:pPr>
      <w:r w:rsidRPr="0001746E">
        <w:t>Bảng 0-28 Bảng đặc tả Usecase xem thông tin một điểm kẹt xe</w:t>
      </w:r>
      <w:r w:rsidR="00000985">
        <w:tab/>
        <w:t>125</w:t>
      </w:r>
    </w:p>
    <w:p w:rsidR="0001746E" w:rsidRPr="0001746E" w:rsidRDefault="0001746E" w:rsidP="0001746E">
      <w:pPr>
        <w:pStyle w:val="Chun"/>
        <w:tabs>
          <w:tab w:val="right" w:leader="dot" w:pos="8550"/>
        </w:tabs>
        <w:jc w:val="left"/>
      </w:pPr>
      <w:r w:rsidRPr="0001746E">
        <w:t>Bảng 0-29 Bảng đặc tả Usecase xoá một điểm kẹt xe</w:t>
      </w:r>
      <w:r w:rsidR="00000985">
        <w:tab/>
        <w:t>126</w:t>
      </w:r>
    </w:p>
    <w:p w:rsidR="0001746E" w:rsidRPr="0001746E" w:rsidRDefault="0001746E" w:rsidP="0001746E">
      <w:pPr>
        <w:pStyle w:val="Chun"/>
        <w:tabs>
          <w:tab w:val="right" w:leader="dot" w:pos="8550"/>
        </w:tabs>
        <w:jc w:val="left"/>
      </w:pPr>
      <w:r w:rsidRPr="0001746E">
        <w:t>Bảng 0-30 Bảng đặc tả Usecase xem thông tin tài khoản</w:t>
      </w:r>
      <w:r w:rsidR="00000985">
        <w:tab/>
        <w:t>126</w:t>
      </w:r>
    </w:p>
    <w:p w:rsidR="0001746E" w:rsidRPr="0001746E" w:rsidRDefault="0001746E" w:rsidP="0001746E">
      <w:pPr>
        <w:pStyle w:val="Chun"/>
        <w:tabs>
          <w:tab w:val="right" w:leader="dot" w:pos="8550"/>
        </w:tabs>
        <w:jc w:val="left"/>
      </w:pPr>
      <w:r w:rsidRPr="0001746E">
        <w:t>Bảng 0-31 Bảng đặc tả Usecase thêm người dùng</w:t>
      </w:r>
      <w:r w:rsidR="00000985">
        <w:tab/>
        <w:t>128</w:t>
      </w:r>
    </w:p>
    <w:p w:rsidR="0001746E" w:rsidRPr="0001746E" w:rsidRDefault="0001746E" w:rsidP="0001746E">
      <w:pPr>
        <w:pStyle w:val="Chun"/>
        <w:tabs>
          <w:tab w:val="right" w:leader="dot" w:pos="8550"/>
        </w:tabs>
        <w:jc w:val="left"/>
      </w:pPr>
      <w:r w:rsidRPr="0001746E">
        <w:t>Bảng 0-32 Bảng đặc tả Usecase xem thông tin người dùng</w:t>
      </w:r>
      <w:r w:rsidR="00000985">
        <w:tab/>
        <w:t>129</w:t>
      </w:r>
    </w:p>
    <w:p w:rsidR="0001746E" w:rsidRPr="0001746E" w:rsidRDefault="0001746E" w:rsidP="0001746E">
      <w:pPr>
        <w:pStyle w:val="Chun"/>
        <w:tabs>
          <w:tab w:val="right" w:leader="dot" w:pos="8550"/>
        </w:tabs>
        <w:jc w:val="left"/>
      </w:pPr>
      <w:r w:rsidRPr="0001746E">
        <w:t>Bảng 0-33 Bảng đặc tả Usecase thay đổi trạng thái người dùng</w:t>
      </w:r>
      <w:r w:rsidR="00000985">
        <w:tab/>
        <w:t>130</w:t>
      </w:r>
    </w:p>
    <w:p w:rsidR="0001746E" w:rsidRDefault="0001746E" w:rsidP="0001746E">
      <w:pPr>
        <w:pStyle w:val="Chun"/>
        <w:tabs>
          <w:tab w:val="right" w:leader="dot" w:pos="8550"/>
        </w:tabs>
        <w:jc w:val="left"/>
      </w:pPr>
      <w:r w:rsidRPr="0001746E">
        <w:t>Bảng 0-34 Bảng đặc tả Usecase đăng xuất</w:t>
      </w:r>
      <w:r w:rsidR="00000985">
        <w:tab/>
        <w:t>130</w:t>
      </w:r>
    </w:p>
    <w:p w:rsidR="00000985" w:rsidRPr="0001746E" w:rsidRDefault="00000985" w:rsidP="0001746E">
      <w:pPr>
        <w:pStyle w:val="Chun"/>
        <w:tabs>
          <w:tab w:val="right" w:leader="dot" w:pos="8550"/>
        </w:tabs>
        <w:jc w:val="left"/>
      </w:pPr>
      <w:r>
        <w:t>Bảng 0-35 Bảng lưu thông tin kẹt xe</w:t>
      </w:r>
      <w:r>
        <w:tab/>
        <w:t xml:space="preserve">131 </w:t>
      </w:r>
    </w:p>
    <w:p w:rsidR="0001746E" w:rsidRPr="0001746E" w:rsidRDefault="0001746E" w:rsidP="0001746E">
      <w:pPr>
        <w:pStyle w:val="Chun"/>
        <w:tabs>
          <w:tab w:val="right" w:leader="dot" w:pos="8550"/>
        </w:tabs>
        <w:jc w:val="left"/>
      </w:pPr>
      <w:r w:rsidRPr="0001746E">
        <w:t>Bảng 0-36 Bảng lưu thông tin trạng thái của thông tin kẹt xe</w:t>
      </w:r>
      <w:r w:rsidR="00000985">
        <w:tab/>
        <w:t>132</w:t>
      </w:r>
    </w:p>
    <w:p w:rsidR="0001746E" w:rsidRPr="0001746E" w:rsidRDefault="0001746E" w:rsidP="0001746E">
      <w:pPr>
        <w:pStyle w:val="Chun"/>
        <w:tabs>
          <w:tab w:val="right" w:leader="dot" w:pos="8550"/>
        </w:tabs>
        <w:jc w:val="left"/>
      </w:pPr>
      <w:r w:rsidRPr="0001746E">
        <w:t>Bảng 0-37 Bảng lưu thông tin dữ liệu đa phương tiện</w:t>
      </w:r>
      <w:r w:rsidR="00000985">
        <w:tab/>
        <w:t>132</w:t>
      </w:r>
    </w:p>
    <w:p w:rsidR="0001746E" w:rsidRPr="0001746E" w:rsidRDefault="0001746E" w:rsidP="0001746E">
      <w:pPr>
        <w:pStyle w:val="Chun"/>
        <w:tabs>
          <w:tab w:val="right" w:leader="dot" w:pos="8550"/>
        </w:tabs>
        <w:jc w:val="left"/>
      </w:pPr>
      <w:r w:rsidRPr="0001746E">
        <w:t>Bảng 0-38 Bảng lưu thông tin tên đường mẫu bằng âm thanh</w:t>
      </w:r>
      <w:r w:rsidR="00000985">
        <w:tab/>
        <w:t>132</w:t>
      </w:r>
    </w:p>
    <w:p w:rsidR="0001746E" w:rsidRPr="0001746E" w:rsidRDefault="0001746E" w:rsidP="0001746E">
      <w:pPr>
        <w:pStyle w:val="Chun"/>
        <w:tabs>
          <w:tab w:val="right" w:leader="dot" w:pos="8550"/>
        </w:tabs>
        <w:jc w:val="left"/>
      </w:pPr>
      <w:r w:rsidRPr="0001746E">
        <w:t>Bảng 0-39 Bảng lưu thông tin lý do từ chối tin kẹt xe</w:t>
      </w:r>
      <w:r w:rsidR="00000985">
        <w:tab/>
        <w:t>133</w:t>
      </w:r>
    </w:p>
    <w:p w:rsidR="0001746E" w:rsidRPr="0001746E" w:rsidRDefault="0001746E" w:rsidP="0001746E">
      <w:pPr>
        <w:pStyle w:val="Chun"/>
        <w:tabs>
          <w:tab w:val="right" w:leader="dot" w:pos="8550"/>
        </w:tabs>
        <w:jc w:val="left"/>
      </w:pPr>
      <w:r w:rsidRPr="0001746E">
        <w:t>Bảng 0-40 Bảng lưu thông tin Quản trị viên</w:t>
      </w:r>
      <w:r w:rsidR="00000985">
        <w:tab/>
        <w:t>133</w:t>
      </w:r>
    </w:p>
    <w:p w:rsidR="0001746E" w:rsidRPr="0001746E" w:rsidRDefault="0001746E" w:rsidP="0001746E">
      <w:pPr>
        <w:pStyle w:val="Chun"/>
        <w:tabs>
          <w:tab w:val="right" w:leader="dot" w:pos="8550"/>
        </w:tabs>
        <w:jc w:val="left"/>
      </w:pPr>
      <w:r w:rsidRPr="0001746E">
        <w:t>Bảng 0-41 Bảng lưu thông tin Cộng tác viên</w:t>
      </w:r>
      <w:r w:rsidR="00000985">
        <w:tab/>
        <w:t>134</w:t>
      </w:r>
    </w:p>
    <w:p w:rsidR="0001746E" w:rsidRPr="0001746E" w:rsidRDefault="0001746E" w:rsidP="0001746E">
      <w:pPr>
        <w:pStyle w:val="Chun"/>
        <w:tabs>
          <w:tab w:val="right" w:leader="dot" w:pos="8550"/>
        </w:tabs>
        <w:jc w:val="left"/>
      </w:pPr>
      <w:r w:rsidRPr="0001746E">
        <w:t>Bảng 0-42 Bảng lưu thông tin trạng thái người dùng</w:t>
      </w:r>
      <w:r w:rsidR="00000985">
        <w:tab/>
        <w:t>134</w:t>
      </w:r>
    </w:p>
    <w:p w:rsidR="0001746E" w:rsidRPr="0001746E" w:rsidRDefault="0001746E" w:rsidP="0001746E">
      <w:pPr>
        <w:pStyle w:val="Chun"/>
        <w:tabs>
          <w:tab w:val="right" w:leader="dot" w:pos="8550"/>
        </w:tabs>
        <w:jc w:val="left"/>
      </w:pPr>
      <w:r w:rsidRPr="0001746E">
        <w:t>Bảng 0-43 Bảng lưu thông tin lý do cấm sử dụng tài khoản</w:t>
      </w:r>
      <w:r w:rsidR="00000985">
        <w:tab/>
        <w:t>135</w:t>
      </w:r>
    </w:p>
    <w:p w:rsidR="0001746E" w:rsidRPr="0001746E" w:rsidRDefault="0001746E" w:rsidP="0001746E">
      <w:pPr>
        <w:pStyle w:val="Chun"/>
        <w:tabs>
          <w:tab w:val="right" w:leader="dot" w:pos="8550"/>
        </w:tabs>
        <w:jc w:val="left"/>
      </w:pPr>
      <w:r w:rsidRPr="0001746E">
        <w:lastRenderedPageBreak/>
        <w:t>Bảng 0-44 Bảng lưu thông tin quảng cáo</w:t>
      </w:r>
      <w:r w:rsidR="00000985">
        <w:tab/>
        <w:t>135</w:t>
      </w:r>
    </w:p>
    <w:p w:rsidR="00726D5B" w:rsidRDefault="0001746E" w:rsidP="0001746E">
      <w:pPr>
        <w:pStyle w:val="Chun"/>
        <w:tabs>
          <w:tab w:val="right" w:leader="dot" w:pos="8550"/>
        </w:tabs>
        <w:jc w:val="left"/>
      </w:pPr>
      <w:r w:rsidRPr="0001746E">
        <w:t>Bảng 0-45 Bảng lưu thông tin click quảng cáo</w:t>
      </w:r>
      <w:r w:rsidR="00000985">
        <w:tab/>
        <w:t>136</w:t>
      </w:r>
    </w:p>
    <w:p w:rsidR="002E45FE" w:rsidRDefault="002E45FE" w:rsidP="0001746E">
      <w:pPr>
        <w:pStyle w:val="Chun"/>
        <w:tabs>
          <w:tab w:val="right" w:leader="dot" w:pos="8550"/>
        </w:tabs>
        <w:jc w:val="left"/>
      </w:pPr>
    </w:p>
    <w:p w:rsidR="002E45FE" w:rsidRDefault="002E45FE">
      <w:pPr>
        <w:spacing w:after="0" w:line="240" w:lineRule="auto"/>
      </w:pPr>
      <w:r>
        <w:br w:type="page"/>
      </w:r>
    </w:p>
    <w:p w:rsidR="002E45FE" w:rsidRPr="00B66B9B" w:rsidRDefault="002E45FE" w:rsidP="002E45FE">
      <w:pPr>
        <w:pStyle w:val="Heading1"/>
        <w:numPr>
          <w:ilvl w:val="0"/>
          <w:numId w:val="0"/>
        </w:numPr>
        <w:ind w:left="431"/>
        <w:jc w:val="center"/>
        <w:rPr>
          <w:sz w:val="40"/>
        </w:rPr>
      </w:pPr>
      <w:bookmarkStart w:id="15" w:name="_Toc360936122"/>
      <w:bookmarkStart w:id="16" w:name="_Toc422262429"/>
      <w:r w:rsidRPr="00B66B9B">
        <w:rPr>
          <w:sz w:val="40"/>
        </w:rPr>
        <w:lastRenderedPageBreak/>
        <w:t>KÝ HIỆU, VIẾT TẮT THUẬT NGỮ</w:t>
      </w:r>
      <w:bookmarkEnd w:id="15"/>
      <w:bookmarkEnd w:id="16"/>
    </w:p>
    <w:tbl>
      <w:tblPr>
        <w:tblStyle w:val="TableGrid"/>
        <w:tblW w:w="0" w:type="auto"/>
        <w:tblLook w:val="04A0" w:firstRow="1" w:lastRow="0" w:firstColumn="1" w:lastColumn="0" w:noHBand="0" w:noVBand="1"/>
      </w:tblPr>
      <w:tblGrid>
        <w:gridCol w:w="812"/>
        <w:gridCol w:w="2646"/>
        <w:gridCol w:w="5312"/>
      </w:tblGrid>
      <w:tr w:rsidR="002E45FE" w:rsidRPr="00FB1B91" w:rsidTr="002E45FE">
        <w:tc>
          <w:tcPr>
            <w:tcW w:w="812" w:type="dxa"/>
            <w:vAlign w:val="center"/>
          </w:tcPr>
          <w:p w:rsidR="002E45FE" w:rsidRPr="00FB1B91" w:rsidRDefault="002E45FE" w:rsidP="002E45FE">
            <w:pPr>
              <w:spacing w:line="360" w:lineRule="auto"/>
              <w:jc w:val="center"/>
            </w:pPr>
            <w:r w:rsidRPr="00FB1B91">
              <w:t>STT</w:t>
            </w:r>
          </w:p>
        </w:tc>
        <w:tc>
          <w:tcPr>
            <w:tcW w:w="2646" w:type="dxa"/>
            <w:vAlign w:val="center"/>
          </w:tcPr>
          <w:p w:rsidR="002E45FE" w:rsidRPr="00FB1B91" w:rsidRDefault="002E45FE" w:rsidP="002E45FE">
            <w:pPr>
              <w:spacing w:line="360" w:lineRule="auto"/>
              <w:jc w:val="center"/>
            </w:pPr>
            <w:r w:rsidRPr="00FB1B91">
              <w:t>Thuật ngữ</w:t>
            </w:r>
          </w:p>
        </w:tc>
        <w:tc>
          <w:tcPr>
            <w:tcW w:w="5312" w:type="dxa"/>
            <w:vAlign w:val="center"/>
          </w:tcPr>
          <w:p w:rsidR="002E45FE" w:rsidRPr="00FB1B91" w:rsidRDefault="002E45FE" w:rsidP="002E45FE">
            <w:pPr>
              <w:spacing w:line="360" w:lineRule="auto"/>
              <w:jc w:val="center"/>
            </w:pPr>
            <w:r w:rsidRPr="00FB1B91">
              <w:t>Ý nghĩa</w:t>
            </w:r>
          </w:p>
        </w:tc>
      </w:tr>
      <w:tr w:rsidR="002E45FE" w:rsidRPr="00FB1B91" w:rsidTr="002E45FE">
        <w:tc>
          <w:tcPr>
            <w:tcW w:w="812" w:type="dxa"/>
            <w:vAlign w:val="center"/>
          </w:tcPr>
          <w:p w:rsidR="002E45FE" w:rsidRPr="00FB1B91" w:rsidRDefault="002E45FE" w:rsidP="002E45FE">
            <w:pPr>
              <w:spacing w:line="360" w:lineRule="auto"/>
              <w:jc w:val="center"/>
            </w:pPr>
            <w:r>
              <w:t>1</w:t>
            </w:r>
          </w:p>
        </w:tc>
        <w:tc>
          <w:tcPr>
            <w:tcW w:w="2646" w:type="dxa"/>
            <w:vAlign w:val="center"/>
          </w:tcPr>
          <w:p w:rsidR="002E45FE" w:rsidRPr="00FB1B91" w:rsidRDefault="002E45FE" w:rsidP="002E45FE">
            <w:pPr>
              <w:spacing w:line="360" w:lineRule="auto"/>
              <w:jc w:val="center"/>
            </w:pPr>
            <w:r w:rsidRPr="00A20EE1">
              <w:t>Admin</w:t>
            </w:r>
          </w:p>
        </w:tc>
        <w:tc>
          <w:tcPr>
            <w:tcW w:w="5312" w:type="dxa"/>
            <w:vAlign w:val="center"/>
          </w:tcPr>
          <w:p w:rsidR="002E45FE" w:rsidRPr="00FB1B91" w:rsidRDefault="002E45FE" w:rsidP="002E45FE">
            <w:pPr>
              <w:spacing w:line="360" w:lineRule="auto"/>
              <w:jc w:val="left"/>
            </w:pPr>
            <w:r w:rsidRPr="00A20EE1">
              <w:rPr>
                <w:rFonts w:cstheme="majorHAnsi"/>
              </w:rPr>
              <w:t>Quản lý</w:t>
            </w:r>
          </w:p>
        </w:tc>
      </w:tr>
      <w:tr w:rsidR="002E45FE" w:rsidRPr="00FB1B91" w:rsidTr="002E45FE">
        <w:tc>
          <w:tcPr>
            <w:tcW w:w="812" w:type="dxa"/>
            <w:vAlign w:val="center"/>
          </w:tcPr>
          <w:p w:rsidR="002E45FE" w:rsidRPr="00FB1B91" w:rsidRDefault="002E45FE" w:rsidP="002E45FE">
            <w:pPr>
              <w:spacing w:line="360" w:lineRule="auto"/>
              <w:jc w:val="center"/>
            </w:pPr>
            <w:r>
              <w:t>2</w:t>
            </w:r>
          </w:p>
        </w:tc>
        <w:tc>
          <w:tcPr>
            <w:tcW w:w="2646" w:type="dxa"/>
            <w:vAlign w:val="center"/>
          </w:tcPr>
          <w:p w:rsidR="002E45FE" w:rsidRPr="00FB1B91" w:rsidRDefault="002E45FE" w:rsidP="002E45FE">
            <w:pPr>
              <w:spacing w:line="360" w:lineRule="auto"/>
              <w:jc w:val="center"/>
            </w:pPr>
            <w:r w:rsidRPr="00FB1B91">
              <w:t>Client</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Hệ thống các máy trạm của cơ quan chức năng.</w:t>
            </w:r>
          </w:p>
        </w:tc>
      </w:tr>
      <w:tr w:rsidR="002E45FE" w:rsidRPr="00FB1B91" w:rsidTr="002E45FE">
        <w:tc>
          <w:tcPr>
            <w:tcW w:w="812" w:type="dxa"/>
            <w:vAlign w:val="center"/>
          </w:tcPr>
          <w:p w:rsidR="002E45FE" w:rsidRPr="00FB1B91" w:rsidRDefault="002E45FE" w:rsidP="002E45FE">
            <w:pPr>
              <w:spacing w:line="360" w:lineRule="auto"/>
              <w:jc w:val="center"/>
            </w:pPr>
            <w:r>
              <w:t>3</w:t>
            </w:r>
          </w:p>
        </w:tc>
        <w:tc>
          <w:tcPr>
            <w:tcW w:w="2646" w:type="dxa"/>
            <w:vAlign w:val="center"/>
          </w:tcPr>
          <w:p w:rsidR="002E45FE" w:rsidRPr="00FB1B91" w:rsidRDefault="002E45FE" w:rsidP="002E45FE">
            <w:pPr>
              <w:spacing w:line="360" w:lineRule="auto"/>
              <w:jc w:val="center"/>
            </w:pPr>
            <w:r>
              <w:t>iOS</w:t>
            </w:r>
          </w:p>
        </w:tc>
        <w:tc>
          <w:tcPr>
            <w:tcW w:w="5312" w:type="dxa"/>
            <w:vAlign w:val="center"/>
          </w:tcPr>
          <w:p w:rsidR="002E45FE" w:rsidRPr="00FB1B91" w:rsidRDefault="002E45FE" w:rsidP="002E45FE">
            <w:pPr>
              <w:spacing w:line="360" w:lineRule="auto"/>
              <w:jc w:val="left"/>
              <w:rPr>
                <w:rFonts w:cstheme="majorHAnsi"/>
              </w:rPr>
            </w:pPr>
            <w:r>
              <w:rPr>
                <w:rFonts w:cstheme="majorHAnsi"/>
              </w:rPr>
              <w:t>M</w:t>
            </w:r>
            <w:r w:rsidRPr="00FB1B91">
              <w:rPr>
                <w:rFonts w:cstheme="majorHAnsi"/>
              </w:rPr>
              <w:t>ột hệ điều hành trên thiết bị di động</w:t>
            </w:r>
          </w:p>
        </w:tc>
      </w:tr>
      <w:tr w:rsidR="002E45FE" w:rsidRPr="00FB1B91" w:rsidTr="002E45FE">
        <w:tc>
          <w:tcPr>
            <w:tcW w:w="812" w:type="dxa"/>
            <w:vAlign w:val="center"/>
          </w:tcPr>
          <w:p w:rsidR="002E45FE" w:rsidRPr="00FB1B91" w:rsidRDefault="002E45FE" w:rsidP="002E45FE">
            <w:pPr>
              <w:spacing w:line="360" w:lineRule="auto"/>
              <w:jc w:val="center"/>
            </w:pPr>
            <w:r>
              <w:t>4</w:t>
            </w:r>
          </w:p>
        </w:tc>
        <w:tc>
          <w:tcPr>
            <w:tcW w:w="2646" w:type="dxa"/>
            <w:vAlign w:val="center"/>
          </w:tcPr>
          <w:p w:rsidR="002E45FE" w:rsidRDefault="002E45FE" w:rsidP="002E45FE">
            <w:pPr>
              <w:spacing w:line="360" w:lineRule="auto"/>
              <w:jc w:val="center"/>
            </w:pPr>
            <w:r>
              <w:t>Server</w:t>
            </w:r>
          </w:p>
        </w:tc>
        <w:tc>
          <w:tcPr>
            <w:tcW w:w="5312" w:type="dxa"/>
            <w:vAlign w:val="center"/>
          </w:tcPr>
          <w:p w:rsidR="002E45FE" w:rsidRDefault="002E45FE" w:rsidP="002E45FE">
            <w:pPr>
              <w:spacing w:line="360" w:lineRule="auto"/>
              <w:jc w:val="left"/>
              <w:rPr>
                <w:rFonts w:cstheme="majorHAnsi"/>
              </w:rPr>
            </w:pPr>
            <w:r>
              <w:rPr>
                <w:rFonts w:cstheme="majorHAnsi"/>
              </w:rPr>
              <w:t>Hệ thống các máy chủ</w:t>
            </w:r>
          </w:p>
        </w:tc>
      </w:tr>
      <w:tr w:rsidR="002E45FE" w:rsidRPr="00FB1B91" w:rsidTr="002E45FE">
        <w:tc>
          <w:tcPr>
            <w:tcW w:w="812" w:type="dxa"/>
            <w:vAlign w:val="center"/>
          </w:tcPr>
          <w:p w:rsidR="002E45FE" w:rsidRPr="00FB1B91" w:rsidRDefault="002E45FE" w:rsidP="002E45FE">
            <w:pPr>
              <w:spacing w:line="360" w:lineRule="auto"/>
              <w:jc w:val="center"/>
            </w:pPr>
            <w:r>
              <w:t>5</w:t>
            </w:r>
          </w:p>
        </w:tc>
        <w:tc>
          <w:tcPr>
            <w:tcW w:w="2646" w:type="dxa"/>
            <w:vAlign w:val="center"/>
          </w:tcPr>
          <w:p w:rsidR="002E45FE" w:rsidRPr="00FB1B91" w:rsidRDefault="002E45FE" w:rsidP="002E45FE">
            <w:pPr>
              <w:spacing w:line="360" w:lineRule="auto"/>
              <w:jc w:val="center"/>
            </w:pPr>
            <w:r w:rsidRPr="00FB1B91">
              <w:t>Smartphone</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Thiết bị di động thông minh</w:t>
            </w:r>
          </w:p>
        </w:tc>
      </w:tr>
    </w:tbl>
    <w:p w:rsidR="002E45FE" w:rsidRDefault="002E45FE" w:rsidP="00B66B9B"/>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B66B9B" w:rsidRDefault="00B66B9B">
      <w:pPr>
        <w:spacing w:after="0" w:line="240" w:lineRule="auto"/>
        <w:rPr>
          <w:b/>
          <w:sz w:val="40"/>
        </w:rPr>
      </w:pPr>
      <w:r>
        <w:rPr>
          <w:b/>
          <w:sz w:val="40"/>
        </w:rPr>
        <w:br w:type="page"/>
      </w:r>
    </w:p>
    <w:p w:rsidR="008E4C0A" w:rsidRPr="008E4C0A" w:rsidRDefault="008E4C0A" w:rsidP="00B66B9B">
      <w:pPr>
        <w:pStyle w:val="BodyText"/>
        <w:jc w:val="center"/>
        <w:outlineLvl w:val="0"/>
        <w:rPr>
          <w:b/>
          <w:sz w:val="40"/>
        </w:rPr>
      </w:pPr>
      <w:bookmarkStart w:id="17" w:name="_Toc422262430"/>
      <w:r w:rsidRPr="008E4C0A">
        <w:rPr>
          <w:b/>
          <w:sz w:val="40"/>
        </w:rPr>
        <w:lastRenderedPageBreak/>
        <w:t>TÓM TẮT ĐỀ TÀI</w:t>
      </w:r>
      <w:bookmarkEnd w:id="17"/>
    </w:p>
    <w:p w:rsidR="009D47E4" w:rsidRDefault="009D47E4" w:rsidP="00030AAE">
      <w:pPr>
        <w:pStyle w:val="BodyText"/>
        <w:spacing w:after="0" w:line="360" w:lineRule="auto"/>
        <w:ind w:firstLine="720"/>
        <w:contextualSpacing/>
        <w:jc w:val="both"/>
      </w:pPr>
      <w:r>
        <w:t>Hiện nay, với sự phát triển đa dạng của các thiết bị di động cùng với sự bùng nổ củ</w:t>
      </w:r>
      <w:r w:rsidR="00827F08">
        <w:t>a ng</w:t>
      </w:r>
      <w:r>
        <w:t>ành công nghệ phần mềm trên l</w:t>
      </w:r>
      <w:r w:rsidR="007B197B">
        <w:t>ĩnh</w:t>
      </w:r>
      <w:r>
        <w:t xml:space="preserve"> vự</w:t>
      </w:r>
      <w:r w:rsidR="007B197B">
        <w:t>c</w:t>
      </w:r>
      <w:r>
        <w:t xml:space="preserve"> giải trí, nội dung số,… tại Việt Nam </w:t>
      </w:r>
      <w:r w:rsidR="007B197B">
        <w:t xml:space="preserve">đã </w:t>
      </w:r>
      <w:r>
        <w:t xml:space="preserve">làm cho nghề lập trình ứng dụng </w:t>
      </w:r>
      <w:r w:rsidR="007B197B">
        <w:t>trên thiết bị di động</w:t>
      </w:r>
      <w:r>
        <w:t xml:space="preserve"> trở lên ngày càng phát triển. </w:t>
      </w:r>
      <w:r w:rsidR="007B197B">
        <w:t>Mặt</w:t>
      </w:r>
      <w:r>
        <w:t xml:space="preserve"> khác, cùng với sự gia tăng dân số một cách chóng mặt ở các thành phố lớn làm giao thông là một vấn đề nan giải và cần được giải quyết triệt để.</w:t>
      </w:r>
    </w:p>
    <w:p w:rsidR="009D47E4" w:rsidRDefault="00D21269" w:rsidP="00030AAE">
      <w:pPr>
        <w:pStyle w:val="BodyText"/>
        <w:spacing w:after="0" w:line="360" w:lineRule="auto"/>
        <w:ind w:firstLine="720"/>
        <w:contextualSpacing/>
        <w:jc w:val="both"/>
      </w:pPr>
      <w:r>
        <w:t>Do đó</w:t>
      </w:r>
      <w:r w:rsidR="009D47E4">
        <w:t xml:space="preserve">, chúng em đã chọn </w:t>
      </w:r>
      <w:r>
        <w:t>đề tài</w:t>
      </w:r>
      <w:r w:rsidR="009D47E4">
        <w:t xml:space="preserve"> này nhằm mục đích phát triển một ứng dụng Cảnh báo kẹt xe cài trên thiết bị di động hệ điều hành iOS cho phép người dùng cập nhật tình trạng giao thông một cách trực quan bằng các dữ liệ</w:t>
      </w:r>
      <w:r>
        <w:t>u đa phương tiệ</w:t>
      </w:r>
      <w:r w:rsidR="009D47E4">
        <w:t>n (âm thanh, hình ảnh, video), mộ</w:t>
      </w:r>
      <w:r>
        <w:t xml:space="preserve">t cách nhanh chóng </w:t>
      </w:r>
      <w:r w:rsidR="009D47E4">
        <w:t xml:space="preserve">và chính xác nhất. Bên cạnh đó cung cấp một website </w:t>
      </w:r>
      <w:r w:rsidR="00030AAE">
        <w:t xml:space="preserve">để </w:t>
      </w:r>
      <w:r>
        <w:t>Q</w:t>
      </w:r>
      <w:r w:rsidR="009D47E4">
        <w:t xml:space="preserve">uản trị viên có thể </w:t>
      </w:r>
      <w:r w:rsidR="00030AAE">
        <w:t>xác thực</w:t>
      </w:r>
      <w:r w:rsidR="009D47E4">
        <w:t xml:space="preserve"> thông tin gửi lên một cách chính xác, phần nào giải quyết được vấn đề giao thông giờ cao điểm. Cụ thể thì đề tài sẽ được chia thành 2 nhóm phát triể</w:t>
      </w:r>
      <w:r>
        <w:t>n</w:t>
      </w:r>
      <w:r w:rsidR="009D47E4">
        <w:t>: 1 nhóm phát triển website và 1 nhóm phát triển trên thiết bị di động và khố</w:t>
      </w:r>
      <w:r>
        <w:t>i webservice</w:t>
      </w:r>
      <w:r w:rsidR="009D47E4">
        <w:t>.</w:t>
      </w:r>
      <w:r w:rsidR="00030AAE">
        <w:t xml:space="preserve"> </w:t>
      </w:r>
    </w:p>
    <w:p w:rsidR="008E4C0A" w:rsidRDefault="009E5070" w:rsidP="00030AAE">
      <w:pPr>
        <w:pStyle w:val="BodyText"/>
        <w:spacing w:after="0" w:line="360" w:lineRule="auto"/>
        <w:contextualSpacing/>
      </w:pPr>
      <w:r>
        <w:t>Khóa luận gồm các chương chính:</w:t>
      </w:r>
    </w:p>
    <w:p w:rsidR="008E4C0A" w:rsidRDefault="008E4C0A" w:rsidP="001D5382">
      <w:pPr>
        <w:pStyle w:val="BodyText"/>
        <w:spacing w:after="0" w:line="360" w:lineRule="auto"/>
        <w:ind w:firstLine="720"/>
        <w:contextualSpacing/>
      </w:pPr>
      <w:r w:rsidRPr="001D5382">
        <w:rPr>
          <w:b/>
        </w:rPr>
        <w:t>Chương 1</w:t>
      </w:r>
      <w:r>
        <w:t>: Tổng quan đề tài</w:t>
      </w:r>
      <w:r w:rsidR="001B6C9C">
        <w:t xml:space="preserve"> và khảo sát hiện trạng</w:t>
      </w:r>
    </w:p>
    <w:p w:rsidR="008E4C0A" w:rsidRDefault="008E4C0A" w:rsidP="001D5382">
      <w:pPr>
        <w:pStyle w:val="BodyText"/>
        <w:spacing w:after="0" w:line="360" w:lineRule="auto"/>
        <w:ind w:firstLine="720"/>
        <w:contextualSpacing/>
      </w:pPr>
      <w:r w:rsidRPr="001D5382">
        <w:rPr>
          <w:b/>
        </w:rPr>
        <w:t>Chương 2</w:t>
      </w:r>
      <w:r>
        <w:t xml:space="preserve">: </w:t>
      </w:r>
      <w:r w:rsidR="001B6C9C">
        <w:t>Mô tả hệ thống</w:t>
      </w:r>
    </w:p>
    <w:p w:rsidR="008E4C0A" w:rsidRDefault="008E4C0A" w:rsidP="001D5382">
      <w:pPr>
        <w:pStyle w:val="BodyText"/>
        <w:spacing w:after="0" w:line="360" w:lineRule="auto"/>
        <w:ind w:firstLine="720"/>
        <w:contextualSpacing/>
      </w:pPr>
      <w:r w:rsidRPr="001D5382">
        <w:rPr>
          <w:b/>
        </w:rPr>
        <w:t>Chương 3</w:t>
      </w:r>
      <w:r>
        <w:t xml:space="preserve">: </w:t>
      </w:r>
      <w:r w:rsidR="001B6C9C">
        <w:t>Thiết kế và cài đặt phân hệ Client</w:t>
      </w:r>
    </w:p>
    <w:p w:rsidR="001B6C9C" w:rsidRDefault="008E4C0A" w:rsidP="001B6C9C">
      <w:pPr>
        <w:pStyle w:val="BodyText"/>
        <w:spacing w:after="0" w:line="360" w:lineRule="auto"/>
        <w:ind w:firstLine="720"/>
        <w:contextualSpacing/>
      </w:pPr>
      <w:r w:rsidRPr="001D5382">
        <w:rPr>
          <w:b/>
        </w:rPr>
        <w:t>Chương 4</w:t>
      </w:r>
      <w:r>
        <w:t xml:space="preserve">: </w:t>
      </w:r>
      <w:r w:rsidR="001B6C9C">
        <w:t>Thiết kế và cài đặt phân hệ Webserver và Webservice</w:t>
      </w:r>
    </w:p>
    <w:p w:rsidR="001B6C9C" w:rsidRDefault="008E4C0A" w:rsidP="001D5382">
      <w:pPr>
        <w:pStyle w:val="BodyText"/>
        <w:spacing w:after="0" w:line="360" w:lineRule="auto"/>
        <w:ind w:firstLine="720"/>
        <w:contextualSpacing/>
        <w:rPr>
          <w:b/>
        </w:rPr>
      </w:pPr>
      <w:r w:rsidRPr="001D5382">
        <w:rPr>
          <w:b/>
        </w:rPr>
        <w:t>Chương 5</w:t>
      </w:r>
      <w:r>
        <w:t xml:space="preserve">: </w:t>
      </w:r>
      <w:r w:rsidR="001B6C9C">
        <w:t>Kiểm thử và vận hành</w:t>
      </w:r>
      <w:r w:rsidR="001B6C9C" w:rsidRPr="001D5382">
        <w:rPr>
          <w:b/>
        </w:rPr>
        <w:t xml:space="preserve"> </w:t>
      </w:r>
    </w:p>
    <w:p w:rsidR="008E4C0A" w:rsidRDefault="008E4C0A" w:rsidP="001D5382">
      <w:pPr>
        <w:pStyle w:val="BodyText"/>
        <w:spacing w:after="0" w:line="360" w:lineRule="auto"/>
        <w:ind w:firstLine="720"/>
        <w:contextualSpacing/>
      </w:pPr>
      <w:r w:rsidRPr="001D5382">
        <w:rPr>
          <w:b/>
        </w:rPr>
        <w:t>Chương 6</w:t>
      </w:r>
      <w:r>
        <w:t xml:space="preserve">: </w:t>
      </w:r>
      <w:r w:rsidR="001B6C9C">
        <w:t>Tổng kết và đánh giá</w:t>
      </w:r>
    </w:p>
    <w:p w:rsidR="008E4C0A" w:rsidRDefault="008E4C0A" w:rsidP="001D5382">
      <w:pPr>
        <w:pStyle w:val="BodyText"/>
        <w:spacing w:after="0" w:line="360" w:lineRule="auto"/>
        <w:ind w:firstLine="720"/>
        <w:contextualSpacing/>
      </w:pPr>
      <w:r w:rsidRPr="001D5382">
        <w:rPr>
          <w:b/>
        </w:rPr>
        <w:t>Chương 7</w:t>
      </w:r>
      <w:r>
        <w:t xml:space="preserve">: </w:t>
      </w:r>
      <w:r w:rsidR="001B6C9C">
        <w:t>Danh mục tài liệu tham khảo</w:t>
      </w:r>
    </w:p>
    <w:p w:rsidR="008E4C0A" w:rsidRDefault="008E4C0A" w:rsidP="001D5382">
      <w:pPr>
        <w:pStyle w:val="BodyText"/>
        <w:spacing w:after="0" w:line="360" w:lineRule="auto"/>
        <w:ind w:firstLine="720"/>
        <w:contextualSpacing/>
      </w:pPr>
      <w:r w:rsidRPr="001D5382">
        <w:rPr>
          <w:b/>
        </w:rPr>
        <w:t>Chương 8</w:t>
      </w:r>
      <w:r>
        <w:t xml:space="preserve">: </w:t>
      </w:r>
      <w:r w:rsidR="001B6C9C">
        <w:t>Phụ lục</w:t>
      </w:r>
    </w:p>
    <w:p w:rsidR="002E45FE" w:rsidRPr="0001746E" w:rsidRDefault="002E45FE" w:rsidP="001D5382">
      <w:pPr>
        <w:pStyle w:val="BodyText"/>
        <w:spacing w:after="0" w:line="360" w:lineRule="auto"/>
        <w:ind w:firstLine="720"/>
        <w:contextualSpacing/>
        <w:sectPr w:rsidR="002E45FE" w:rsidRPr="0001746E" w:rsidSect="00096709">
          <w:headerReference w:type="default" r:id="rId9"/>
          <w:footerReference w:type="default" r:id="rId10"/>
          <w:headerReference w:type="first" r:id="rId11"/>
          <w:type w:val="continuous"/>
          <w:pgSz w:w="12240" w:h="15840"/>
          <w:pgMar w:top="1701" w:right="1701" w:bottom="1985" w:left="1985" w:header="720" w:footer="1414" w:gutter="0"/>
          <w:pgNumType w:fmt="lowerRoman" w:start="1"/>
          <w:cols w:space="720"/>
          <w:docGrid w:linePitch="360"/>
        </w:sectPr>
      </w:pPr>
    </w:p>
    <w:p w:rsidR="001B310B" w:rsidRPr="00F544B4" w:rsidRDefault="00D43390" w:rsidP="001B310B">
      <w:pPr>
        <w:pStyle w:val="Heading1"/>
        <w:ind w:left="0" w:firstLine="27"/>
        <w:jc w:val="center"/>
        <w:rPr>
          <w:sz w:val="40"/>
          <w:szCs w:val="40"/>
        </w:rPr>
      </w:pPr>
      <w:bookmarkStart w:id="18" w:name="_Toc422262431"/>
      <w:bookmarkStart w:id="19" w:name="OLE_LINK1"/>
      <w:bookmarkStart w:id="20" w:name="OLE_LINK2"/>
      <w:bookmarkStart w:id="21" w:name="OLE_LINK3"/>
      <w:r w:rsidRPr="00F544B4">
        <w:rPr>
          <w:sz w:val="40"/>
          <w:szCs w:val="40"/>
        </w:rPr>
        <w:lastRenderedPageBreak/>
        <w:t>TỔNG QUAN ĐỀ TÀI</w:t>
      </w:r>
      <w:r w:rsidR="001B310B" w:rsidRPr="00F544B4">
        <w:rPr>
          <w:sz w:val="40"/>
          <w:szCs w:val="40"/>
        </w:rPr>
        <w:t xml:space="preserve"> </w:t>
      </w:r>
      <w:r w:rsidR="001B1A02" w:rsidRPr="00F544B4">
        <w:rPr>
          <w:sz w:val="40"/>
          <w:szCs w:val="40"/>
        </w:rPr>
        <w:br/>
      </w:r>
      <w:r w:rsidR="001B310B" w:rsidRPr="00F544B4">
        <w:rPr>
          <w:sz w:val="40"/>
          <w:szCs w:val="40"/>
        </w:rPr>
        <w:t>VÀ KHẢO SÁT HIỆN TRẠNG</w:t>
      </w:r>
      <w:bookmarkEnd w:id="18"/>
    </w:p>
    <w:p w:rsidR="00D43390" w:rsidRDefault="002E7ED3" w:rsidP="00472ADD">
      <w:pPr>
        <w:pStyle w:val="Heading2"/>
        <w:numPr>
          <w:ilvl w:val="0"/>
          <w:numId w:val="0"/>
        </w:numPr>
        <w:rPr>
          <w:sz w:val="26"/>
          <w:szCs w:val="26"/>
        </w:rPr>
      </w:pPr>
      <w:bookmarkStart w:id="22" w:name="_Toc422262432"/>
      <w:r>
        <w:rPr>
          <w:sz w:val="26"/>
          <w:szCs w:val="26"/>
        </w:rPr>
        <w:t xml:space="preserve">1.1. </w:t>
      </w:r>
      <w:r w:rsidR="00D43390" w:rsidRPr="00D43390">
        <w:rPr>
          <w:sz w:val="26"/>
          <w:szCs w:val="26"/>
        </w:rPr>
        <w:t>Lý do chọn đề tài</w:t>
      </w:r>
      <w:bookmarkEnd w:id="22"/>
    </w:p>
    <w:p w:rsidR="0045457D" w:rsidRDefault="0045457D" w:rsidP="0045457D">
      <w:pPr>
        <w:pStyle w:val="BodyText"/>
        <w:spacing w:line="360" w:lineRule="auto"/>
        <w:ind w:firstLine="720"/>
        <w:jc w:val="both"/>
      </w:pPr>
      <w:bookmarkStart w:id="23" w:name="_Toc422262433"/>
      <w:bookmarkEnd w:id="19"/>
      <w:bookmarkEnd w:id="20"/>
      <w:bookmarkEnd w:id="21"/>
      <w:r>
        <w:t xml:space="preserve">Hiện nay, trong tình hình mà người người làm kinh tế, nhà nhà làm kinh tế, các cửa hàng mua sắm tự chọn, các cửa hàng ăn uống, thời trang,… mọc lên ngày một nhiều. Để cạnh tranh với nhau, đồng thời cũng để tiếp cận và giữ chân khách hàng, mỗi cửa hàng sẽ đưa ra các hình thức khuyến mãi riêng của mình. Phổ biến và tiện lợi nhất vẫn là những hình thức đổi điểm tích lũy lấy quà. Điểm tích lũy sẽ được cộng vào tài khoản thành viên của khách hàng, dựa trên tổng giá trị hàng mua hoặc số lượng hàng mua, và thường thì mỗi người dùng sẽ được cấp một chiếc thẻ (giấy, nhựa,…) để làm thẻ thành viên. </w:t>
      </w:r>
    </w:p>
    <w:p w:rsidR="0045457D" w:rsidRDefault="0045457D" w:rsidP="0045457D">
      <w:pPr>
        <w:pStyle w:val="BodyText"/>
        <w:spacing w:line="360" w:lineRule="auto"/>
        <w:ind w:firstLine="720"/>
        <w:jc w:val="both"/>
      </w:pPr>
      <w:r>
        <w:t>Nhưng cách làm này có một số nhược điểm như sau:</w:t>
      </w:r>
    </w:p>
    <w:p w:rsidR="0045457D" w:rsidRDefault="0045457D" w:rsidP="005524E1">
      <w:pPr>
        <w:pStyle w:val="BodyText"/>
        <w:numPr>
          <w:ilvl w:val="0"/>
          <w:numId w:val="103"/>
        </w:numPr>
        <w:spacing w:line="360" w:lineRule="auto"/>
        <w:jc w:val="both"/>
      </w:pPr>
      <w:r>
        <w:t>Khách hàng phải giữ rất nhiều thẻ thành viên nếu là thành viên của nhiều cửa hàng khác nhau.</w:t>
      </w:r>
    </w:p>
    <w:p w:rsidR="0045457D" w:rsidRDefault="0045457D" w:rsidP="005524E1">
      <w:pPr>
        <w:pStyle w:val="BodyText"/>
        <w:numPr>
          <w:ilvl w:val="0"/>
          <w:numId w:val="103"/>
        </w:numPr>
        <w:spacing w:line="360" w:lineRule="auto"/>
        <w:jc w:val="both"/>
      </w:pPr>
      <w:r>
        <w:t>Khách hàng phải mang thẻ đi mỗi lần mua sắm, điều này gây khá nhiều phiền hà, đôi khi khách hàng quên không mang theo thẻ thì sẽ không được điểm nếu mua hàng.</w:t>
      </w:r>
    </w:p>
    <w:p w:rsidR="0045457D" w:rsidRDefault="0045457D" w:rsidP="005524E1">
      <w:pPr>
        <w:pStyle w:val="BodyText"/>
        <w:numPr>
          <w:ilvl w:val="0"/>
          <w:numId w:val="103"/>
        </w:numPr>
        <w:spacing w:line="360" w:lineRule="auto"/>
        <w:jc w:val="both"/>
      </w:pPr>
      <w:r>
        <w:t>Các cửa hàng chỉ có được thông tin khách hàng chứ không có kênh phương tiện nào để truyền tải thông tin khuyến mãi, coupon,… đến cho người dùng.</w:t>
      </w:r>
    </w:p>
    <w:p w:rsidR="0045457D" w:rsidRDefault="0045457D" w:rsidP="005524E1">
      <w:pPr>
        <w:pStyle w:val="BodyText"/>
        <w:numPr>
          <w:ilvl w:val="0"/>
          <w:numId w:val="103"/>
        </w:numPr>
        <w:spacing w:line="360" w:lineRule="auto"/>
        <w:jc w:val="both"/>
      </w:pPr>
      <w:r>
        <w:t>Các cửa hàng nhỏ không thể bỏ chi phí để xây dựng hệ thống tích lũy điểm (máy quét mã vạch, máy in hóa đơn, phần mềm,…).</w:t>
      </w:r>
    </w:p>
    <w:p w:rsidR="0045457D" w:rsidRDefault="0045457D" w:rsidP="0045457D">
      <w:pPr>
        <w:pStyle w:val="BodyText"/>
        <w:spacing w:line="360" w:lineRule="auto"/>
        <w:ind w:firstLine="720"/>
        <w:jc w:val="both"/>
      </w:pPr>
      <w:r>
        <w:lastRenderedPageBreak/>
        <w:t>Xuất phát từ vấn đề này, nhóm quyết định làm một hệ thống tích lũy điểm cho các cửa hàng và người mua hàng thông qua thiết bị di động và một số thiết bị như máy quét mã vạch, NFC,…</w:t>
      </w:r>
      <w:r>
        <w:tab/>
        <w:t xml:space="preserve"> </w:t>
      </w:r>
    </w:p>
    <w:p w:rsidR="0045457D" w:rsidRPr="00D43390" w:rsidRDefault="0045457D" w:rsidP="0045457D">
      <w:pPr>
        <w:pStyle w:val="BodyText"/>
        <w:spacing w:line="360" w:lineRule="auto"/>
        <w:ind w:firstLine="720"/>
        <w:jc w:val="both"/>
      </w:pPr>
      <w:r>
        <w:t xml:space="preserve">Ngoài ra, </w:t>
      </w:r>
      <w:r w:rsidRPr="00956DFE">
        <w:t xml:space="preserve">việc chọn một đề tài để có cơ hội tìm hiểu các công nghệ lập trình liên quan đến thiết bị </w:t>
      </w:r>
      <w:r>
        <w:t>Android</w:t>
      </w:r>
      <w:r w:rsidRPr="00956DFE">
        <w:t xml:space="preserve"> mang lại ích lợi vô cùng to lớn sau khi hoàn thành đề tài này.</w:t>
      </w:r>
    </w:p>
    <w:p w:rsidR="00D43390" w:rsidRDefault="002E7ED3" w:rsidP="00F544B4">
      <w:pPr>
        <w:pStyle w:val="Heading2"/>
        <w:numPr>
          <w:ilvl w:val="0"/>
          <w:numId w:val="0"/>
        </w:numPr>
        <w:rPr>
          <w:b w:val="0"/>
        </w:rPr>
      </w:pPr>
      <w:r w:rsidRPr="00F544B4">
        <w:rPr>
          <w:sz w:val="26"/>
          <w:szCs w:val="26"/>
        </w:rPr>
        <w:t xml:space="preserve">1.2. </w:t>
      </w:r>
      <w:r w:rsidR="00D43390" w:rsidRPr="00F544B4">
        <w:rPr>
          <w:sz w:val="26"/>
          <w:szCs w:val="26"/>
        </w:rPr>
        <w:t>Mục đích của đề tài</w:t>
      </w:r>
      <w:bookmarkEnd w:id="23"/>
    </w:p>
    <w:p w:rsidR="0045457D" w:rsidRDefault="0045457D" w:rsidP="0045457D">
      <w:pPr>
        <w:pStyle w:val="BodyText"/>
        <w:spacing w:line="360" w:lineRule="auto"/>
        <w:ind w:firstLine="720"/>
        <w:jc w:val="both"/>
      </w:pPr>
      <w:bookmarkStart w:id="24" w:name="_Toc422262434"/>
      <w:r>
        <w:t>Đề tài được thực hiện để có thể:</w:t>
      </w:r>
    </w:p>
    <w:p w:rsidR="0045457D" w:rsidRDefault="0045457D" w:rsidP="005524E1">
      <w:pPr>
        <w:pStyle w:val="BodyText"/>
        <w:numPr>
          <w:ilvl w:val="0"/>
          <w:numId w:val="104"/>
        </w:numPr>
        <w:spacing w:line="360" w:lineRule="auto"/>
        <w:jc w:val="both"/>
      </w:pPr>
      <w:r>
        <w:t>Giúp chủ các hệ thống cửa hàng có thể quản lý khách hàng thành viên một các hiệu quả hơn, dễ dàng tạo các chương trình khuyến mãi, các quà tặng điểm thưởng và giới thiệu đến khách hàng thành viên, bên cạnh đó đề tài còn giúp chủ các hệ thống cửa hàng quản lí và xem chi tiết các lịch sử giao dịch. Bên cạnh đó đề tài mong muốn giúp các chủ cửa hàng xây dung được hệ thống cửa hàng và khách hàng thành viên lớn mạnh để phục vụ cho việc kinh doanh.</w:t>
      </w:r>
    </w:p>
    <w:p w:rsidR="0045457D" w:rsidRDefault="0045457D" w:rsidP="005524E1">
      <w:pPr>
        <w:pStyle w:val="BodyText"/>
        <w:numPr>
          <w:ilvl w:val="0"/>
          <w:numId w:val="104"/>
        </w:numPr>
        <w:spacing w:line="360" w:lineRule="auto"/>
        <w:jc w:val="both"/>
      </w:pPr>
      <w:r>
        <w:t xml:space="preserve">Giúp các khách hàng có thể đăng ký làm thành viên của các cửa hàng mà mình quan tâm, quản lý dễ dàng các hệ thống điểm tích lũy mà mình đã tham gia. Xem và tham gia được các chương trình khuyến mãi, quà tặng của các cửa hàng. Tạo được một kênh liên lạc giữa khách hàng và cửa hàng giúp cho việc giao tiếp giữa hai bên được thuận tiện hơn. Giúp khách hàng quản lý được lịch sử giao dịch với các cửa hàng. </w:t>
      </w:r>
    </w:p>
    <w:p w:rsidR="00D43390" w:rsidRDefault="002E7ED3" w:rsidP="00F544B4">
      <w:pPr>
        <w:pStyle w:val="Heading2"/>
        <w:numPr>
          <w:ilvl w:val="0"/>
          <w:numId w:val="0"/>
        </w:numPr>
        <w:rPr>
          <w:b w:val="0"/>
        </w:rPr>
      </w:pPr>
      <w:r w:rsidRPr="00F544B4">
        <w:rPr>
          <w:sz w:val="26"/>
          <w:szCs w:val="26"/>
        </w:rPr>
        <w:t xml:space="preserve">1.3. </w:t>
      </w:r>
      <w:r w:rsidR="00D43390" w:rsidRPr="00F544B4">
        <w:rPr>
          <w:sz w:val="26"/>
          <w:szCs w:val="26"/>
        </w:rPr>
        <w:t>Đối tượng hướng đến trong đề tài</w:t>
      </w:r>
      <w:bookmarkEnd w:id="24"/>
    </w:p>
    <w:p w:rsidR="0045457D" w:rsidRPr="008D3970" w:rsidRDefault="0045457D" w:rsidP="0045457D">
      <w:pPr>
        <w:pStyle w:val="BodyText"/>
        <w:spacing w:line="360" w:lineRule="auto"/>
        <w:ind w:firstLine="720"/>
        <w:jc w:val="both"/>
      </w:pPr>
      <w:bookmarkStart w:id="25" w:name="_Toc422262435"/>
      <w:r>
        <w:t>Đối tượng mà đề tài muốn hướng đến là tất cả những người sử dụng thiết bị Android có nhu cầu mua sắm hoặc mở cửa hàng kinh doanh.</w:t>
      </w:r>
      <w:r>
        <w:br/>
      </w:r>
      <w:r>
        <w:lastRenderedPageBreak/>
        <w:tab/>
        <w:t>Ngoài ra đề tài còn nhắm đến các hệ thống thanh toán trên di động chạy Android có sẵn và muốn sử dụng hệ thống tích lũy điểm.</w:t>
      </w:r>
    </w:p>
    <w:p w:rsidR="00D43390" w:rsidRDefault="002E7ED3" w:rsidP="00F544B4">
      <w:pPr>
        <w:pStyle w:val="Heading2"/>
        <w:numPr>
          <w:ilvl w:val="0"/>
          <w:numId w:val="0"/>
        </w:numPr>
        <w:rPr>
          <w:b w:val="0"/>
        </w:rPr>
      </w:pPr>
      <w:r w:rsidRPr="00F544B4">
        <w:rPr>
          <w:sz w:val="26"/>
          <w:szCs w:val="26"/>
        </w:rPr>
        <w:t xml:space="preserve">1.4. </w:t>
      </w:r>
      <w:r w:rsidR="00D43390" w:rsidRPr="00F544B4">
        <w:rPr>
          <w:sz w:val="26"/>
          <w:szCs w:val="26"/>
        </w:rPr>
        <w:t>Phạm vi nghiên cứu</w:t>
      </w:r>
      <w:bookmarkEnd w:id="25"/>
    </w:p>
    <w:p w:rsidR="00AF772B" w:rsidRDefault="00F3794B" w:rsidP="00090FE8">
      <w:pPr>
        <w:pStyle w:val="BodyText"/>
        <w:spacing w:line="360" w:lineRule="auto"/>
        <w:ind w:firstLine="720"/>
        <w:jc w:val="both"/>
      </w:pPr>
      <w:r>
        <w:t>Phạm vi nghiên cứu của đề tài là các kĩ thuậ</w:t>
      </w:r>
      <w:r w:rsidR="00E73DCD">
        <w:t xml:space="preserve">t và các công nghệ lập trình trên thiết bị iOS và </w:t>
      </w:r>
      <w:r w:rsidR="00956DFE">
        <w:t>Node</w:t>
      </w:r>
      <w:r w:rsidR="00D21269">
        <w:t>.</w:t>
      </w:r>
      <w:r w:rsidR="00956DFE">
        <w:t>js</w:t>
      </w:r>
      <w:r w:rsidR="00E73DCD">
        <w:t>.</w:t>
      </w:r>
    </w:p>
    <w:p w:rsidR="00AF772B" w:rsidRPr="00090FE8" w:rsidRDefault="00090FE8" w:rsidP="00F544B4">
      <w:pPr>
        <w:pStyle w:val="Heading2"/>
        <w:numPr>
          <w:ilvl w:val="0"/>
          <w:numId w:val="0"/>
        </w:numPr>
        <w:rPr>
          <w:sz w:val="26"/>
          <w:szCs w:val="26"/>
        </w:rPr>
      </w:pPr>
      <w:bookmarkStart w:id="26" w:name="_Toc422262436"/>
      <w:r>
        <w:rPr>
          <w:sz w:val="26"/>
          <w:szCs w:val="26"/>
        </w:rPr>
        <w:t>1.5. Khảo sát hiện trạng</w:t>
      </w:r>
      <w:bookmarkEnd w:id="26"/>
    </w:p>
    <w:p w:rsidR="002D535B" w:rsidRPr="00752585" w:rsidRDefault="00090FE8" w:rsidP="00752585">
      <w:pPr>
        <w:pStyle w:val="BodyText"/>
        <w:outlineLvl w:val="2"/>
        <w:rPr>
          <w:b/>
          <w:i/>
        </w:rPr>
      </w:pPr>
      <w:bookmarkStart w:id="27" w:name="_Toc422262437"/>
      <w:r w:rsidRPr="00752585">
        <w:rPr>
          <w:b/>
          <w:i/>
        </w:rPr>
        <w:t>1.5</w:t>
      </w:r>
      <w:r w:rsidR="00AF772B" w:rsidRPr="00752585">
        <w:rPr>
          <w:b/>
          <w:i/>
          <w:lang w:val="vi-VN"/>
        </w:rPr>
        <w:t>.1</w:t>
      </w:r>
      <w:r w:rsidR="002E7ED3" w:rsidRPr="00752585">
        <w:rPr>
          <w:b/>
          <w:i/>
          <w:lang w:val="vi-VN"/>
        </w:rPr>
        <w:t>.</w:t>
      </w:r>
      <w:r w:rsidR="00AF772B" w:rsidRPr="00752585">
        <w:rPr>
          <w:b/>
          <w:i/>
          <w:lang w:val="vi-VN"/>
        </w:rPr>
        <w:t xml:space="preserve"> </w:t>
      </w:r>
      <w:r w:rsidR="0048403E" w:rsidRPr="00752585">
        <w:rPr>
          <w:b/>
          <w:i/>
        </w:rPr>
        <w:t>Tổng quan</w:t>
      </w:r>
      <w:r w:rsidR="002D535B" w:rsidRPr="00752585">
        <w:rPr>
          <w:b/>
          <w:i/>
        </w:rPr>
        <w:t xml:space="preserve"> thị phần sử dụng </w:t>
      </w:r>
      <w:r w:rsidR="00C87DCD" w:rsidRPr="00752585">
        <w:rPr>
          <w:b/>
          <w:i/>
        </w:rPr>
        <w:t>thiết bị hệ điề</w:t>
      </w:r>
      <w:r w:rsidR="00B634A8" w:rsidRPr="00752585">
        <w:rPr>
          <w:b/>
          <w:i/>
        </w:rPr>
        <w:t>u hành Android</w:t>
      </w:r>
      <w:bookmarkEnd w:id="27"/>
    </w:p>
    <w:p w:rsidR="00132172" w:rsidRDefault="00C87DCD" w:rsidP="006A7E3E">
      <w:pPr>
        <w:pStyle w:val="BodyText"/>
        <w:spacing w:line="360" w:lineRule="auto"/>
        <w:ind w:firstLine="567"/>
        <w:jc w:val="both"/>
      </w:pPr>
      <w:r>
        <w:t>[1]Theo</w:t>
      </w:r>
      <w:r w:rsidR="003016C9">
        <w:t xml:space="preserve"> các nhà phân tích IDC, vào quí I năm 2015</w:t>
      </w:r>
      <w:r>
        <w:t xml:space="preserve">, </w:t>
      </w:r>
      <w:r w:rsidR="003016C9">
        <w:t>gần như chiểm toàn bộ</w:t>
      </w:r>
      <w:r w:rsidR="00132172">
        <w:t xml:space="preserve"> thị trường di động là Android </w:t>
      </w:r>
      <w:r w:rsidR="003016C9">
        <w:t xml:space="preserve">và iOS </w:t>
      </w:r>
      <w:r w:rsidR="00132172">
        <w:t xml:space="preserve">với tổng </w:t>
      </w:r>
      <w:r w:rsidR="003016C9">
        <w:t>96.3</w:t>
      </w:r>
      <w:r w:rsidR="00132172">
        <w:t xml:space="preserve">% thị trường smartphone. </w:t>
      </w:r>
    </w:p>
    <w:p w:rsidR="00256A2A" w:rsidRDefault="003016C9" w:rsidP="00256A2A">
      <w:pPr>
        <w:pStyle w:val="BodyText"/>
        <w:keepNext/>
        <w:spacing w:line="360" w:lineRule="auto"/>
        <w:jc w:val="center"/>
      </w:pPr>
      <w:r>
        <w:rPr>
          <w:noProof/>
        </w:rPr>
        <w:drawing>
          <wp:inline distT="0" distB="0" distL="0" distR="0">
            <wp:extent cx="5795010" cy="1488440"/>
            <wp:effectExtent l="0" t="0" r="0" b="0"/>
            <wp:docPr id="457" name="Picture 457" descr="E:\LuanVan\Thesis\Photo\HinhBaoCao\2970397_Thi_phan_smartphone_2014_tinhte.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uanVan\Thesis\Photo\HinhBaoCao\2970397_Thi_phan_smartphone_2014_tinhte.v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010" cy="1488440"/>
                    </a:xfrm>
                    <a:prstGeom prst="rect">
                      <a:avLst/>
                    </a:prstGeom>
                    <a:noFill/>
                    <a:ln>
                      <a:noFill/>
                    </a:ln>
                  </pic:spPr>
                </pic:pic>
              </a:graphicData>
            </a:graphic>
          </wp:inline>
        </w:drawing>
      </w:r>
    </w:p>
    <w:p w:rsidR="00132172" w:rsidRPr="00256A2A" w:rsidRDefault="00256A2A" w:rsidP="00256A2A">
      <w:pPr>
        <w:pStyle w:val="Caption"/>
        <w:rPr>
          <w:sz w:val="26"/>
        </w:rPr>
      </w:pPr>
      <w:bookmarkStart w:id="28" w:name="_Toc394071410"/>
      <w:r w:rsidRPr="00256A2A">
        <w:rPr>
          <w:sz w:val="26"/>
        </w:rPr>
        <w:t xml:space="preserve">Hình </w:t>
      </w:r>
      <w:r w:rsidR="003D68E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256A2A">
        <w:rPr>
          <w:sz w:val="26"/>
        </w:rPr>
        <w:t xml:space="preserve"> Bảng số liệu thị phần smartphone trên thế giới</w:t>
      </w:r>
      <w:bookmarkEnd w:id="28"/>
    </w:p>
    <w:p w:rsidR="006C6389" w:rsidRPr="00132172" w:rsidRDefault="003016C9" w:rsidP="006A7E3E">
      <w:pPr>
        <w:pStyle w:val="BodyText"/>
        <w:spacing w:line="360" w:lineRule="auto"/>
        <w:jc w:val="both"/>
      </w:pPr>
      <w:r>
        <w:t>Trong đó c</w:t>
      </w:r>
      <w:r w:rsidR="00C87DCD">
        <w:t xml:space="preserve">ác thiết bị sử dụng hệ điều hành </w:t>
      </w:r>
      <w:r>
        <w:t>Android</w:t>
      </w:r>
      <w:r w:rsidR="00C87DCD">
        <w:t xml:space="preserve"> chiếm </w:t>
      </w:r>
      <w:r>
        <w:t>đến 78.0</w:t>
      </w:r>
      <w:r w:rsidR="00C87DCD">
        <w:t>% (giả</w:t>
      </w:r>
      <w:r>
        <w:t>m 3.2</w:t>
      </w:r>
      <w:r w:rsidR="00C87DCD">
        <w:t xml:space="preserve">% so với mốc </w:t>
      </w:r>
      <w:r>
        <w:t>81.2% vào quí 1 năm 2014</w:t>
      </w:r>
      <w:r w:rsidR="00C87DCD">
        <w:t>).</w:t>
      </w:r>
    </w:p>
    <w:p w:rsidR="006A7E3E" w:rsidRDefault="009127F2" w:rsidP="006A7E3E">
      <w:pPr>
        <w:pStyle w:val="BodyText"/>
        <w:spacing w:line="360" w:lineRule="auto"/>
        <w:jc w:val="both"/>
      </w:pPr>
      <w:r>
        <w:t xml:space="preserve"> </w:t>
      </w:r>
      <w:r w:rsidR="00784BB8">
        <w:tab/>
      </w:r>
      <w:r w:rsidR="00EA5042">
        <w:t>[2]</w:t>
      </w:r>
      <w:r w:rsidR="00784BB8">
        <w:t xml:space="preserve">Không những vậy, Samsung (đa số là thiết bị chạy Android) là hãng bán được nhiều thiết bị nhất được IDC thống kê lại cho đến cùng kì quý I năm 2014 với 30,2% thị phần smartphone. Điều này cho thấy hệ điều hành Android và các thiết bị chạy Android đang là một thế lực rất mạnh và khó có thể đánh bại trên thị trường smartphone thế giới. </w:t>
      </w:r>
    </w:p>
    <w:p w:rsidR="00256A2A" w:rsidRDefault="003016C9" w:rsidP="00256A2A">
      <w:pPr>
        <w:pStyle w:val="BodyText"/>
        <w:keepNext/>
        <w:spacing w:line="360" w:lineRule="auto"/>
        <w:jc w:val="center"/>
      </w:pPr>
      <w:r>
        <w:rPr>
          <w:noProof/>
        </w:rPr>
        <w:lastRenderedPageBreak/>
        <w:drawing>
          <wp:inline distT="0" distB="0" distL="0" distR="0">
            <wp:extent cx="5784215" cy="3731895"/>
            <wp:effectExtent l="0" t="0" r="6985" b="1905"/>
            <wp:docPr id="458" name="Picture 458" descr="E:\LuanVan\Thesis\Photo\HinhBaoCa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anVan\Thesis\Photo\HinhBaoCao\1-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4215" cy="3731895"/>
                    </a:xfrm>
                    <a:prstGeom prst="rect">
                      <a:avLst/>
                    </a:prstGeom>
                    <a:noFill/>
                    <a:ln>
                      <a:noFill/>
                    </a:ln>
                  </pic:spPr>
                </pic:pic>
              </a:graphicData>
            </a:graphic>
          </wp:inline>
        </w:drawing>
      </w:r>
    </w:p>
    <w:p w:rsidR="0048403E" w:rsidRPr="00256A2A" w:rsidRDefault="00256A2A" w:rsidP="00256A2A">
      <w:pPr>
        <w:pStyle w:val="Caption"/>
        <w:rPr>
          <w:sz w:val="26"/>
        </w:rPr>
      </w:pPr>
      <w:bookmarkStart w:id="29" w:name="_Toc394071411"/>
      <w:r w:rsidRPr="00256A2A">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256A2A">
        <w:rPr>
          <w:sz w:val="26"/>
        </w:rPr>
        <w:t xml:space="preserve"> Bảng số liệu thị phần Top 5 hãng điện thoại di động</w:t>
      </w:r>
      <w:bookmarkEnd w:id="29"/>
    </w:p>
    <w:p w:rsidR="00014F72" w:rsidRDefault="00664E78" w:rsidP="00014F72">
      <w:pPr>
        <w:pStyle w:val="BodyText"/>
        <w:keepNext/>
      </w:pPr>
      <w:r>
        <w:rPr>
          <w:noProof/>
        </w:rPr>
        <w:drawing>
          <wp:inline distT="0" distB="0" distL="0" distR="0">
            <wp:extent cx="5784215" cy="2466975"/>
            <wp:effectExtent l="0" t="0" r="6985" b="9525"/>
            <wp:docPr id="466" name="Picture 466" descr="E:\LuanVan\Thesis\Photo\HinhBaoCa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uanVan\Thesis\Photo\HinhBaoCao\1-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4215" cy="2466975"/>
                    </a:xfrm>
                    <a:prstGeom prst="rect">
                      <a:avLst/>
                    </a:prstGeom>
                    <a:noFill/>
                    <a:ln>
                      <a:noFill/>
                    </a:ln>
                  </pic:spPr>
                </pic:pic>
              </a:graphicData>
            </a:graphic>
          </wp:inline>
        </w:drawing>
      </w:r>
    </w:p>
    <w:p w:rsidR="00014F72" w:rsidRPr="00014F72" w:rsidRDefault="00014F72" w:rsidP="00014F72">
      <w:pPr>
        <w:pStyle w:val="Caption"/>
        <w:rPr>
          <w:sz w:val="26"/>
        </w:rPr>
      </w:pPr>
      <w:bookmarkStart w:id="30" w:name="_Toc394071412"/>
      <w:r w:rsidRPr="00014F72">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014F72">
        <w:rPr>
          <w:sz w:val="26"/>
        </w:rPr>
        <w:t xml:space="preserve"> Biểu đồ số liệu thị phần sử dụng các phiên bản </w:t>
      </w:r>
      <w:bookmarkEnd w:id="30"/>
      <w:r w:rsidR="00664E78">
        <w:rPr>
          <w:sz w:val="26"/>
        </w:rPr>
        <w:t>Android tính đến tháng 3/2014</w:t>
      </w:r>
    </w:p>
    <w:p w:rsidR="009127F2" w:rsidRDefault="00014F72" w:rsidP="006A7E3E">
      <w:pPr>
        <w:pStyle w:val="BodyText"/>
        <w:spacing w:line="360" w:lineRule="auto"/>
        <w:jc w:val="both"/>
      </w:pPr>
      <w:r>
        <w:lastRenderedPageBreak/>
        <w:t xml:space="preserve"> </w:t>
      </w:r>
      <w:r w:rsidR="009D65B8">
        <w:tab/>
      </w:r>
      <w:r w:rsidR="009127F2">
        <w:t>[3]</w:t>
      </w:r>
      <w:r w:rsidR="00D21269">
        <w:t xml:space="preserve"> </w:t>
      </w:r>
      <w:r w:rsidR="009127F2">
        <w:t xml:space="preserve">Như </w:t>
      </w:r>
      <w:r w:rsidR="00D21269">
        <w:t>biểu đồ hình</w:t>
      </w:r>
      <w:r w:rsidR="00664E78">
        <w:t xml:space="preserve"> 1</w:t>
      </w:r>
      <w:r w:rsidR="009127F2">
        <w:t xml:space="preserve">-3, kết thúc quí I năm 2014, hệ điều hành phổ biến nhất là iOS 7.0.4 với 32,3% người </w:t>
      </w:r>
      <w:r w:rsidR="00CA01DC">
        <w:t>sử dụng</w:t>
      </w:r>
      <w:r w:rsidR="009127F2">
        <w:t>. Nếu so sánh với quý IV năm 2013, iOS 6.1.x chiếm 50% thị phần sử dụng iOS thì chỉ sau một quý, gần một nửa người dùng trong số này đã cập nhật lên iOS 7</w:t>
      </w:r>
      <w:r w:rsidR="00CA01DC">
        <w:t>.</w:t>
      </w:r>
      <w:r w:rsidR="009127F2">
        <w:t xml:space="preserve"> </w:t>
      </w:r>
      <w:r w:rsidR="00CA01DC">
        <w:t>T</w:t>
      </w:r>
      <w:r w:rsidR="009127F2">
        <w:t xml:space="preserve">uy nhiên vẫn còn 29% người dùng lưu luyến với hệ điều hành cũ. Mặc dù mới ra mắt được một tháng nhưng </w:t>
      </w:r>
      <w:r w:rsidR="00CA01DC">
        <w:t xml:space="preserve">iOS 7.1 </w:t>
      </w:r>
      <w:r w:rsidR="009127F2">
        <w:t xml:space="preserve">cũng đã có một lượng khá lớn người </w:t>
      </w:r>
      <w:r w:rsidR="00CA01DC">
        <w:t xml:space="preserve">sử dụng (khoảng </w:t>
      </w:r>
      <w:r w:rsidR="009127F2">
        <w:t>hơn 7%</w:t>
      </w:r>
      <w:r w:rsidR="00CA01DC">
        <w:t>)</w:t>
      </w:r>
      <w:r w:rsidR="009127F2">
        <w:t>.</w:t>
      </w:r>
    </w:p>
    <w:p w:rsidR="009127F2" w:rsidRDefault="00664E78" w:rsidP="000A7189">
      <w:pPr>
        <w:pStyle w:val="BodyText"/>
        <w:spacing w:line="360" w:lineRule="auto"/>
        <w:jc w:val="both"/>
      </w:pPr>
      <w:r>
        <w:tab/>
        <w:t>[3] Như biểu đồ hình 1-3, kết thúc tháng 3 năm 2014, hệ điều hành phổ biến nhất là Android Jelly Bean</w:t>
      </w:r>
      <w:r w:rsidR="000A7189">
        <w:t xml:space="preserve"> (4.1.x, 4.2.x và 4.3) với 62% người sử dụng. Với số người sử dụng nhiều hơn tất cả các phiên bản khác của Android cộng lại đủ cho thấy sự ổn định từ phiên bản Jelly Bean này. Bên cạnh đó nếu tính ở thời điểm tháng 03/2014 thì KitKat vừa được ra đời không lâu, nhưng chiếm đến 2,5% số người dùng Android và có thể trong tương lai sẽ còn tang rất nhanh nữa. Tuy nhiên, phiên bản Ginger Bread của Android có tuổi đời khá lâu nhưng vẫn còn chiếm đến 19% người dùng Android. Nên lượng người dùng Android bị phân mãnh khá nhiều (bản 2.3.x đến 4.1.x cách khá xa nhau). Còn lượng người dùng còn lại chủ yếu sử dụng phiên bản Ice Scream Sandwich (4.0.3 – 4.0.4) với 15.2% thị phần.</w:t>
      </w:r>
    </w:p>
    <w:p w:rsidR="009127F2" w:rsidRDefault="009127F2" w:rsidP="009D65B8">
      <w:pPr>
        <w:pStyle w:val="BodyText"/>
        <w:spacing w:line="360" w:lineRule="auto"/>
        <w:ind w:firstLine="720"/>
        <w:jc w:val="both"/>
      </w:pPr>
      <w:r>
        <w:t xml:space="preserve">Với sự phổ biến của hệ điều hành </w:t>
      </w:r>
      <w:r w:rsidR="000A7189">
        <w:t>Android</w:t>
      </w:r>
      <w:r>
        <w:t xml:space="preserve"> nói chung và đặc biệt là hệ điề</w:t>
      </w:r>
      <w:r w:rsidR="000A7189">
        <w:t xml:space="preserve">u hành Android từ 4.0.3 trở lên nói riêng </w:t>
      </w:r>
      <w:r>
        <w:t xml:space="preserve">nên nhóm em đã chọn việc phát triển ứng dụng của mình trên </w:t>
      </w:r>
      <w:r w:rsidR="000A7189">
        <w:t>Android</w:t>
      </w:r>
      <w:r>
        <w:t xml:space="preserve"> </w:t>
      </w:r>
      <w:r w:rsidR="000A7189">
        <w:t>4.0.3</w:t>
      </w:r>
      <w:r>
        <w:t xml:space="preserve"> trở lên.</w:t>
      </w:r>
    </w:p>
    <w:p w:rsidR="00AF772B" w:rsidRPr="00B634A8" w:rsidRDefault="00BF10D1" w:rsidP="00752585">
      <w:pPr>
        <w:pStyle w:val="BodyText"/>
        <w:outlineLvl w:val="2"/>
        <w:rPr>
          <w:b/>
        </w:rPr>
      </w:pPr>
      <w:bookmarkStart w:id="31" w:name="_Toc422262438"/>
      <w:r w:rsidRPr="00752585">
        <w:rPr>
          <w:b/>
          <w:i/>
        </w:rPr>
        <w:t>1.5.2</w:t>
      </w:r>
      <w:r w:rsidR="006A7E3E" w:rsidRPr="00752585">
        <w:rPr>
          <w:b/>
          <w:i/>
        </w:rPr>
        <w:t>.</w:t>
      </w:r>
      <w:r w:rsidR="002D535B" w:rsidRPr="00752585">
        <w:rPr>
          <w:b/>
          <w:i/>
        </w:rPr>
        <w:t xml:space="preserve"> </w:t>
      </w:r>
      <w:r w:rsidR="00AF772B" w:rsidRPr="00752585">
        <w:rPr>
          <w:b/>
          <w:i/>
        </w:rPr>
        <w:t xml:space="preserve">Hiện trạng </w:t>
      </w:r>
      <w:r w:rsidR="00B634A8" w:rsidRPr="00752585">
        <w:rPr>
          <w:b/>
          <w:i/>
        </w:rPr>
        <w:t xml:space="preserve">Hệ Thống Điểm Thưởng </w:t>
      </w:r>
      <w:bookmarkEnd w:id="31"/>
      <w:r w:rsidR="008D4733">
        <w:rPr>
          <w:b/>
          <w:i/>
        </w:rPr>
        <w:t>kiểu truyền thống</w:t>
      </w:r>
    </w:p>
    <w:p w:rsidR="00BC2F8B" w:rsidRDefault="00BC2F8B" w:rsidP="009D65B8">
      <w:pPr>
        <w:pStyle w:val="BodyText"/>
        <w:spacing w:line="360" w:lineRule="auto"/>
        <w:ind w:firstLine="720"/>
        <w:jc w:val="both"/>
      </w:pPr>
      <w:r>
        <w:t>[4]</w:t>
      </w:r>
      <w:r w:rsidR="005733F3">
        <w:t xml:space="preserve">Hiện nay đa số các cửa hàng, siêu thị đều sử dụng hệ thống điểm thưởng có tên là </w:t>
      </w:r>
      <w:r w:rsidR="005733F3">
        <w:rPr>
          <w:b/>
        </w:rPr>
        <w:t>eLoyalty System</w:t>
      </w:r>
      <w:r w:rsidR="005733F3">
        <w:t xml:space="preserve">. Hệ thống này </w:t>
      </w:r>
      <w:r w:rsidR="005733F3" w:rsidRPr="005733F3">
        <w:rPr>
          <w:color w:val="000000"/>
          <w:shd w:val="clear" w:color="auto" w:fill="FFFFFF"/>
        </w:rPr>
        <w:t xml:space="preserve">là hệ thống được áp dụng chủ yếu cho các doanh nghiệp, các công ty mong muốn xây dựng cho mình một chính sách bán và chăm sóc khách hàng hấp dẫn. Với hệ thống này khách hàng sẽ được hưởng những đặc quyền riêng khi mua sắm, tiêu dùng tại các điểm áp dụng chương trình như các cửa hàng, siêu thị, nhà hàng,…Vì vậy doanh nghiệp không những sẽ giữ chân được khách </w:t>
      </w:r>
      <w:r w:rsidR="005733F3" w:rsidRPr="005733F3">
        <w:rPr>
          <w:color w:val="000000"/>
          <w:shd w:val="clear" w:color="auto" w:fill="FFFFFF"/>
        </w:rPr>
        <w:lastRenderedPageBreak/>
        <w:t>hàng mà còn khuyến khích họ tiêu dùng và điều này sẽ làm tăng lợi nhuận cho doanh nghiệp</w:t>
      </w:r>
      <w:r w:rsidR="005733F3">
        <w:rPr>
          <w:rStyle w:val="apple-converted-space"/>
          <w:rFonts w:ascii="Arial" w:hAnsi="Arial" w:cs="Arial"/>
          <w:color w:val="000000"/>
          <w:sz w:val="18"/>
          <w:szCs w:val="18"/>
          <w:shd w:val="clear" w:color="auto" w:fill="FFFFFF"/>
        </w:rPr>
        <w:t> </w:t>
      </w:r>
      <w:r w:rsidR="005733F3">
        <w:t xml:space="preserve"> </w:t>
      </w:r>
    </w:p>
    <w:p w:rsidR="005733F3" w:rsidRDefault="005733F3" w:rsidP="005733F3">
      <w:pPr>
        <w:pStyle w:val="BodyText"/>
        <w:spacing w:line="360" w:lineRule="auto"/>
        <w:ind w:firstLine="720"/>
        <w:jc w:val="both"/>
      </w:pPr>
      <w:r>
        <w:t>Luồng hoạt động của hệ thống eLoyalty:</w:t>
      </w:r>
    </w:p>
    <w:p w:rsidR="00E97183" w:rsidRPr="00E97183" w:rsidRDefault="005733F3" w:rsidP="005524E1">
      <w:pPr>
        <w:pStyle w:val="BodyText"/>
        <w:numPr>
          <w:ilvl w:val="0"/>
          <w:numId w:val="105"/>
        </w:numPr>
        <w:spacing w:line="360" w:lineRule="auto"/>
        <w:jc w:val="both"/>
      </w:pPr>
      <w:r w:rsidRPr="005733F3">
        <w:rPr>
          <w:rFonts w:eastAsia="Times New Roman"/>
          <w:color w:val="000000"/>
        </w:rPr>
        <w:t>Khi khách hàng đến mua sắm, tiêu dùng tại các cửa hàng, siêu thị, nhà hàng họ sẽ dùng thẻ khách hàng thân thiết để được hưởng các ưu đãi khi thanh toán, những ưu đãi này được tính riêng cho mỗi chủ thẻ. Thiết bị đọc thẻ đặt tại các cửa hàng để thu thập thông tin về khách hàng và thông tin giao dịch rồi gửi lên máy chủ hệ thống. Hệ thống xử lý trung tâm sẽ tiến hành xác nhận khách hàng và đưa ra các ưu đãi mà khách hàng sẽ được hưởng rồi gửi lại cho nhân viên ở cửa hàng biết.</w:t>
      </w:r>
    </w:p>
    <w:p w:rsidR="00E97183" w:rsidRPr="00E97183" w:rsidRDefault="00E97183" w:rsidP="005524E1">
      <w:pPr>
        <w:pStyle w:val="BodyText"/>
        <w:numPr>
          <w:ilvl w:val="0"/>
          <w:numId w:val="105"/>
        </w:numPr>
        <w:spacing w:line="360" w:lineRule="auto"/>
        <w:jc w:val="both"/>
      </w:pPr>
      <w:r w:rsidRPr="00E97183">
        <w:rPr>
          <w:rFonts w:eastAsia="Times New Roman"/>
          <w:color w:val="000000"/>
        </w:rPr>
        <w:t>Sau mỗi giao dịch thành công khách hàng sẽ được hưởng một số điểm thưởng nhất định, số điểm thưởng này được tính dựa vào các luật tính điểm. eLoyalty xây dựng mô đun tính điểm dưới dạng công thức tổng quát và cho phép các công ty tự xây dựng và quản lý các luật tính điểm</w:t>
      </w:r>
      <w:r>
        <w:rPr>
          <w:rFonts w:eastAsia="Times New Roman"/>
          <w:color w:val="000000"/>
        </w:rPr>
        <w:t>.</w:t>
      </w:r>
    </w:p>
    <w:p w:rsidR="005733F3" w:rsidRDefault="00E97183" w:rsidP="005524E1">
      <w:pPr>
        <w:pStyle w:val="BodyText"/>
        <w:numPr>
          <w:ilvl w:val="0"/>
          <w:numId w:val="105"/>
        </w:numPr>
        <w:spacing w:line="360" w:lineRule="auto"/>
        <w:jc w:val="both"/>
      </w:pPr>
      <w:r w:rsidRPr="00E97183">
        <w:rPr>
          <w:rFonts w:eastAsia="Times New Roman"/>
          <w:color w:val="000000"/>
        </w:rPr>
        <w:t>Khi điểm thưởng đạt tới số điểm nhất định, khách hàng có thể được đối sang thẻ mới có mức ưu đãi lớn hơn hay đổi điểm để lấy quà tặng</w:t>
      </w:r>
      <w:r>
        <w:t>.</w:t>
      </w:r>
    </w:p>
    <w:p w:rsidR="00E97183" w:rsidRDefault="00E97183" w:rsidP="00E97183">
      <w:pPr>
        <w:pStyle w:val="BodyText"/>
        <w:spacing w:line="360" w:lineRule="auto"/>
        <w:ind w:left="720"/>
        <w:jc w:val="both"/>
      </w:pPr>
      <w:r>
        <w:t>Kiến trúc của hệ thống eLoyalty:</w:t>
      </w:r>
    </w:p>
    <w:p w:rsidR="00E97183" w:rsidRDefault="00E97183" w:rsidP="00E97183">
      <w:pPr>
        <w:pStyle w:val="BodyText"/>
        <w:spacing w:line="360" w:lineRule="auto"/>
        <w:ind w:left="720"/>
        <w:jc w:val="both"/>
      </w:pPr>
      <w:r>
        <w:rPr>
          <w:noProof/>
        </w:rPr>
        <w:lastRenderedPageBreak/>
        <w:drawing>
          <wp:inline distT="0" distB="0" distL="0" distR="0">
            <wp:extent cx="5784215" cy="3157855"/>
            <wp:effectExtent l="0" t="0" r="6985" b="4445"/>
            <wp:docPr id="467" name="Picture 467" descr="E:\LuanVan\Thesis\Photo\HinhBaoCa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anVan\Thesis\Photo\HinhBaoCao\1-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4215" cy="3157855"/>
                    </a:xfrm>
                    <a:prstGeom prst="rect">
                      <a:avLst/>
                    </a:prstGeom>
                    <a:noFill/>
                    <a:ln>
                      <a:noFill/>
                    </a:ln>
                  </pic:spPr>
                </pic:pic>
              </a:graphicData>
            </a:graphic>
          </wp:inline>
        </w:drawing>
      </w:r>
    </w:p>
    <w:p w:rsidR="00CE1D97" w:rsidRPr="00CE1D97" w:rsidRDefault="00CE1D97" w:rsidP="00CE1D97">
      <w:pPr>
        <w:pStyle w:val="Caption"/>
        <w:rPr>
          <w:sz w:val="26"/>
        </w:rPr>
      </w:pPr>
      <w:r w:rsidRPr="00014F72">
        <w:rPr>
          <w:sz w:val="26"/>
        </w:rPr>
        <w:t xml:space="preserve">Hình </w:t>
      </w:r>
      <w:r>
        <w:rPr>
          <w:sz w:val="26"/>
        </w:rPr>
        <w:t>1</w:t>
      </w:r>
      <w:r>
        <w:rPr>
          <w:sz w:val="26"/>
        </w:rPr>
        <w:noBreakHyphen/>
        <w:t>4</w:t>
      </w:r>
      <w:r w:rsidRPr="00014F72">
        <w:rPr>
          <w:sz w:val="26"/>
        </w:rPr>
        <w:t xml:space="preserve"> </w:t>
      </w:r>
      <w:r>
        <w:rPr>
          <w:sz w:val="26"/>
        </w:rPr>
        <w:t>Sơ đồ kiến trúc của hệ thống eLoyalty.</w:t>
      </w:r>
    </w:p>
    <w:p w:rsidR="00E97183" w:rsidRDefault="00E97183" w:rsidP="005524E1">
      <w:pPr>
        <w:pStyle w:val="BodyText"/>
        <w:numPr>
          <w:ilvl w:val="0"/>
          <w:numId w:val="106"/>
        </w:numPr>
        <w:spacing w:line="360" w:lineRule="auto"/>
        <w:jc w:val="both"/>
      </w:pPr>
      <w:r>
        <w:t>eLoyalty Engine: Là may chủ dạng máy tính cả nhân đặt ở trong trung tâm dữ liệu dùng để lưu trữ cơ sở dữ liệu, giám sát hoạt động của hệ thống và quản lý các kết nối tới các thiết bị khác.</w:t>
      </w:r>
    </w:p>
    <w:p w:rsidR="00E97183" w:rsidRDefault="00E97183" w:rsidP="005524E1">
      <w:pPr>
        <w:pStyle w:val="BodyText"/>
        <w:numPr>
          <w:ilvl w:val="0"/>
          <w:numId w:val="106"/>
        </w:numPr>
        <w:spacing w:line="360" w:lineRule="auto"/>
        <w:jc w:val="both"/>
      </w:pPr>
      <w:r>
        <w:t>eLoyalty Desktop: Là một ứng dụng phần mềm có giao diện thân thiện dùng để quản lý các chức năng trong hệ thống như quản lý thành viên, quản lý quà tặng, quản lý cách thức đổi quà tặng và quản lý báo cáo,…</w:t>
      </w:r>
    </w:p>
    <w:p w:rsidR="00E97183" w:rsidRDefault="00E97183" w:rsidP="005524E1">
      <w:pPr>
        <w:pStyle w:val="BodyText"/>
        <w:numPr>
          <w:ilvl w:val="0"/>
          <w:numId w:val="106"/>
        </w:numPr>
        <w:spacing w:line="360" w:lineRule="auto"/>
        <w:jc w:val="both"/>
      </w:pPr>
      <w:r>
        <w:t>EFTPOS Terminal: Là một thiết bị thanh toán mạnh mẽ với thiết kế chắc chắn và hiệu quả về mặt kinh tế. Hoạt động hoàn toàn độc lập không cần kết nối tới máy tính và hỗ trợ đọc nhiều loại thẻ như thẻ từ, thẻ thông minh hay thẻ mifare,…</w:t>
      </w:r>
    </w:p>
    <w:p w:rsidR="00E97183" w:rsidRDefault="00E97183" w:rsidP="005524E1">
      <w:pPr>
        <w:pStyle w:val="BodyText"/>
        <w:numPr>
          <w:ilvl w:val="0"/>
          <w:numId w:val="106"/>
        </w:numPr>
        <w:spacing w:line="360" w:lineRule="auto"/>
        <w:jc w:val="both"/>
      </w:pPr>
      <w:r>
        <w:t>PSTN, GPRS, Intranet: Hỗ trợ nhiều loại kết nối để truyền dữ liệu như đường dây điện thoại cố định, qua mạng di động hay qua mạng máy tính.</w:t>
      </w:r>
    </w:p>
    <w:p w:rsidR="00E97183" w:rsidRPr="005733F3" w:rsidRDefault="00E97183" w:rsidP="005524E1">
      <w:pPr>
        <w:pStyle w:val="BodyText"/>
        <w:numPr>
          <w:ilvl w:val="0"/>
          <w:numId w:val="106"/>
        </w:numPr>
        <w:spacing w:line="360" w:lineRule="auto"/>
        <w:jc w:val="both"/>
      </w:pPr>
      <w:r>
        <w:lastRenderedPageBreak/>
        <w:t>All-In-One POS System (lựa chọn): eLoyalty Terminal có thể tích hợp với mọi hệ thống bán hàng tự động sử dụng hệ điều hành Windows thông qua kết nối ECR.</w:t>
      </w:r>
    </w:p>
    <w:p w:rsidR="00CE1D97" w:rsidRPr="00CE1D97" w:rsidRDefault="003C26D9" w:rsidP="005524E1">
      <w:pPr>
        <w:pStyle w:val="BodyText"/>
        <w:numPr>
          <w:ilvl w:val="0"/>
          <w:numId w:val="100"/>
        </w:numPr>
        <w:rPr>
          <w:b/>
        </w:rPr>
      </w:pPr>
      <w:r w:rsidRPr="009A2B90">
        <w:rPr>
          <w:b/>
        </w:rPr>
        <w:t>Ưu điể</w:t>
      </w:r>
      <w:r w:rsidR="006A7E3E">
        <w:rPr>
          <w:b/>
        </w:rPr>
        <w:t>m</w:t>
      </w:r>
      <w:r w:rsidR="00CE1D97">
        <w:rPr>
          <w:b/>
        </w:rPr>
        <w:t xml:space="preserve"> </w:t>
      </w:r>
    </w:p>
    <w:p w:rsidR="00CE1D97" w:rsidRDefault="00CE1D97" w:rsidP="00CE1D97">
      <w:pPr>
        <w:pStyle w:val="BodyText"/>
        <w:spacing w:line="360" w:lineRule="auto"/>
        <w:ind w:firstLine="720"/>
        <w:jc w:val="both"/>
        <w:rPr>
          <w:color w:val="000000"/>
          <w:shd w:val="clear" w:color="auto" w:fill="FFFFFF"/>
        </w:rPr>
      </w:pPr>
      <w:r>
        <w:t xml:space="preserve">Hỗ </w:t>
      </w:r>
      <w:r w:rsidRPr="00CE1D97">
        <w:rPr>
          <w:color w:val="000000"/>
          <w:shd w:val="clear" w:color="auto" w:fill="FFFFFF"/>
        </w:rPr>
        <w:t>trợ phương thức xác nhận khách hàng trực tuyến, đảm bảo quyền lợi chính đáng cho khách hàng khi tham gia cũng như đảm bảo lợi ích của doanh nghiệp.</w:t>
      </w:r>
    </w:p>
    <w:p w:rsidR="00CE1D97" w:rsidRPr="001C0CA4" w:rsidRDefault="00CE1D97" w:rsidP="00CE1D97">
      <w:pPr>
        <w:pStyle w:val="BodyText"/>
        <w:spacing w:line="360" w:lineRule="auto"/>
        <w:ind w:firstLine="720"/>
        <w:jc w:val="both"/>
      </w:pPr>
      <w:r w:rsidRPr="00CE1D97">
        <w:rPr>
          <w:color w:val="000000"/>
          <w:shd w:val="clear" w:color="auto" w:fill="FFFFFF"/>
        </w:rPr>
        <w:t>Dễ dàng áp dụng triển khai trên phạm vị rộng bởi hệ thống hỗ trợ nhiều loại giao tiếp như mạng toàn cầu internet, mạng di động hay mạng điện thoại phù hợp với các doanh nghiệp hay công ty có nhiều chuỗi cửa hàng, siêu thị trên toàn quốc.</w:t>
      </w:r>
    </w:p>
    <w:p w:rsidR="00171C61" w:rsidRDefault="00CE1D97" w:rsidP="00254A69">
      <w:pPr>
        <w:pStyle w:val="BodyText"/>
        <w:spacing w:line="360" w:lineRule="auto"/>
        <w:ind w:firstLine="720"/>
        <w:jc w:val="both"/>
        <w:rPr>
          <w:color w:val="000000"/>
          <w:shd w:val="clear" w:color="auto" w:fill="FFFFFF"/>
        </w:rPr>
      </w:pPr>
      <w:r>
        <w:t xml:space="preserve">Luật </w:t>
      </w:r>
      <w:r w:rsidRPr="00CE1D97">
        <w:rPr>
          <w:color w:val="000000"/>
          <w:shd w:val="clear" w:color="auto" w:fill="FFFFFF"/>
        </w:rPr>
        <w:t>tính điểm thưởng được chính doanh nghiệp thiết lập và tích hợp vào hệ thống một cách đơn giản giúp cho việc áp dụng các chương trình khuyến mãi được linh động.</w:t>
      </w:r>
    </w:p>
    <w:p w:rsidR="00CE1D97" w:rsidRDefault="00CE1D97" w:rsidP="00254A69">
      <w:pPr>
        <w:pStyle w:val="BodyText"/>
        <w:spacing w:line="360" w:lineRule="auto"/>
        <w:ind w:firstLine="720"/>
        <w:jc w:val="both"/>
      </w:pPr>
      <w:r>
        <w:rPr>
          <w:color w:val="000000"/>
          <w:shd w:val="clear" w:color="auto" w:fill="FFFFFF"/>
        </w:rPr>
        <w:t xml:space="preserve">Thẻ </w:t>
      </w:r>
      <w:r w:rsidRPr="00CE1D97">
        <w:rPr>
          <w:color w:val="000000"/>
          <w:shd w:val="clear" w:color="auto" w:fill="FFFFFF"/>
        </w:rPr>
        <w:t>dùng trong hệ thống có thể là thẻ từ, thẻ chip hay thẻ mifare và thẻ có thể được phát hành tại các cửa hàng ngay khi khách hàng tham gia</w:t>
      </w:r>
    </w:p>
    <w:p w:rsidR="008E2F68" w:rsidRPr="009A2B90" w:rsidRDefault="008E2F68" w:rsidP="005524E1">
      <w:pPr>
        <w:pStyle w:val="BodyText"/>
        <w:numPr>
          <w:ilvl w:val="0"/>
          <w:numId w:val="100"/>
        </w:numPr>
        <w:spacing w:line="360" w:lineRule="auto"/>
        <w:jc w:val="both"/>
        <w:rPr>
          <w:b/>
        </w:rPr>
      </w:pPr>
      <w:r w:rsidRPr="009A2B90">
        <w:rPr>
          <w:b/>
        </w:rPr>
        <w:t>Khuyết điể</w:t>
      </w:r>
      <w:r w:rsidR="00B16C65">
        <w:rPr>
          <w:b/>
        </w:rPr>
        <w:t>m</w:t>
      </w:r>
    </w:p>
    <w:p w:rsidR="00FA0C72" w:rsidRDefault="00E840AB" w:rsidP="00254A69">
      <w:pPr>
        <w:pStyle w:val="BodyText"/>
        <w:spacing w:line="360" w:lineRule="auto"/>
        <w:ind w:firstLine="720"/>
        <w:jc w:val="both"/>
      </w:pPr>
      <w:r>
        <w:t xml:space="preserve">Với </w:t>
      </w:r>
      <w:r w:rsidR="00CE1D97">
        <w:t>nhửng ưu điểm trên hệ thống eLoyalty dễ dàng chiếm ưu thể trong lĩnh vực cung cấp hệ thống tích lũy điểm cho các cửa hàng, siêu thị. Nhưng bên cạnh đó hệ thống còn tồn tại 1 số khuyết điểm sau</w:t>
      </w:r>
      <w:r w:rsidR="00FA0C72">
        <w:t xml:space="preserve">: </w:t>
      </w:r>
    </w:p>
    <w:p w:rsidR="00CE1D97" w:rsidRDefault="00210AFC" w:rsidP="005524E1">
      <w:pPr>
        <w:pStyle w:val="BodyText"/>
        <w:numPr>
          <w:ilvl w:val="0"/>
          <w:numId w:val="107"/>
        </w:numPr>
        <w:spacing w:line="360" w:lineRule="auto"/>
        <w:jc w:val="both"/>
      </w:pPr>
      <w:r>
        <w:t>Chi phí cài đặt cho hệ thống cao do có quá nhiều thiết bị.</w:t>
      </w:r>
    </w:p>
    <w:p w:rsidR="00210AFC" w:rsidRDefault="00210AFC" w:rsidP="005524E1">
      <w:pPr>
        <w:pStyle w:val="BodyText"/>
        <w:numPr>
          <w:ilvl w:val="0"/>
          <w:numId w:val="107"/>
        </w:numPr>
        <w:spacing w:line="360" w:lineRule="auto"/>
        <w:jc w:val="both"/>
      </w:pPr>
      <w:r>
        <w:t>Nhiều thiết bị dẫn đến bất tiện trong khi sử dụng.</w:t>
      </w:r>
    </w:p>
    <w:p w:rsidR="00210AFC" w:rsidRDefault="00210AFC" w:rsidP="005524E1">
      <w:pPr>
        <w:pStyle w:val="BodyText"/>
        <w:numPr>
          <w:ilvl w:val="0"/>
          <w:numId w:val="107"/>
        </w:numPr>
        <w:spacing w:line="360" w:lineRule="auto"/>
        <w:jc w:val="both"/>
      </w:pPr>
      <w:r>
        <w:t>Khó di chuyển hệ thống.</w:t>
      </w:r>
    </w:p>
    <w:p w:rsidR="00210AFC" w:rsidRDefault="00210AFC" w:rsidP="005524E1">
      <w:pPr>
        <w:pStyle w:val="BodyText"/>
        <w:numPr>
          <w:ilvl w:val="0"/>
          <w:numId w:val="107"/>
        </w:numPr>
        <w:spacing w:line="360" w:lineRule="auto"/>
        <w:jc w:val="both"/>
      </w:pPr>
      <w:r>
        <w:t>Người dùng còn phải sử dụng các thẻ để tham gia hệ thống.</w:t>
      </w:r>
    </w:p>
    <w:p w:rsidR="00210AFC" w:rsidRDefault="00210AFC" w:rsidP="005524E1">
      <w:pPr>
        <w:pStyle w:val="BodyText"/>
        <w:numPr>
          <w:ilvl w:val="0"/>
          <w:numId w:val="107"/>
        </w:numPr>
        <w:spacing w:line="360" w:lineRule="auto"/>
        <w:jc w:val="both"/>
      </w:pPr>
      <w:r>
        <w:t>Việc tương tác và quản lý khách hàng khá khó khăn.</w:t>
      </w:r>
    </w:p>
    <w:p w:rsidR="00AF772B" w:rsidRPr="00B634A8" w:rsidRDefault="00BF10D1" w:rsidP="00752585">
      <w:pPr>
        <w:pStyle w:val="BodyText"/>
        <w:outlineLvl w:val="2"/>
        <w:rPr>
          <w:b/>
        </w:rPr>
      </w:pPr>
      <w:bookmarkStart w:id="32" w:name="_Toc422262439"/>
      <w:r w:rsidRPr="00752585">
        <w:rPr>
          <w:b/>
          <w:i/>
        </w:rPr>
        <w:t>1.5</w:t>
      </w:r>
      <w:r w:rsidR="00AF772B" w:rsidRPr="00752585">
        <w:rPr>
          <w:b/>
          <w:i/>
        </w:rPr>
        <w:t>.</w:t>
      </w:r>
      <w:r w:rsidR="002D535B" w:rsidRPr="00752585">
        <w:rPr>
          <w:b/>
          <w:i/>
        </w:rPr>
        <w:t>3</w:t>
      </w:r>
      <w:r w:rsidR="00B16C65" w:rsidRPr="00752585">
        <w:rPr>
          <w:b/>
          <w:i/>
        </w:rPr>
        <w:t>.</w:t>
      </w:r>
      <w:r w:rsidR="00AF772B" w:rsidRPr="00752585">
        <w:rPr>
          <w:b/>
          <w:i/>
        </w:rPr>
        <w:t xml:space="preserve"> </w:t>
      </w:r>
      <w:r w:rsidR="00B634A8" w:rsidRPr="00752585">
        <w:rPr>
          <w:b/>
          <w:i/>
        </w:rPr>
        <w:t xml:space="preserve">Hiện trạng Hệ Thống Điểm Thưởng </w:t>
      </w:r>
      <w:bookmarkEnd w:id="32"/>
      <w:r w:rsidR="008D4733">
        <w:rPr>
          <w:b/>
          <w:i/>
        </w:rPr>
        <w:t>trên mobile</w:t>
      </w:r>
    </w:p>
    <w:p w:rsidR="008D758B" w:rsidRDefault="00C51417" w:rsidP="00CA01DC">
      <w:pPr>
        <w:spacing w:after="0" w:line="360" w:lineRule="auto"/>
        <w:ind w:firstLine="720"/>
        <w:jc w:val="both"/>
      </w:pPr>
      <w:r>
        <w:lastRenderedPageBreak/>
        <w:t xml:space="preserve">Song song với hệ thống điểm thưởng </w:t>
      </w:r>
      <w:r w:rsidR="008D758B">
        <w:t>với nhiều thiết bị như trên thì gần đây với sự lớn mạnh của thị trường di động, những hê thống điểm thưởng được tích hợp vào thiết bị di động dần dần xuất hiện.</w:t>
      </w:r>
    </w:p>
    <w:p w:rsidR="004B392A" w:rsidRDefault="008D758B" w:rsidP="004B392A">
      <w:pPr>
        <w:spacing w:after="0" w:line="360" w:lineRule="auto"/>
        <w:ind w:firstLine="720"/>
        <w:jc w:val="both"/>
      </w:pPr>
      <w:r>
        <w:t>[5]</w:t>
      </w:r>
      <w:r w:rsidR="004B392A">
        <w:t>Theo đánh giá của ZDNet thì các hệ thống điểm tích lũy trên thiết bị di động đáng chú ý hiện nay là: Belly, Front Flip, KeyRing, LoyalBlocks, Perka, Slyde</w:t>
      </w:r>
      <w:r w:rsidR="00C41037">
        <w:t>, SpotOn.</w:t>
      </w:r>
    </w:p>
    <w:p w:rsidR="001F7C06" w:rsidRDefault="00C86C89" w:rsidP="004B392A">
      <w:pPr>
        <w:spacing w:after="0" w:line="360" w:lineRule="auto"/>
        <w:ind w:firstLine="720"/>
        <w:jc w:val="both"/>
      </w:pPr>
      <w:r>
        <w:t xml:space="preserve">Trong đó, </w:t>
      </w:r>
      <w:r w:rsidR="00663F80">
        <w:t xml:space="preserve">SpotOn </w:t>
      </w:r>
      <w:r>
        <w:t>với 6000 doanh nghiệp và 2,5 triệu khách hàng, hỗ trợ trên 2 nền tả</w:t>
      </w:r>
      <w:r w:rsidR="00663F80">
        <w:t xml:space="preserve">ng Android và iOS và đặc biệt luồng chạy rất giống với mô hình </w:t>
      </w:r>
      <w:r w:rsidR="001F7C06">
        <w:t>điểm tích lũy</w:t>
      </w:r>
      <w:r w:rsidR="00663F80">
        <w:t xml:space="preserve"> truyền thống với 1 ứng dụng cho chủ cửa hàng và 1 ứng dụng cho khách hàng</w:t>
      </w:r>
      <w:r w:rsidR="001F7C06">
        <w:t>.</w:t>
      </w:r>
    </w:p>
    <w:p w:rsidR="00EB69C8" w:rsidRDefault="009A5B60" w:rsidP="00160CB7">
      <w:pPr>
        <w:spacing w:after="0" w:line="360" w:lineRule="auto"/>
        <w:ind w:firstLine="720"/>
        <w:jc w:val="both"/>
      </w:pPr>
      <w:r>
        <w:t>[6]SpotOn cung cấp 1 ứng dụng cho khách hàng với các chức năng chính sau:</w:t>
      </w:r>
    </w:p>
    <w:p w:rsidR="001F3F43" w:rsidRDefault="00F752E6" w:rsidP="005524E1">
      <w:pPr>
        <w:pStyle w:val="ListParagraph"/>
        <w:numPr>
          <w:ilvl w:val="0"/>
          <w:numId w:val="100"/>
        </w:numPr>
        <w:spacing w:after="0" w:line="360" w:lineRule="auto"/>
        <w:jc w:val="both"/>
      </w:pPr>
      <w:r>
        <w:t>Đăng kí tài khoản để lấy Barcode cho tài khoản.</w:t>
      </w:r>
    </w:p>
    <w:p w:rsidR="00EB69C8" w:rsidRDefault="008A42F8" w:rsidP="005524E1">
      <w:pPr>
        <w:pStyle w:val="ListParagraph"/>
        <w:numPr>
          <w:ilvl w:val="0"/>
          <w:numId w:val="100"/>
        </w:numPr>
        <w:spacing w:after="0" w:line="360" w:lineRule="auto"/>
        <w:jc w:val="both"/>
      </w:pPr>
      <w:r>
        <w:t>Tìm kiếm và t</w:t>
      </w:r>
      <w:r w:rsidR="00F752E6">
        <w:t>ham gia các chương trình tích lũy điểm của các cửa hàng.</w:t>
      </w:r>
    </w:p>
    <w:p w:rsidR="00160CB7" w:rsidRDefault="00EB69C8" w:rsidP="00EB69C8">
      <w:pPr>
        <w:pStyle w:val="Chun"/>
      </w:pPr>
      <w:r w:rsidRPr="00EB69C8">
        <w:rPr>
          <w:noProof/>
        </w:rPr>
        <w:lastRenderedPageBreak/>
        <w:t xml:space="preserve"> </w:t>
      </w:r>
      <w:r>
        <w:rPr>
          <w:noProof/>
        </w:rPr>
        <w:drawing>
          <wp:inline distT="0" distB="0" distL="0" distR="0" wp14:anchorId="29E26F48" wp14:editId="6ED3E7DB">
            <wp:extent cx="5784215" cy="4975860"/>
            <wp:effectExtent l="0" t="0" r="6985" b="0"/>
            <wp:docPr id="468" name="Picture 468" descr="E:\LuanVan\Thesis\Photo\HinhBaoCao\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anVan\Thesis\Photo\HinhBaoCao\1-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215" cy="4975860"/>
                    </a:xfrm>
                    <a:prstGeom prst="rect">
                      <a:avLst/>
                    </a:prstGeom>
                    <a:noFill/>
                    <a:ln>
                      <a:noFill/>
                    </a:ln>
                  </pic:spPr>
                </pic:pic>
              </a:graphicData>
            </a:graphic>
          </wp:inline>
        </w:drawing>
      </w:r>
    </w:p>
    <w:p w:rsidR="00EB69C8" w:rsidRPr="00EB69C8" w:rsidRDefault="00EB69C8" w:rsidP="00EB69C8">
      <w:pPr>
        <w:pStyle w:val="ListParagraph"/>
        <w:spacing w:after="0" w:line="360" w:lineRule="auto"/>
        <w:ind w:left="1080"/>
        <w:jc w:val="center"/>
        <w:rPr>
          <w:b/>
        </w:rPr>
      </w:pPr>
      <w:r w:rsidRPr="00EB69C8">
        <w:rPr>
          <w:b/>
        </w:rPr>
        <w:t>Hình 1</w:t>
      </w:r>
      <w:r w:rsidRPr="00EB69C8">
        <w:rPr>
          <w:b/>
        </w:rPr>
        <w:noBreakHyphen/>
      </w:r>
      <w:r w:rsidRPr="00EB69C8">
        <w:rPr>
          <w:b/>
        </w:rPr>
        <w:fldChar w:fldCharType="begin"/>
      </w:r>
      <w:r w:rsidRPr="00EB69C8">
        <w:rPr>
          <w:b/>
        </w:rPr>
        <w:instrText xml:space="preserve"> SEQ Hình \* ARABIC \s 1 </w:instrText>
      </w:r>
      <w:r w:rsidRPr="00EB69C8">
        <w:rPr>
          <w:b/>
        </w:rPr>
        <w:fldChar w:fldCharType="separate"/>
      </w:r>
      <w:r w:rsidRPr="00EB69C8">
        <w:rPr>
          <w:b/>
          <w:noProof/>
        </w:rPr>
        <w:t>5</w:t>
      </w:r>
      <w:r w:rsidRPr="00EB69C8">
        <w:rPr>
          <w:b/>
        </w:rPr>
        <w:fldChar w:fldCharType="end"/>
      </w:r>
      <w:r w:rsidRPr="00EB69C8">
        <w:rPr>
          <w:b/>
        </w:rPr>
        <w:t xml:space="preserve"> Chức năng đổi điểm tích lũy.</w:t>
      </w:r>
    </w:p>
    <w:p w:rsidR="00EB69C8" w:rsidRDefault="00EB69C8" w:rsidP="005524E1">
      <w:pPr>
        <w:pStyle w:val="ListParagraph"/>
        <w:numPr>
          <w:ilvl w:val="0"/>
          <w:numId w:val="100"/>
        </w:numPr>
        <w:spacing w:after="0" w:line="360" w:lineRule="auto"/>
        <w:jc w:val="both"/>
      </w:pPr>
      <w:r>
        <w:t>Khách hàng dùng điểm để đổi quà khuyến mãi khi đến cửa hàng.</w:t>
      </w:r>
    </w:p>
    <w:p w:rsidR="00A97B99" w:rsidRDefault="00EB69C8" w:rsidP="00A97B99">
      <w:pPr>
        <w:spacing w:after="0" w:line="360" w:lineRule="auto"/>
        <w:jc w:val="both"/>
      </w:pPr>
      <w:r>
        <w:tab/>
      </w:r>
      <w:r w:rsidR="00A97B99">
        <w:t>[7]</w:t>
      </w:r>
      <w:r>
        <w:t xml:space="preserve">Bên cạnh ứng dụng khách hàng </w:t>
      </w:r>
      <w:r w:rsidR="00A97B99">
        <w:t>SpotOn còn cung cấp 1 ứng dụng web để cho chủ cửa hàng thực hiện việc tạo các chương trình khuyến mãi, tích điểm cho khách hàng của mình.</w:t>
      </w:r>
    </w:p>
    <w:p w:rsidR="00AF5A3F" w:rsidRDefault="00A97B99" w:rsidP="00AF5A3F">
      <w:pPr>
        <w:spacing w:after="0" w:line="360" w:lineRule="auto"/>
        <w:jc w:val="both"/>
      </w:pPr>
      <w:r>
        <w:tab/>
        <w:t xml:space="preserve">[8]Cuối cùng là </w:t>
      </w:r>
      <w:r w:rsidR="00E1386E">
        <w:t>ứng dụng đặt ở cửa hàng để khách hàng có thể sử dụng điểm và đổi quà. Ứng dụng chỉ gồm 1 chức năng chính là kiểm tra khách hàng và cho đổi quà</w:t>
      </w:r>
    </w:p>
    <w:p w:rsidR="00AF5A3F" w:rsidRDefault="00AF5A3F" w:rsidP="00AF5A3F">
      <w:pPr>
        <w:spacing w:after="0" w:line="360" w:lineRule="auto"/>
        <w:jc w:val="both"/>
      </w:pPr>
    </w:p>
    <w:p w:rsidR="00AF5A3F" w:rsidRPr="00AF5A3F" w:rsidRDefault="00AF5A3F" w:rsidP="00AF5A3F">
      <w:pPr>
        <w:spacing w:after="0" w:line="360" w:lineRule="auto"/>
        <w:jc w:val="both"/>
      </w:pPr>
    </w:p>
    <w:p w:rsidR="00AF5A3F" w:rsidRPr="00AF5A3F" w:rsidRDefault="00AF5A3F" w:rsidP="00AF5A3F">
      <w:pPr>
        <w:pStyle w:val="Chun"/>
        <w:jc w:val="center"/>
      </w:pPr>
      <w:r>
        <w:rPr>
          <w:noProof/>
        </w:rPr>
        <w:drawing>
          <wp:inline distT="0" distB="0" distL="0" distR="0">
            <wp:extent cx="5795010" cy="7113270"/>
            <wp:effectExtent l="0" t="0" r="0" b="0"/>
            <wp:docPr id="469" name="Picture 469" descr="E:\LuanVan\Thesis\Photo\HinhBaoCao\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uanVan\Thesis\Photo\HinhBaoCao\1-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010" cy="7113270"/>
                    </a:xfrm>
                    <a:prstGeom prst="rect">
                      <a:avLst/>
                    </a:prstGeom>
                    <a:noFill/>
                    <a:ln>
                      <a:noFill/>
                    </a:ln>
                  </pic:spPr>
                </pic:pic>
              </a:graphicData>
            </a:graphic>
          </wp:inline>
        </w:drawing>
      </w:r>
      <w:r w:rsidRPr="00AF5A3F">
        <w:rPr>
          <w:b/>
        </w:rPr>
        <w:t>Hình 1</w:t>
      </w:r>
      <w:r w:rsidRPr="00AF5A3F">
        <w:rPr>
          <w:b/>
        </w:rPr>
        <w:noBreakHyphen/>
        <w:t>6 Chức năng đổi điểm tích lũy.</w:t>
      </w:r>
    </w:p>
    <w:p w:rsidR="0008448D" w:rsidRPr="00AF5A3F" w:rsidRDefault="00AF5A3F" w:rsidP="00E758B1">
      <w:pPr>
        <w:spacing w:after="0" w:line="360" w:lineRule="auto"/>
        <w:jc w:val="both"/>
      </w:pPr>
      <w:r>
        <w:lastRenderedPageBreak/>
        <w:t>Do hệ thống này chỉ hổ trợ trong khu vực nước Mỹ</w:t>
      </w:r>
      <w:r w:rsidR="00E758B1">
        <w:t xml:space="preserve"> và thị trường điểm tích lũy trên thiết bị di động tại Việt Nam còn khá mới, nên chúng em quyết định kế thừa các ưu điểm và tính năng của hệ thống SpotOn để xây dựng một hệ thống có tính năng gần tương đương và tích hợp thêm 1 số chức năng cũng như thay đổi một số tính năng đã có. Hệ thống sẽ góp phần nào đó thúc đẩy việc đơn giản hóa các quá trình mua bán và tương tác với khách hàng của các hệ thống cửa hàng, cũng như giảm đi sự phức tạp cho khách hàng khi sử dụng hệ thống hiện nay.</w:t>
      </w:r>
    </w:p>
    <w:p w:rsidR="00AF772B" w:rsidRPr="008C6AA7" w:rsidRDefault="00AF772B" w:rsidP="00F544B4">
      <w:pPr>
        <w:pStyle w:val="Heading1"/>
        <w:ind w:left="0" w:firstLine="27"/>
        <w:jc w:val="center"/>
        <w:rPr>
          <w:sz w:val="40"/>
          <w:lang w:val="vi-VN"/>
        </w:rPr>
      </w:pPr>
      <w:r w:rsidRPr="009B1FB9">
        <w:rPr>
          <w:lang w:val="vi-VN"/>
        </w:rPr>
        <w:br w:type="page"/>
      </w:r>
      <w:bookmarkStart w:id="33" w:name="_Toc422262440"/>
      <w:r w:rsidRPr="00F544B4">
        <w:rPr>
          <w:sz w:val="40"/>
          <w:szCs w:val="40"/>
        </w:rPr>
        <w:lastRenderedPageBreak/>
        <w:t>MÔ TẢ HỆ THỐNG</w:t>
      </w:r>
      <w:bookmarkEnd w:id="33"/>
    </w:p>
    <w:p w:rsidR="00AF772B" w:rsidRPr="00B16C65" w:rsidRDefault="00905AD3" w:rsidP="00F544B4">
      <w:pPr>
        <w:pStyle w:val="Heading2"/>
        <w:numPr>
          <w:ilvl w:val="0"/>
          <w:numId w:val="0"/>
        </w:numPr>
        <w:rPr>
          <w:b w:val="0"/>
          <w:lang w:val="vi-VN"/>
        </w:rPr>
      </w:pPr>
      <w:bookmarkStart w:id="34" w:name="_Toc422262441"/>
      <w:r w:rsidRPr="00F544B4">
        <w:rPr>
          <w:sz w:val="26"/>
          <w:szCs w:val="26"/>
        </w:rPr>
        <w:t>2</w:t>
      </w:r>
      <w:r w:rsidR="00AF772B" w:rsidRPr="00F544B4">
        <w:rPr>
          <w:sz w:val="26"/>
          <w:szCs w:val="26"/>
        </w:rPr>
        <w:t>.1. Mô tả chung</w:t>
      </w:r>
      <w:bookmarkEnd w:id="34"/>
    </w:p>
    <w:p w:rsidR="00584F6C" w:rsidRDefault="00584F6C" w:rsidP="00584F6C">
      <w:pPr>
        <w:pStyle w:val="BodyText"/>
        <w:spacing w:line="360" w:lineRule="auto"/>
        <w:jc w:val="both"/>
        <w:rPr>
          <w:lang w:val="vi-VN"/>
        </w:rPr>
      </w:pPr>
      <w:bookmarkStart w:id="35" w:name="_Toc422262443"/>
      <w:r>
        <w:rPr>
          <w:lang w:val="vi-VN"/>
        </w:rPr>
        <w:t xml:space="preserve">Hệ thống </w:t>
      </w:r>
      <w:del w:id="36" w:author="theirs" w:date="2015-06-23T00:39:00Z">
        <w:r>
          <w:rPr>
            <w:lang w:val="vi-VN"/>
          </w:rPr>
          <w:delText>Cảnh báo giao thông</w:delText>
        </w:r>
      </w:del>
      <w:ins w:id="37" w:author="theirs" w:date="2015-06-23T00:39:00Z">
        <w:r>
          <w:rPr>
            <w:lang w:val="vi-VN"/>
          </w:rPr>
          <w:t>điểm thưởng</w:t>
        </w:r>
      </w:ins>
      <w:r>
        <w:rPr>
          <w:lang w:val="vi-VN"/>
        </w:rPr>
        <w:t xml:space="preserve"> là một tổ hợp của các thành phần theo mô hình Client-Server bao gồm </w:t>
      </w:r>
      <w:r>
        <w:rPr>
          <w:rPrChange w:id="38" w:author="theirs" w:date="2015-06-23T00:39:00Z">
            <w:rPr>
              <w:lang w:val="vi-VN"/>
            </w:rPr>
          </w:rPrChange>
        </w:rPr>
        <w:t>bốn</w:t>
      </w:r>
      <w:r>
        <w:rPr>
          <w:lang w:val="vi-VN"/>
        </w:rPr>
        <w:t xml:space="preserve"> thành phần sau:</w:t>
      </w:r>
    </w:p>
    <w:p w:rsidR="00584F6C" w:rsidRDefault="00584F6C" w:rsidP="00584F6C">
      <w:pPr>
        <w:pStyle w:val="BodyText"/>
        <w:numPr>
          <w:ilvl w:val="0"/>
          <w:numId w:val="22"/>
        </w:numPr>
        <w:spacing w:line="360" w:lineRule="auto"/>
        <w:jc w:val="both"/>
        <w:rPr>
          <w:lang w:val="vi-VN"/>
        </w:rPr>
      </w:pPr>
      <w:del w:id="39" w:author="theirs" w:date="2015-06-23T00:39:00Z">
        <w:r>
          <w:rPr>
            <w:lang w:val="vi-VN"/>
          </w:rPr>
          <w:delText>Chương trình</w:delText>
        </w:r>
      </w:del>
      <w:ins w:id="40" w:author="theirs" w:date="2015-06-23T00:39:00Z">
        <w:r>
          <w:t>Hai ứng dụng client: ứng dụng dành cho chủ shop và ứng dụng dành cho khách hàng. Các ứng dụng này</w:t>
        </w:r>
      </w:ins>
      <w:r>
        <w:rPr>
          <w:rPrChange w:id="41" w:author="theirs" w:date="2015-06-23T00:39:00Z">
            <w:rPr>
              <w:lang w:val="vi-VN"/>
            </w:rPr>
          </w:rPrChange>
        </w:rPr>
        <w:t xml:space="preserve"> được cài đặt trên </w:t>
      </w:r>
      <w:del w:id="42" w:author="theirs" w:date="2015-06-23T00:39:00Z">
        <w:r>
          <w:rPr>
            <w:lang w:val="vi-VN"/>
          </w:rPr>
          <w:delText xml:space="preserve">máy client (Ở đây là smartphone sử dụng </w:delText>
        </w:r>
      </w:del>
      <w:ins w:id="43" w:author="theirs" w:date="2015-06-23T00:39:00Z">
        <w:r>
          <w:t xml:space="preserve">thiết bị di động chạy </w:t>
        </w:r>
      </w:ins>
      <w:r>
        <w:rPr>
          <w:lang w:val="vi-VN"/>
        </w:rPr>
        <w:t xml:space="preserve">hệ điều hành </w:t>
      </w:r>
      <w:del w:id="44" w:author="theirs" w:date="2015-06-23T00:39:00Z">
        <w:r>
          <w:rPr>
            <w:lang w:val="vi-VN"/>
          </w:rPr>
          <w:delText>iOS).</w:delText>
        </w:r>
      </w:del>
      <w:ins w:id="45" w:author="theirs" w:date="2015-06-23T00:39:00Z">
        <w:r>
          <w:t>Android</w:t>
        </w:r>
        <w:r>
          <w:rPr>
            <w:lang w:val="vi-VN"/>
          </w:rPr>
          <w:t>.</w:t>
        </w:r>
      </w:ins>
    </w:p>
    <w:p w:rsidR="00584F6C" w:rsidRDefault="00584F6C" w:rsidP="00584F6C">
      <w:pPr>
        <w:pStyle w:val="BodyText"/>
        <w:numPr>
          <w:ilvl w:val="0"/>
          <w:numId w:val="22"/>
        </w:numPr>
        <w:spacing w:line="360" w:lineRule="auto"/>
        <w:jc w:val="both"/>
        <w:rPr>
          <w:lang w:val="vi-VN"/>
        </w:rPr>
      </w:pPr>
      <w:r>
        <w:rPr>
          <w:lang w:val="vi-VN"/>
        </w:rPr>
        <w:t xml:space="preserve">Hệ thống máy chủ bao gồm </w:t>
      </w:r>
      <w:del w:id="46" w:author="theirs" w:date="2015-06-23T00:39:00Z">
        <w:r>
          <w:rPr>
            <w:lang w:val="vi-VN"/>
          </w:rPr>
          <w:delText>Webservice, Cơ sở dữ liệu và Webserver</w:delText>
        </w:r>
      </w:del>
      <w:ins w:id="47" w:author="theirs" w:date="2015-06-23T00:39:00Z">
        <w:r>
          <w:t xml:space="preserve">Server, </w:t>
        </w:r>
        <w:r>
          <w:rPr>
            <w:lang w:val="vi-VN"/>
          </w:rPr>
          <w:t>Web</w:t>
        </w:r>
        <w:r>
          <w:t xml:space="preserve"> S</w:t>
        </w:r>
        <w:r>
          <w:rPr>
            <w:lang w:val="vi-VN"/>
          </w:rPr>
          <w:t>ervice</w:t>
        </w:r>
        <w:r>
          <w:t xml:space="preserve"> và Back-end Database</w:t>
        </w:r>
      </w:ins>
      <w:r>
        <w:rPr>
          <w:rPrChange w:id="48" w:author="theirs" w:date="2015-06-23T00:39:00Z">
            <w:rPr>
              <w:lang w:val="vi-VN"/>
            </w:rPr>
          </w:rPrChange>
        </w:rPr>
        <w:t>.</w:t>
      </w:r>
    </w:p>
    <w:p w:rsidR="00584F6C" w:rsidRDefault="00584F6C" w:rsidP="00584F6C">
      <w:pPr>
        <w:pStyle w:val="BodyText"/>
        <w:numPr>
          <w:ilvl w:val="0"/>
          <w:numId w:val="22"/>
        </w:numPr>
        <w:spacing w:line="360" w:lineRule="auto"/>
        <w:jc w:val="both"/>
        <w:rPr>
          <w:lang w:val="vi-VN"/>
        </w:rPr>
      </w:pPr>
      <w:r>
        <w:rPr>
          <w:lang w:val="vi-VN"/>
        </w:rPr>
        <w:t xml:space="preserve">Dịch vụ trung tâm </w:t>
      </w:r>
      <w:del w:id="49" w:author="theirs" w:date="2015-06-23T00:39:00Z">
        <w:r>
          <w:rPr>
            <w:lang w:val="vi-VN"/>
          </w:rPr>
          <w:delText>tin nhắn</w:delText>
        </w:r>
      </w:del>
      <w:ins w:id="50" w:author="theirs" w:date="2015-06-23T00:39:00Z">
        <w:r>
          <w:t>thông báo</w:t>
        </w:r>
      </w:ins>
      <w:r>
        <w:rPr>
          <w:lang w:val="vi-VN"/>
        </w:rPr>
        <w:t>.</w:t>
      </w:r>
    </w:p>
    <w:p w:rsidR="00584F6C" w:rsidRDefault="00584F6C" w:rsidP="00584F6C">
      <w:pPr>
        <w:pStyle w:val="BodyText"/>
        <w:numPr>
          <w:ilvl w:val="0"/>
          <w:numId w:val="22"/>
        </w:numPr>
        <w:spacing w:line="360" w:lineRule="auto"/>
        <w:jc w:val="both"/>
        <w:rPr>
          <w:del w:id="51" w:author="theirs" w:date="2015-06-23T00:39:00Z"/>
          <w:lang w:val="vi-VN"/>
        </w:rPr>
      </w:pPr>
      <w:del w:id="52" w:author="theirs" w:date="2015-06-23T00:39:00Z">
        <w:r>
          <w:rPr>
            <w:lang w:val="vi-VN"/>
          </w:rPr>
          <w:delText>Lưu trữ dữ liệu Đa phương tiện trên Cloud.</w:delText>
        </w:r>
      </w:del>
    </w:p>
    <w:p w:rsidR="00584F6C" w:rsidRDefault="00584F6C" w:rsidP="00584F6C">
      <w:pPr>
        <w:pStyle w:val="BodyText"/>
        <w:keepNext/>
        <w:numPr>
          <w:ilvl w:val="0"/>
          <w:numId w:val="22"/>
        </w:numPr>
        <w:spacing w:line="360" w:lineRule="auto"/>
        <w:jc w:val="both"/>
        <w:rPr>
          <w:del w:id="53" w:author="theirs" w:date="2015-06-23T00:39:00Z"/>
        </w:rPr>
      </w:pPr>
      <w:del w:id="54" w:author="theirs" w:date="2015-06-23T00:39:00Z">
        <w:r>
          <w:rPr>
            <w:b/>
            <w:noProof/>
            <w:rPrChange w:id="55" w:author="Unknown">
              <w:rPr>
                <w:noProof/>
              </w:rPr>
            </w:rPrChange>
          </w:rPr>
          <w:lastRenderedPageBreak/>
          <w:drawing>
            <wp:inline distT="0" distB="0" distL="0" distR="0" wp14:anchorId="395B184E" wp14:editId="76C03CC7">
              <wp:extent cx="4790440" cy="4035425"/>
              <wp:effectExtent l="0" t="0" r="10160" b="3175"/>
              <wp:docPr id="3" name="Picture 3" descr="Hackintosh:Users:NguyenHoangVinh:Downloads:Main Descrip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ckintosh:Users:NguyenHoangVinh:Downloads:Main Description (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0440" cy="4035425"/>
                      </a:xfrm>
                      <a:prstGeom prst="rect">
                        <a:avLst/>
                      </a:prstGeom>
                      <a:noFill/>
                      <a:ln>
                        <a:noFill/>
                      </a:ln>
                    </pic:spPr>
                  </pic:pic>
                </a:graphicData>
              </a:graphic>
            </wp:inline>
          </w:drawing>
        </w:r>
      </w:del>
    </w:p>
    <w:p w:rsidR="00584F6C" w:rsidRDefault="00584F6C" w:rsidP="00584F6C">
      <w:pPr>
        <w:pStyle w:val="BodyText"/>
        <w:numPr>
          <w:ilvl w:val="0"/>
          <w:numId w:val="22"/>
        </w:numPr>
        <w:spacing w:line="360" w:lineRule="auto"/>
        <w:jc w:val="both"/>
        <w:rPr>
          <w:ins w:id="56" w:author="theirs" w:date="2015-06-23T00:39:00Z"/>
          <w:lang w:val="vi-VN"/>
        </w:rPr>
      </w:pPr>
      <w:ins w:id="57" w:author="theirs" w:date="2015-06-23T00:39:00Z">
        <w:r>
          <w:t>Dịch vụ lưu trữ đám mây.</w:t>
        </w:r>
      </w:ins>
    </w:p>
    <w:p w:rsidR="00584F6C" w:rsidRDefault="00584F6C" w:rsidP="00584F6C">
      <w:pPr>
        <w:pStyle w:val="BodyText"/>
        <w:keepNext/>
        <w:spacing w:line="360" w:lineRule="auto"/>
        <w:ind w:left="360"/>
        <w:rPr>
          <w:ins w:id="58" w:author="theirs" w:date="2015-06-23T00:39:00Z"/>
        </w:rPr>
      </w:pPr>
      <w:ins w:id="59" w:author="theirs" w:date="2015-06-23T00:39:00Z">
        <w:r>
          <w:object w:dxaOrig="14340" w:dyaOrig="11191">
            <v:shape id="_x0000_i1025" type="#_x0000_t75" style="width:366.7pt;height:287.15pt" o:ole="">
              <v:imagedata r:id="rId19" o:title=""/>
            </v:shape>
            <o:OLEObject Type="Embed" ProgID="Visio.Drawing.15" ShapeID="_x0000_i1025" DrawAspect="Content" ObjectID="_1496526089" r:id="rId20"/>
          </w:object>
        </w:r>
      </w:ins>
    </w:p>
    <w:p w:rsidR="00584F6C" w:rsidRPr="00DC71DF" w:rsidRDefault="00584F6C" w:rsidP="00584F6C">
      <w:pPr>
        <w:pStyle w:val="Caption"/>
        <w:rPr>
          <w:sz w:val="26"/>
          <w:lang w:val="vi-VN"/>
        </w:rPr>
      </w:pPr>
      <w:bookmarkStart w:id="60" w:name="_Toc394071418"/>
      <w:r w:rsidRPr="00DC71DF">
        <w:rPr>
          <w:sz w:val="26"/>
        </w:rPr>
        <w:t xml:space="preserve">Hình </w:t>
      </w:r>
      <w:r>
        <w:rPr>
          <w:sz w:val="26"/>
        </w:rPr>
        <w:t>2</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w:t>
      </w:r>
      <w:r>
        <w:rPr>
          <w:sz w:val="26"/>
        </w:rPr>
        <w:fldChar w:fldCharType="end"/>
      </w:r>
      <w:r w:rsidRPr="00DC71DF">
        <w:rPr>
          <w:sz w:val="26"/>
        </w:rPr>
        <w:t xml:space="preserve"> Mô tả hệ thống </w:t>
      </w:r>
      <w:bookmarkEnd w:id="60"/>
      <w:del w:id="61" w:author="theirs" w:date="2015-06-23T00:39:00Z">
        <w:r w:rsidRPr="00DC71DF">
          <w:rPr>
            <w:sz w:val="26"/>
          </w:rPr>
          <w:delText>cảnh báo giao thông</w:delText>
        </w:r>
      </w:del>
      <w:ins w:id="62" w:author="theirs" w:date="2015-06-23T00:39:00Z">
        <w:r>
          <w:rPr>
            <w:sz w:val="26"/>
          </w:rPr>
          <w:t>điểm thưởng</w:t>
        </w:r>
      </w:ins>
    </w:p>
    <w:p w:rsidR="00AF772B" w:rsidRDefault="00905AD3" w:rsidP="00F544B4">
      <w:pPr>
        <w:pStyle w:val="Heading2"/>
        <w:numPr>
          <w:ilvl w:val="0"/>
          <w:numId w:val="0"/>
        </w:numPr>
        <w:rPr>
          <w:b w:val="0"/>
          <w:lang w:val="vi-VN"/>
        </w:rPr>
      </w:pPr>
      <w:r w:rsidRPr="00F544B4">
        <w:rPr>
          <w:sz w:val="26"/>
          <w:szCs w:val="26"/>
        </w:rPr>
        <w:t>2</w:t>
      </w:r>
      <w:r w:rsidR="00AF772B" w:rsidRPr="00F544B4">
        <w:rPr>
          <w:sz w:val="26"/>
          <w:szCs w:val="26"/>
        </w:rPr>
        <w:t>.3. Mô tả</w:t>
      </w:r>
      <w:r w:rsidR="00B634A8" w:rsidRPr="00F544B4">
        <w:rPr>
          <w:sz w:val="26"/>
          <w:szCs w:val="26"/>
        </w:rPr>
        <w:t xml:space="preserve"> S</w:t>
      </w:r>
      <w:r w:rsidR="00AF772B" w:rsidRPr="00F544B4">
        <w:rPr>
          <w:sz w:val="26"/>
          <w:szCs w:val="26"/>
        </w:rPr>
        <w:t>erver</w:t>
      </w:r>
      <w:bookmarkEnd w:id="35"/>
    </w:p>
    <w:p w:rsidR="00EF3C6D" w:rsidRPr="00EF3C6D" w:rsidRDefault="00EF3C6D" w:rsidP="009E35B1">
      <w:pPr>
        <w:spacing w:line="360" w:lineRule="auto"/>
        <w:ind w:firstLine="720"/>
        <w:jc w:val="both"/>
      </w:pPr>
      <w:r w:rsidRPr="00DF1EEC">
        <w:t>Hệ thống server được xây dựng và cài đặt trên hệ thống máy chủ chạy online, là một tổ hợp các chứ</w:t>
      </w:r>
      <w:bookmarkStart w:id="63" w:name="_GoBack"/>
      <w:bookmarkEnd w:id="63"/>
      <w:r w:rsidRPr="00DF1EEC">
        <w:t xml:space="preserve">c năng xử lý, lưu trữ, quản lý các </w:t>
      </w:r>
      <w:r w:rsidR="009E35B1">
        <w:t>dữ liệu…</w:t>
      </w:r>
    </w:p>
    <w:p w:rsidR="00AF772B" w:rsidRDefault="00905AD3" w:rsidP="00752585">
      <w:pPr>
        <w:pStyle w:val="BodyText"/>
        <w:outlineLvl w:val="2"/>
        <w:rPr>
          <w:b/>
          <w:lang w:val="vi-VN"/>
        </w:rPr>
      </w:pPr>
      <w:bookmarkStart w:id="64" w:name="_Toc422262444"/>
      <w:r w:rsidRPr="00752585">
        <w:rPr>
          <w:b/>
          <w:i/>
        </w:rPr>
        <w:t>2</w:t>
      </w:r>
      <w:r w:rsidR="00AF772B" w:rsidRPr="00752585">
        <w:rPr>
          <w:b/>
          <w:i/>
        </w:rPr>
        <w:t xml:space="preserve">.3.1. </w:t>
      </w:r>
      <w:r w:rsidR="00CD5171" w:rsidRPr="00752585">
        <w:rPr>
          <w:b/>
          <w:i/>
        </w:rPr>
        <w:t>Web</w:t>
      </w:r>
      <w:r w:rsidR="00B634A8" w:rsidRPr="00752585">
        <w:rPr>
          <w:b/>
          <w:i/>
        </w:rPr>
        <w:t xml:space="preserve"> S</w:t>
      </w:r>
      <w:r w:rsidR="00CD5171" w:rsidRPr="00752585">
        <w:rPr>
          <w:b/>
          <w:i/>
        </w:rPr>
        <w:t>erver</w:t>
      </w:r>
      <w:bookmarkEnd w:id="64"/>
    </w:p>
    <w:p w:rsidR="00CD5171" w:rsidRDefault="00CD5171" w:rsidP="009E35B1">
      <w:pPr>
        <w:pStyle w:val="BodyText"/>
        <w:spacing w:line="360" w:lineRule="auto"/>
        <w:ind w:firstLine="720"/>
        <w:jc w:val="both"/>
        <w:rPr>
          <w:lang w:val="vi-VN"/>
        </w:rPr>
      </w:pPr>
      <w:r>
        <w:rPr>
          <w:lang w:val="vi-VN"/>
        </w:rPr>
        <w:t>Là một website bao gồm phầ</w:t>
      </w:r>
      <w:r w:rsidR="009E35B1">
        <w:rPr>
          <w:lang w:val="vi-VN"/>
        </w:rPr>
        <w:t>n b</w:t>
      </w:r>
      <w:r>
        <w:rPr>
          <w:lang w:val="vi-VN"/>
        </w:rPr>
        <w:t xml:space="preserve">ackend để giúp người </w:t>
      </w:r>
      <w:r w:rsidR="00F62C89">
        <w:rPr>
          <w:lang w:val="vi-VN"/>
        </w:rPr>
        <w:t>dùng (</w:t>
      </w:r>
      <w:r>
        <w:rPr>
          <w:lang w:val="vi-VN"/>
        </w:rPr>
        <w:t>Quản trị viên và Admin</w:t>
      </w:r>
      <w:r w:rsidR="00F62C89">
        <w:rPr>
          <w:lang w:val="vi-VN"/>
        </w:rPr>
        <w:t>)</w:t>
      </w:r>
      <w:r>
        <w:rPr>
          <w:lang w:val="vi-VN"/>
        </w:rPr>
        <w:t xml:space="preserve"> có thể duyệt những thông tin kẹt xe do Cộng tác viên </w:t>
      </w:r>
      <w:r w:rsidR="00F62C89">
        <w:rPr>
          <w:lang w:val="vi-VN"/>
        </w:rPr>
        <w:t xml:space="preserve">(người dùng ứng dụng iOS) </w:t>
      </w:r>
      <w:r>
        <w:rPr>
          <w:lang w:val="vi-VN"/>
        </w:rPr>
        <w:t>đã cung cấp. Website này có các chức năng sau đây:</w:t>
      </w:r>
    </w:p>
    <w:p w:rsidR="00CD5171" w:rsidRDefault="00CD5171" w:rsidP="005524E1">
      <w:pPr>
        <w:pStyle w:val="BodyText"/>
        <w:numPr>
          <w:ilvl w:val="0"/>
          <w:numId w:val="8"/>
        </w:numPr>
        <w:spacing w:line="360" w:lineRule="auto"/>
        <w:jc w:val="both"/>
        <w:rPr>
          <w:lang w:val="vi-VN"/>
        </w:rPr>
      </w:pPr>
      <w:r>
        <w:rPr>
          <w:lang w:val="vi-VN"/>
        </w:rPr>
        <w:t>Quản lý điểm kẹt xe: bao gồm xem danh sách và thông tin các điểm kẹt xe chưa được duyệt và duyệt (Chấp nhận hoặc Từ chối) các thông tin này.</w:t>
      </w:r>
    </w:p>
    <w:p w:rsidR="00CD5171" w:rsidRDefault="00CD5171" w:rsidP="005524E1">
      <w:pPr>
        <w:pStyle w:val="BodyText"/>
        <w:numPr>
          <w:ilvl w:val="0"/>
          <w:numId w:val="8"/>
        </w:numPr>
        <w:spacing w:line="360" w:lineRule="auto"/>
        <w:jc w:val="both"/>
        <w:rPr>
          <w:lang w:val="vi-VN"/>
        </w:rPr>
      </w:pPr>
      <w:r>
        <w:rPr>
          <w:lang w:val="vi-VN"/>
        </w:rPr>
        <w:lastRenderedPageBreak/>
        <w:t>Xem bản đồ kẹt xe: chức năng này có thể giúp Quản trị viên và Admin có thể xem danh sách, thông tin hoặc xoá các điểm kẹt xe hiện tại trên bản đồ thành phố.</w:t>
      </w:r>
    </w:p>
    <w:p w:rsidR="00CD5171" w:rsidRDefault="00CD5171" w:rsidP="005524E1">
      <w:pPr>
        <w:pStyle w:val="BodyText"/>
        <w:numPr>
          <w:ilvl w:val="0"/>
          <w:numId w:val="8"/>
        </w:numPr>
        <w:spacing w:line="360" w:lineRule="auto"/>
        <w:jc w:val="both"/>
        <w:rPr>
          <w:lang w:val="vi-VN"/>
        </w:rPr>
      </w:pPr>
      <w:r>
        <w:rPr>
          <w:lang w:val="vi-VN"/>
        </w:rPr>
        <w:t>Quản lý lịch sử: xem danh sách và thông tin các tin đã được người Quản trị viên và Admin duyệt.</w:t>
      </w:r>
    </w:p>
    <w:p w:rsidR="00CD5171" w:rsidRDefault="00CD5171" w:rsidP="005524E1">
      <w:pPr>
        <w:pStyle w:val="BodyText"/>
        <w:numPr>
          <w:ilvl w:val="0"/>
          <w:numId w:val="8"/>
        </w:numPr>
        <w:spacing w:line="360" w:lineRule="auto"/>
        <w:jc w:val="both"/>
        <w:rPr>
          <w:lang w:val="vi-VN"/>
        </w:rPr>
      </w:pPr>
      <w:r>
        <w:rPr>
          <w:lang w:val="vi-VN"/>
        </w:rPr>
        <w:t>Quản lý người dùng: thêm, thay đổi trạng thái cho người dùng (Admin).</w:t>
      </w:r>
    </w:p>
    <w:p w:rsidR="00AF772B" w:rsidRPr="00B634A8" w:rsidRDefault="00905AD3" w:rsidP="00752585">
      <w:pPr>
        <w:pStyle w:val="BodyText"/>
        <w:outlineLvl w:val="2"/>
        <w:rPr>
          <w:b/>
        </w:rPr>
      </w:pPr>
      <w:bookmarkStart w:id="65" w:name="_Toc422262445"/>
      <w:r w:rsidRPr="00752585">
        <w:rPr>
          <w:b/>
          <w:i/>
        </w:rPr>
        <w:t>2</w:t>
      </w:r>
      <w:r w:rsidR="00AF772B" w:rsidRPr="00752585">
        <w:rPr>
          <w:b/>
          <w:i/>
        </w:rPr>
        <w:t>.3.2. Web</w:t>
      </w:r>
      <w:r w:rsidR="00B634A8" w:rsidRPr="00752585">
        <w:rPr>
          <w:b/>
          <w:i/>
        </w:rPr>
        <w:t xml:space="preserve"> Service</w:t>
      </w:r>
      <w:bookmarkEnd w:id="65"/>
    </w:p>
    <w:p w:rsidR="00F62C89" w:rsidRPr="00F62C89" w:rsidRDefault="00F62C89" w:rsidP="009E35B1">
      <w:pPr>
        <w:pStyle w:val="BodyText"/>
        <w:spacing w:line="360" w:lineRule="auto"/>
        <w:ind w:firstLine="720"/>
        <w:jc w:val="both"/>
        <w:rPr>
          <w:lang w:val="vi-VN"/>
        </w:rPr>
      </w:pPr>
      <w:r>
        <w:rPr>
          <w:lang w:val="vi-VN"/>
        </w:rPr>
        <w:t>Đây là thành phần trung gian và cũng là trung tâm xử lý của hệ thống. Webservice cung cấp các API để người dùng client hoặc người dùng webserver có thể trao đổi dữ liệu cho nhau trong quá trình hoạt động. Ví dụ như: xem danh sách các điểm kẹt xe hiện tại, nhận thông tin kẹt xe từ phía client,...</w:t>
      </w:r>
    </w:p>
    <w:p w:rsidR="009E35B1" w:rsidRDefault="009E35B1" w:rsidP="009E35B1">
      <w:pPr>
        <w:pStyle w:val="BodyText"/>
        <w:spacing w:line="360" w:lineRule="auto"/>
        <w:jc w:val="both"/>
        <w:rPr>
          <w:b/>
          <w:lang w:val="vi-VN"/>
        </w:rPr>
      </w:pPr>
    </w:p>
    <w:p w:rsidR="00AF772B" w:rsidRPr="00B634A8" w:rsidRDefault="00905AD3" w:rsidP="00752585">
      <w:pPr>
        <w:pStyle w:val="BodyText"/>
        <w:outlineLvl w:val="2"/>
        <w:rPr>
          <w:b/>
        </w:rPr>
      </w:pPr>
      <w:bookmarkStart w:id="66" w:name="_Toc422262446"/>
      <w:r w:rsidRPr="00752585">
        <w:rPr>
          <w:b/>
          <w:i/>
        </w:rPr>
        <w:t>2</w:t>
      </w:r>
      <w:r w:rsidR="00AF772B" w:rsidRPr="00752585">
        <w:rPr>
          <w:b/>
          <w:i/>
        </w:rPr>
        <w:t xml:space="preserve">.3.3. </w:t>
      </w:r>
      <w:r w:rsidR="00B634A8" w:rsidRPr="00752585">
        <w:rPr>
          <w:b/>
          <w:i/>
        </w:rPr>
        <w:t>Back-end Database</w:t>
      </w:r>
      <w:bookmarkEnd w:id="66"/>
    </w:p>
    <w:p w:rsidR="003F3D1F" w:rsidRDefault="003F3D1F" w:rsidP="009E35B1">
      <w:pPr>
        <w:pStyle w:val="BodyText"/>
        <w:spacing w:line="360" w:lineRule="auto"/>
        <w:ind w:firstLine="720"/>
        <w:jc w:val="both"/>
        <w:rPr>
          <w:lang w:val="vi-VN"/>
        </w:rPr>
      </w:pPr>
      <w:r>
        <w:t xml:space="preserve">Server </w:t>
      </w:r>
      <w:r>
        <w:rPr>
          <w:lang w:val="vi-VN"/>
        </w:rPr>
        <w:t>cũng là nơi lưu trữ các dữ liệu thô như thông tin của người dùng, thông tin các điểm kẹt xe do Cộng tác viên cung cấp hoặc đường dẫn đến các dữ liệu Đa phương tiện,...</w:t>
      </w:r>
      <w:r w:rsidR="00D80060">
        <w:rPr>
          <w:lang w:val="vi-VN"/>
        </w:rPr>
        <w:t xml:space="preserve"> sử dụ</w:t>
      </w:r>
      <w:r w:rsidR="009D65B8">
        <w:rPr>
          <w:lang w:val="vi-VN"/>
        </w:rPr>
        <w:t xml:space="preserve">ng </w:t>
      </w:r>
      <w:r w:rsidR="004A0CE2">
        <w:rPr>
          <w:lang w:val="vi-VN"/>
        </w:rPr>
        <w:t xml:space="preserve">hệ quản trị cơ sở dữ liệu </w:t>
      </w:r>
      <w:r w:rsidR="009D65B8">
        <w:rPr>
          <w:lang w:val="vi-VN"/>
        </w:rPr>
        <w:t>M</w:t>
      </w:r>
      <w:r w:rsidR="00D80060">
        <w:rPr>
          <w:lang w:val="vi-VN"/>
        </w:rPr>
        <w:t>ySQL.</w:t>
      </w:r>
    </w:p>
    <w:p w:rsidR="00F3794B" w:rsidRPr="00B634A8" w:rsidRDefault="00905AD3" w:rsidP="00F544B4">
      <w:pPr>
        <w:pStyle w:val="Heading2"/>
        <w:numPr>
          <w:ilvl w:val="0"/>
          <w:numId w:val="0"/>
        </w:numPr>
        <w:rPr>
          <w:b w:val="0"/>
        </w:rPr>
      </w:pPr>
      <w:bookmarkStart w:id="67" w:name="_Toc422262447"/>
      <w:r w:rsidRPr="00F544B4">
        <w:rPr>
          <w:sz w:val="26"/>
          <w:szCs w:val="26"/>
        </w:rPr>
        <w:t>2</w:t>
      </w:r>
      <w:r w:rsidR="00D73A30" w:rsidRPr="00F544B4">
        <w:rPr>
          <w:sz w:val="26"/>
          <w:szCs w:val="26"/>
        </w:rPr>
        <w:t xml:space="preserve">.4. </w:t>
      </w:r>
      <w:r w:rsidR="00B634A8" w:rsidRPr="00F544B4">
        <w:rPr>
          <w:sz w:val="26"/>
          <w:szCs w:val="26"/>
        </w:rPr>
        <w:t>Mô tả API và SDK</w:t>
      </w:r>
      <w:r w:rsidR="007848C0" w:rsidRPr="00F544B4">
        <w:rPr>
          <w:sz w:val="26"/>
          <w:szCs w:val="26"/>
        </w:rPr>
        <w:t xml:space="preserve"> hệ thống cung cấp cho bên thứ ba</w:t>
      </w:r>
      <w:bookmarkEnd w:id="67"/>
    </w:p>
    <w:p w:rsidR="00A94026" w:rsidRDefault="00C43E69" w:rsidP="009E35B1">
      <w:pPr>
        <w:pStyle w:val="BodyText"/>
        <w:spacing w:line="360" w:lineRule="auto"/>
        <w:ind w:firstLine="720"/>
        <w:jc w:val="both"/>
        <w:rPr>
          <w:lang w:val="vi-VN"/>
        </w:rPr>
      </w:pPr>
      <w:r>
        <w:rPr>
          <w:lang w:val="vi-VN"/>
        </w:rPr>
        <w:t>Điện toán đám mây (Cloud) ngày càng được nhiều người sử dụng chú ý đến bởi các ưu điểm của nó như khả n</w:t>
      </w:r>
      <w:r w:rsidR="00BE4D90">
        <w:rPr>
          <w:lang w:val="vi-VN"/>
        </w:rPr>
        <w:t xml:space="preserve">ăng lưu trữ, tốc độ truyền tải thông tin, khả năng bảo mật cao. Do đặc thù của dữ liệu bao gồm (video, hình ảnh, </w:t>
      </w:r>
      <w:r w:rsidR="00142702">
        <w:rPr>
          <w:lang w:val="vi-VN"/>
        </w:rPr>
        <w:t xml:space="preserve">âm thanh) nên hệ thống đã chọn dịch vụ Cloud của Google (bao gồm Youtube và Google Drive) để lưu trữ các dữ liệu Đa phương tiện này nhằm </w:t>
      </w:r>
      <w:r w:rsidR="001C7450">
        <w:rPr>
          <w:lang w:val="vi-VN"/>
        </w:rPr>
        <w:t>góp phần</w:t>
      </w:r>
      <w:r w:rsidR="00142702">
        <w:rPr>
          <w:lang w:val="vi-VN"/>
        </w:rPr>
        <w:t xml:space="preserve"> làm tăng hiệu suất của Server</w:t>
      </w:r>
      <w:r w:rsidR="005F522E">
        <w:rPr>
          <w:lang w:val="vi-VN"/>
        </w:rPr>
        <w:t>, hỗ trợ streaming dữ liệu</w:t>
      </w:r>
      <w:r w:rsidR="00142702">
        <w:rPr>
          <w:lang w:val="vi-VN"/>
        </w:rPr>
        <w:t>, giúp giảm tải lượng dữ liệu lưu trên server và tránh trường hợp quá tải đường truyền trong trường hợp có nhiều lượt người dùng cùng truy cập đến server.</w:t>
      </w:r>
    </w:p>
    <w:p w:rsidR="00142702" w:rsidRDefault="00905AD3" w:rsidP="00F544B4">
      <w:pPr>
        <w:pStyle w:val="Heading2"/>
        <w:numPr>
          <w:ilvl w:val="0"/>
          <w:numId w:val="0"/>
        </w:numPr>
        <w:rPr>
          <w:b w:val="0"/>
        </w:rPr>
      </w:pPr>
      <w:bookmarkStart w:id="68" w:name="_Toc422262448"/>
      <w:r w:rsidRPr="00F544B4">
        <w:rPr>
          <w:sz w:val="26"/>
          <w:szCs w:val="26"/>
        </w:rPr>
        <w:lastRenderedPageBreak/>
        <w:t>2</w:t>
      </w:r>
      <w:r w:rsidR="00142702" w:rsidRPr="00F544B4">
        <w:rPr>
          <w:sz w:val="26"/>
          <w:szCs w:val="26"/>
        </w:rPr>
        <w:t xml:space="preserve">.5. Dịch vụ trung tâm </w:t>
      </w:r>
      <w:r w:rsidR="007848C0" w:rsidRPr="00F544B4">
        <w:rPr>
          <w:sz w:val="26"/>
          <w:szCs w:val="26"/>
        </w:rPr>
        <w:t>thông báo (Google Cloud Messaging)</w:t>
      </w:r>
      <w:bookmarkEnd w:id="68"/>
    </w:p>
    <w:p w:rsidR="001817F0" w:rsidRPr="007848C0" w:rsidRDefault="001817F0" w:rsidP="00F544B4">
      <w:pPr>
        <w:pStyle w:val="Heading2"/>
        <w:numPr>
          <w:ilvl w:val="0"/>
          <w:numId w:val="0"/>
        </w:numPr>
        <w:rPr>
          <w:b w:val="0"/>
        </w:rPr>
      </w:pPr>
      <w:bookmarkStart w:id="69" w:name="_Toc422262449"/>
      <w:r w:rsidRPr="00F544B4">
        <w:rPr>
          <w:sz w:val="26"/>
          <w:szCs w:val="26"/>
        </w:rPr>
        <w:t>2.6. Dịch vụ lưu trữ đám mây (Google Cloud Storage)</w:t>
      </w:r>
      <w:bookmarkEnd w:id="69"/>
    </w:p>
    <w:p w:rsidR="00142702" w:rsidRDefault="00142702" w:rsidP="009E35B1">
      <w:pPr>
        <w:pStyle w:val="BodyText"/>
        <w:spacing w:line="360" w:lineRule="auto"/>
        <w:ind w:firstLine="720"/>
        <w:jc w:val="both"/>
        <w:rPr>
          <w:lang w:val="vi-VN"/>
        </w:rPr>
      </w:pPr>
      <w:r>
        <w:rPr>
          <w:lang w:val="vi-VN"/>
        </w:rPr>
        <w:t>Đây là dịch vụ của hãng thứ ba. Dịch vụ này có thể giúp cho server có thể tạo ra các tin nhắn văn bản chứa thông tin về mã kích hoạt khi người dùng (người dùng ứng dụng iOS) đăng ký để trở thành Cộng tác viên (người dùng ứng dụng iOS có thể cung cấp các thông tin kẹt xe) và gửi về số điện thoại được đăng ký.</w:t>
      </w:r>
    </w:p>
    <w:p w:rsidR="00DC71DF" w:rsidRDefault="00367D28" w:rsidP="00DC71DF">
      <w:pPr>
        <w:pStyle w:val="BodyText"/>
        <w:keepNext/>
        <w:spacing w:line="360" w:lineRule="auto"/>
        <w:jc w:val="center"/>
      </w:pPr>
      <w:r>
        <w:rPr>
          <w:noProof/>
        </w:rPr>
        <w:drawing>
          <wp:inline distT="0" distB="0" distL="0" distR="0" wp14:anchorId="33A1FDB4" wp14:editId="688EA826">
            <wp:extent cx="3609975" cy="2058187"/>
            <wp:effectExtent l="0" t="0" r="0" b="0"/>
            <wp:docPr id="6" name="Picture 6" descr="Hackintosh:Users:NguyenHoangVinh:Downloads:ChitietSMSCent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ckintosh:Users:NguyenHoangVinh:Downloads:ChitietSMSCenter (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0420" cy="2058441"/>
                    </a:xfrm>
                    <a:prstGeom prst="rect">
                      <a:avLst/>
                    </a:prstGeom>
                    <a:noFill/>
                    <a:ln>
                      <a:noFill/>
                    </a:ln>
                  </pic:spPr>
                </pic:pic>
              </a:graphicData>
            </a:graphic>
          </wp:inline>
        </w:drawing>
      </w:r>
    </w:p>
    <w:p w:rsidR="00A67135" w:rsidRPr="00DC71DF" w:rsidRDefault="00DC71DF" w:rsidP="00DC71DF">
      <w:pPr>
        <w:pStyle w:val="Caption"/>
        <w:rPr>
          <w:sz w:val="26"/>
          <w:lang w:val="vi-VN"/>
        </w:rPr>
      </w:pPr>
      <w:bookmarkStart w:id="70" w:name="_Toc394071419"/>
      <w:r w:rsidRPr="00DC71DF">
        <w:rPr>
          <w:sz w:val="26"/>
        </w:rPr>
        <w:t xml:space="preserve">Hình </w:t>
      </w:r>
      <w:r w:rsidR="00905AD3">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DC71DF">
        <w:rPr>
          <w:sz w:val="26"/>
        </w:rPr>
        <w:t xml:space="preserve"> Mô tả hoạt động của thành phần Trung tâm tin nhắn</w:t>
      </w:r>
      <w:bookmarkEnd w:id="70"/>
    </w:p>
    <w:p w:rsidR="00CB1998" w:rsidRPr="00472ADD" w:rsidRDefault="00905AD3" w:rsidP="00F544B4">
      <w:pPr>
        <w:pStyle w:val="Heading2"/>
        <w:numPr>
          <w:ilvl w:val="0"/>
          <w:numId w:val="0"/>
        </w:numPr>
        <w:rPr>
          <w:sz w:val="26"/>
        </w:rPr>
      </w:pPr>
      <w:bookmarkStart w:id="71" w:name="_Toc360936141"/>
      <w:bookmarkStart w:id="72" w:name="_Toc422262450"/>
      <w:r w:rsidRPr="00F544B4">
        <w:rPr>
          <w:sz w:val="26"/>
          <w:szCs w:val="26"/>
        </w:rPr>
        <w:t>2</w:t>
      </w:r>
      <w:r w:rsidR="001817F0" w:rsidRPr="00F544B4">
        <w:rPr>
          <w:sz w:val="26"/>
          <w:szCs w:val="26"/>
        </w:rPr>
        <w:t>.7</w:t>
      </w:r>
      <w:r w:rsidR="00CB1998" w:rsidRPr="00F544B4">
        <w:rPr>
          <w:sz w:val="26"/>
          <w:szCs w:val="26"/>
        </w:rPr>
        <w:t>. Kiến trúc của hệ thống</w:t>
      </w:r>
      <w:bookmarkEnd w:id="71"/>
      <w:bookmarkEnd w:id="72"/>
    </w:p>
    <w:p w:rsidR="00CB1998" w:rsidRPr="004063A6" w:rsidRDefault="00905AD3" w:rsidP="00752585">
      <w:pPr>
        <w:pStyle w:val="BodyText"/>
        <w:outlineLvl w:val="2"/>
        <w:rPr>
          <w:b/>
          <w:lang w:val="vi-VN"/>
        </w:rPr>
      </w:pPr>
      <w:bookmarkStart w:id="73" w:name="_Toc422262451"/>
      <w:r w:rsidRPr="00752585">
        <w:rPr>
          <w:b/>
          <w:i/>
        </w:rPr>
        <w:t>2</w:t>
      </w:r>
      <w:r w:rsidR="001817F0" w:rsidRPr="00752585">
        <w:rPr>
          <w:b/>
          <w:i/>
        </w:rPr>
        <w:t>.7</w:t>
      </w:r>
      <w:r w:rsidR="00CB1998" w:rsidRPr="00752585">
        <w:rPr>
          <w:b/>
          <w:i/>
        </w:rPr>
        <w:t>.1. Kiến trúc tổng thể:</w:t>
      </w:r>
      <w:bookmarkEnd w:id="73"/>
    </w:p>
    <w:p w:rsidR="00CB1998" w:rsidRDefault="00CB1998" w:rsidP="004063A6">
      <w:pPr>
        <w:pStyle w:val="Chun"/>
        <w:ind w:firstLine="720"/>
        <w:rPr>
          <w:lang w:val="vi-VN"/>
        </w:rPr>
      </w:pPr>
      <w:r>
        <w:rPr>
          <w:lang w:val="vi-VN"/>
        </w:rPr>
        <w:t>Kiến trúc tổng thể của hệ thống gồm 4 thành phần: máy chủ, client, trung tâm tin nhắn, cloud lưu trữ dữ liệu.</w:t>
      </w:r>
    </w:p>
    <w:p w:rsidR="007D29D9" w:rsidRDefault="00167F1B" w:rsidP="005524E1">
      <w:pPr>
        <w:pStyle w:val="Chun"/>
        <w:numPr>
          <w:ilvl w:val="0"/>
          <w:numId w:val="23"/>
        </w:numPr>
        <w:rPr>
          <w:lang w:val="vi-VN"/>
        </w:rPr>
      </w:pPr>
      <w:r>
        <w:rPr>
          <w:b/>
          <w:lang w:val="vi-VN"/>
        </w:rPr>
        <w:t>Server</w:t>
      </w:r>
      <w:r w:rsidR="007D29D9">
        <w:rPr>
          <w:b/>
          <w:lang w:val="vi-VN"/>
        </w:rPr>
        <w:t xml:space="preserve">: </w:t>
      </w:r>
      <w:r w:rsidR="007D29D9">
        <w:rPr>
          <w:lang w:val="vi-VN"/>
        </w:rPr>
        <w:t>là trung tâm xử lý</w:t>
      </w:r>
    </w:p>
    <w:p w:rsidR="007D29D9" w:rsidRDefault="007D29D9" w:rsidP="005524E1">
      <w:pPr>
        <w:pStyle w:val="Chun"/>
        <w:numPr>
          <w:ilvl w:val="0"/>
          <w:numId w:val="23"/>
        </w:numPr>
        <w:rPr>
          <w:lang w:val="vi-VN"/>
        </w:rPr>
      </w:pPr>
      <w:r>
        <w:rPr>
          <w:b/>
          <w:lang w:val="vi-VN"/>
        </w:rPr>
        <w:t xml:space="preserve">Client: </w:t>
      </w:r>
      <w:r>
        <w:rPr>
          <w:lang w:val="vi-VN"/>
        </w:rPr>
        <w:t>ứng dụng được cài đặt trên các thiết bị chạy hệ điều hành iOS</w:t>
      </w:r>
    </w:p>
    <w:p w:rsidR="007D29D9" w:rsidRDefault="007D29D9" w:rsidP="005524E1">
      <w:pPr>
        <w:pStyle w:val="Chun"/>
        <w:numPr>
          <w:ilvl w:val="0"/>
          <w:numId w:val="23"/>
        </w:numPr>
        <w:rPr>
          <w:lang w:val="vi-VN"/>
        </w:rPr>
      </w:pPr>
      <w:r>
        <w:rPr>
          <w:b/>
          <w:lang w:val="vi-VN"/>
        </w:rPr>
        <w:t xml:space="preserve">Trung tâm tin nhắn: </w:t>
      </w:r>
      <w:r>
        <w:rPr>
          <w:lang w:val="vi-VN"/>
        </w:rPr>
        <w:t>dùng để gửi mã kích hoạt vào điện thoại đăng ký của người dùng</w:t>
      </w:r>
    </w:p>
    <w:p w:rsidR="007D29D9" w:rsidRDefault="007D29D9" w:rsidP="005524E1">
      <w:pPr>
        <w:pStyle w:val="Chun"/>
        <w:numPr>
          <w:ilvl w:val="0"/>
          <w:numId w:val="23"/>
        </w:numPr>
        <w:rPr>
          <w:lang w:val="vi-VN"/>
        </w:rPr>
      </w:pPr>
      <w:r>
        <w:rPr>
          <w:b/>
          <w:lang w:val="vi-VN"/>
        </w:rPr>
        <w:t>Cloud lưu trữ dữ liệu:</w:t>
      </w:r>
      <w:r>
        <w:rPr>
          <w:lang w:val="vi-VN"/>
        </w:rPr>
        <w:t xml:space="preserve"> Lưu trữ dữ liệu đa phương tiện</w:t>
      </w:r>
    </w:p>
    <w:p w:rsidR="00167F1B" w:rsidRDefault="00167F1B">
      <w:pPr>
        <w:spacing w:after="0" w:line="240" w:lineRule="auto"/>
        <w:rPr>
          <w:rFonts w:eastAsia="MS Mincho"/>
          <w:b/>
          <w:lang w:val="vi-VN"/>
        </w:rPr>
      </w:pPr>
      <w:r>
        <w:rPr>
          <w:b/>
          <w:lang w:val="vi-VN"/>
        </w:rPr>
        <w:br w:type="page"/>
      </w:r>
    </w:p>
    <w:p w:rsidR="007D29D9" w:rsidRPr="004063A6" w:rsidRDefault="00003199" w:rsidP="00752585">
      <w:pPr>
        <w:pStyle w:val="BodyText"/>
        <w:outlineLvl w:val="2"/>
        <w:rPr>
          <w:b/>
          <w:lang w:val="vi-VN"/>
        </w:rPr>
      </w:pPr>
      <w:bookmarkStart w:id="74" w:name="_Toc422262452"/>
      <w:r w:rsidRPr="00752585">
        <w:rPr>
          <w:b/>
          <w:i/>
        </w:rPr>
        <w:lastRenderedPageBreak/>
        <w:t>2</w:t>
      </w:r>
      <w:r w:rsidR="001817F0" w:rsidRPr="00752585">
        <w:rPr>
          <w:b/>
          <w:i/>
        </w:rPr>
        <w:t>.7</w:t>
      </w:r>
      <w:r w:rsidR="007D29D9" w:rsidRPr="00752585">
        <w:rPr>
          <w:b/>
          <w:i/>
        </w:rPr>
        <w:t>.2. Kiến trúc chi tiết từng thành phầ</w:t>
      </w:r>
      <w:r w:rsidR="004063A6" w:rsidRPr="00752585">
        <w:rPr>
          <w:b/>
          <w:i/>
        </w:rPr>
        <w:t>n</w:t>
      </w:r>
      <w:bookmarkEnd w:id="74"/>
    </w:p>
    <w:p w:rsidR="007D29D9" w:rsidRPr="00752585" w:rsidRDefault="00003199" w:rsidP="00752585">
      <w:pPr>
        <w:pStyle w:val="Chun"/>
        <w:outlineLvl w:val="3"/>
        <w:rPr>
          <w:i/>
          <w:lang w:val="vi-VN"/>
        </w:rPr>
      </w:pPr>
      <w:bookmarkStart w:id="75" w:name="_Toc422262453"/>
      <w:r w:rsidRPr="00752585">
        <w:rPr>
          <w:i/>
        </w:rPr>
        <w:t>2</w:t>
      </w:r>
      <w:r w:rsidR="001817F0" w:rsidRPr="00752585">
        <w:rPr>
          <w:i/>
          <w:lang w:val="vi-VN"/>
        </w:rPr>
        <w:t>.7</w:t>
      </w:r>
      <w:r w:rsidR="007D29D9" w:rsidRPr="00752585">
        <w:rPr>
          <w:i/>
          <w:lang w:val="vi-VN"/>
        </w:rPr>
        <w:t xml:space="preserve">.2.1. Thành phần </w:t>
      </w:r>
      <w:r w:rsidR="001817F0" w:rsidRPr="00752585">
        <w:rPr>
          <w:i/>
        </w:rPr>
        <w:t>C</w:t>
      </w:r>
      <w:r w:rsidR="002E651B" w:rsidRPr="00752585">
        <w:rPr>
          <w:i/>
          <w:lang w:val="vi-VN"/>
        </w:rPr>
        <w:t>lient</w:t>
      </w:r>
      <w:bookmarkEnd w:id="75"/>
    </w:p>
    <w:p w:rsidR="00DC71DF" w:rsidRDefault="00105C2C" w:rsidP="00DC71DF">
      <w:pPr>
        <w:keepNext/>
        <w:spacing w:after="0" w:line="240" w:lineRule="auto"/>
      </w:pPr>
      <w:r>
        <w:rPr>
          <w:noProof/>
        </w:rPr>
        <mc:AlternateContent>
          <mc:Choice Requires="wpg">
            <w:drawing>
              <wp:inline distT="0" distB="0" distL="0" distR="0" wp14:anchorId="43D597C4" wp14:editId="742C0B7F">
                <wp:extent cx="5600700" cy="5828665"/>
                <wp:effectExtent l="50800" t="25400" r="88900" b="89535"/>
                <wp:docPr id="170" name="Group 170"/>
                <wp:cNvGraphicFramePr/>
                <a:graphic xmlns:a="http://schemas.openxmlformats.org/drawingml/2006/main">
                  <a:graphicData uri="http://schemas.microsoft.com/office/word/2010/wordprocessingGroup">
                    <wpg:wgp>
                      <wpg:cNvGrpSpPr/>
                      <wpg:grpSpPr>
                        <a:xfrm>
                          <a:off x="0" y="0"/>
                          <a:ext cx="5600700" cy="5828665"/>
                          <a:chOff x="0" y="0"/>
                          <a:chExt cx="5600700" cy="5828665"/>
                        </a:xfrm>
                      </wpg:grpSpPr>
                      <wps:wsp>
                        <wps:cNvPr id="361" name="Straight Connector 361"/>
                        <wps:cNvCnPr/>
                        <wps:spPr>
                          <a:xfrm flipH="1">
                            <a:off x="228600" y="1714500"/>
                            <a:ext cx="342900" cy="97028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63" name="Straight Connector 363"/>
                        <wps:cNvCnPr/>
                        <wps:spPr>
                          <a:xfrm flipH="1" flipV="1">
                            <a:off x="3429000" y="1371600"/>
                            <a:ext cx="685800" cy="1315085"/>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404" name="Group 404"/>
                        <wpg:cNvGrpSpPr/>
                        <wpg:grpSpPr>
                          <a:xfrm>
                            <a:off x="0" y="1943100"/>
                            <a:ext cx="5600700" cy="3885565"/>
                            <a:chOff x="0" y="0"/>
                            <a:chExt cx="5600700" cy="3885565"/>
                          </a:xfrm>
                        </wpg:grpSpPr>
                        <wpg:grpSp>
                          <wpg:cNvPr id="397" name="Group 397"/>
                          <wpg:cNvGrpSpPr/>
                          <wpg:grpSpPr>
                            <a:xfrm>
                              <a:off x="0" y="342265"/>
                              <a:ext cx="5600700" cy="3543300"/>
                              <a:chOff x="228600" y="0"/>
                              <a:chExt cx="5600700" cy="3543300"/>
                            </a:xfrm>
                          </wpg:grpSpPr>
                          <wps:wsp>
                            <wps:cNvPr id="372" name="Rectangle 372"/>
                            <wps:cNvSpPr/>
                            <wps:spPr>
                              <a:xfrm>
                                <a:off x="228600" y="0"/>
                                <a:ext cx="5600700" cy="35433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6" name="Group 396"/>
                            <wpg:cNvGrpSpPr/>
                            <wpg:grpSpPr>
                              <a:xfrm>
                                <a:off x="342900" y="457200"/>
                                <a:ext cx="5372100" cy="2984500"/>
                                <a:chOff x="0" y="0"/>
                                <a:chExt cx="5372100" cy="2984500"/>
                              </a:xfrm>
                            </wpg:grpSpPr>
                            <wps:wsp>
                              <wps:cNvPr id="211" name="Rectangle 211"/>
                              <wps:cNvSpPr/>
                              <wps:spPr>
                                <a:xfrm>
                                  <a:off x="0" y="2641600"/>
                                  <a:ext cx="17145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F83E2D">
                                    <w:pPr>
                                      <w:jc w:val="center"/>
                                      <w:rPr>
                                        <w:color w:val="000000"/>
                                        <w:sz w:val="20"/>
                                      </w:rPr>
                                    </w:pPr>
                                    <w:r w:rsidRPr="00AC6084">
                                      <w:rPr>
                                        <w:color w:val="000000"/>
                                        <w:sz w:val="22"/>
                                      </w:rPr>
                                      <w:t>NSUserDefault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a:off x="914400" y="1887220"/>
                                  <a:ext cx="0" cy="6858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395" name="Group 395"/>
                              <wpg:cNvGrpSpPr/>
                              <wpg:grpSpPr>
                                <a:xfrm>
                                  <a:off x="0" y="0"/>
                                  <a:ext cx="5372100" cy="1828800"/>
                                  <a:chOff x="0" y="0"/>
                                  <a:chExt cx="5372100" cy="1828800"/>
                                </a:xfrm>
                              </wpg:grpSpPr>
                              <wpg:grpSp>
                                <wpg:cNvPr id="394" name="Group 394"/>
                                <wpg:cNvGrpSpPr/>
                                <wpg:grpSpPr>
                                  <a:xfrm>
                                    <a:off x="0" y="0"/>
                                    <a:ext cx="5372100" cy="1828800"/>
                                    <a:chOff x="0" y="0"/>
                                    <a:chExt cx="5372100" cy="1828800"/>
                                  </a:xfrm>
                                </wpg:grpSpPr>
                                <wps:wsp>
                                  <wps:cNvPr id="377" name="Rectangle 377"/>
                                  <wps:cNvSpPr/>
                                  <wps:spPr>
                                    <a:xfrm>
                                      <a:off x="37719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016C9" w:rsidRPr="00AC6084" w:rsidRDefault="003016C9"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9431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016C9" w:rsidRPr="00AC6084" w:rsidRDefault="003016C9"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0" y="0"/>
                                      <a:ext cx="17145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016C9" w:rsidRPr="00AC6084" w:rsidRDefault="003016C9"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8" name="Group 358"/>
                                  <wpg:cNvGrpSpPr/>
                                  <wpg:grpSpPr>
                                    <a:xfrm>
                                      <a:off x="114300" y="58420"/>
                                      <a:ext cx="5143500" cy="1714500"/>
                                      <a:chOff x="0" y="0"/>
                                      <a:chExt cx="5143500" cy="1714500"/>
                                    </a:xfrm>
                                  </wpg:grpSpPr>
                                  <wps:wsp>
                                    <wps:cNvPr id="348" name="Rectangle 348"/>
                                    <wps:cNvSpPr/>
                                    <wps:spPr>
                                      <a:xfrm>
                                        <a:off x="0" y="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EE5A1B">
                                          <w:pPr>
                                            <w:jc w:val="center"/>
                                            <w:rPr>
                                              <w:color w:val="000000"/>
                                              <w:sz w:val="22"/>
                                            </w:rPr>
                                          </w:pPr>
                                          <w:r w:rsidRPr="00AC6084">
                                            <w:rPr>
                                              <w:color w:val="000000"/>
                                              <w:sz w:val="22"/>
                                            </w:rPr>
                                            <w:t>MapViewController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0" y="4572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F83E2D">
                                          <w:pPr>
                                            <w:jc w:val="center"/>
                                            <w:rPr>
                                              <w:color w:val="000000"/>
                                              <w:sz w:val="22"/>
                                            </w:rPr>
                                          </w:pPr>
                                          <w:r w:rsidRPr="00AC6084">
                                            <w:rPr>
                                              <w:color w:val="000000"/>
                                              <w:sz w:val="22"/>
                                            </w:rPr>
                                            <w:t>UpdateViewController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0" y="9144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F83E2D">
                                          <w:pPr>
                                            <w:jc w:val="center"/>
                                            <w:rPr>
                                              <w:color w:val="000000"/>
                                              <w:sz w:val="22"/>
                                            </w:rPr>
                                          </w:pPr>
                                          <w:r w:rsidRPr="00AC6084">
                                            <w:rPr>
                                              <w:color w:val="000000"/>
                                              <w:sz w:val="22"/>
                                            </w:rPr>
                                            <w:t>SettingViewController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0" y="13716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F83E2D">
                                          <w:pPr>
                                            <w:jc w:val="center"/>
                                            <w:rPr>
                                              <w:color w:val="000000"/>
                                              <w:sz w:val="22"/>
                                            </w:rPr>
                                          </w:pPr>
                                          <w:r w:rsidRPr="00AC6084">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431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F525B6" w:rsidRDefault="003016C9" w:rsidP="00F83E2D">
                                          <w:pPr>
                                            <w:jc w:val="center"/>
                                            <w:rPr>
                                              <w:color w:val="000000"/>
                                              <w:sz w:val="22"/>
                                            </w:rPr>
                                          </w:pPr>
                                          <w:r w:rsidRPr="00F525B6">
                                            <w:rPr>
                                              <w:color w:val="000000"/>
                                              <w:sz w:val="22"/>
                                            </w:rPr>
                                            <w:t>TrafficJamLocation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719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F525B6" w:rsidRDefault="003016C9" w:rsidP="00F83E2D">
                                          <w:pPr>
                                            <w:jc w:val="center"/>
                                            <w:rPr>
                                              <w:color w:val="000000"/>
                                              <w:sz w:val="22"/>
                                            </w:rPr>
                                          </w:pPr>
                                          <w:r w:rsidRPr="00F525B6">
                                            <w:rPr>
                                              <w:color w:val="000000"/>
                                              <w:sz w:val="22"/>
                                            </w:rPr>
                                            <w:t>Báo cáo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3771900" y="4572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F525B6" w:rsidRDefault="003016C9" w:rsidP="00F83E2D">
                                          <w:pPr>
                                            <w:jc w:val="center"/>
                                            <w:rPr>
                                              <w:color w:val="000000"/>
                                              <w:sz w:val="22"/>
                                            </w:rPr>
                                          </w:pPr>
                                          <w:r w:rsidRPr="00F525B6">
                                            <w:rPr>
                                              <w:color w:val="000000"/>
                                              <w:sz w:val="22"/>
                                            </w:rPr>
                                            <w:t>Danh sách điểm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71900" y="9144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F525B6" w:rsidRDefault="003016C9" w:rsidP="00F83E2D">
                                          <w:pPr>
                                            <w:jc w:val="center"/>
                                            <w:rPr>
                                              <w:color w:val="000000"/>
                                              <w:sz w:val="22"/>
                                            </w:rPr>
                                          </w:pPr>
                                          <w:r w:rsidRPr="00F525B6">
                                            <w:rPr>
                                              <w:color w:val="000000"/>
                                              <w:sz w:val="22"/>
                                            </w:rPr>
                                            <w:t>Upload lên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3771900" y="13716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F525B6" w:rsidRDefault="003016C9" w:rsidP="00F83E2D">
                                          <w:pPr>
                                            <w:jc w:val="center"/>
                                            <w:rPr>
                                              <w:color w:val="000000"/>
                                              <w:sz w:val="22"/>
                                            </w:rPr>
                                          </w:pPr>
                                          <w:r w:rsidRPr="00F525B6">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8" name="Straight Connector 368"/>
                                <wps:cNvCnPr/>
                                <wps:spPr>
                                  <a:xfrm>
                                    <a:off x="17145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76" name="Straight Connector 376"/>
                                <wps:cNvCnPr/>
                                <wps:spPr>
                                  <a:xfrm>
                                    <a:off x="35433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393" name="Group 393"/>
                          <wpg:cNvGrpSpPr/>
                          <wpg:grpSpPr>
                            <a:xfrm>
                              <a:off x="228600" y="0"/>
                              <a:ext cx="5372100" cy="858520"/>
                              <a:chOff x="0" y="0"/>
                              <a:chExt cx="5372100" cy="858520"/>
                            </a:xfrm>
                          </wpg:grpSpPr>
                          <wps:wsp>
                            <wps:cNvPr id="365" name="Rectangle 348"/>
                            <wps:cNvSpPr/>
                            <wps:spPr>
                              <a:xfrm>
                                <a:off x="0" y="287020"/>
                                <a:ext cx="17145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AC6084">
                                  <w:pPr>
                                    <w:jc w:val="center"/>
                                    <w:rPr>
                                      <w:color w:val="000000"/>
                                      <w:sz w:val="22"/>
                                    </w:rPr>
                                  </w:pPr>
                                  <w:r w:rsidRPr="00AC6084">
                                    <w:rPr>
                                      <w:color w:val="000000"/>
                                      <w:sz w:val="22"/>
                                    </w:rPr>
                                    <w:t>Hệ thống UIViewController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48"/>
                            <wps:cNvSpPr/>
                            <wps:spPr>
                              <a:xfrm>
                                <a:off x="1943100" y="401320"/>
                                <a:ext cx="16002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8B0C5F" w:rsidRDefault="003016C9" w:rsidP="00AC6084">
                                  <w:pPr>
                                    <w:jc w:val="center"/>
                                    <w:rPr>
                                      <w:color w:val="000000"/>
                                      <w:sz w:val="20"/>
                                    </w:rPr>
                                  </w:pPr>
                                  <w:r w:rsidRPr="008B0C5F">
                                    <w:rPr>
                                      <w:color w:val="000000"/>
                                      <w:sz w:val="20"/>
                                    </w:rPr>
                                    <w:t xml:space="preserve">Hệ thống </w:t>
                                  </w:r>
                                  <w:r>
                                    <w:rPr>
                                      <w:color w:val="000000"/>
                                      <w:sz w:val="20"/>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48"/>
                            <wps:cNvSpPr/>
                            <wps:spPr>
                              <a:xfrm>
                                <a:off x="3771900" y="401320"/>
                                <a:ext cx="16002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8B0C5F" w:rsidRDefault="003016C9" w:rsidP="008B0C5F">
                                  <w:pPr>
                                    <w:jc w:val="center"/>
                                    <w:rPr>
                                      <w:color w:val="000000"/>
                                      <w:sz w:val="20"/>
                                    </w:rPr>
                                  </w:pPr>
                                  <w:r w:rsidRPr="008B0C5F">
                                    <w:rPr>
                                      <w:color w:val="000000"/>
                                      <w:sz w:val="20"/>
                                    </w:rPr>
                                    <w:t xml:space="preserve">Hệ thống </w:t>
                                  </w:r>
                                  <w:r>
                                    <w:rPr>
                                      <w:color w:val="000000"/>
                                      <w:sz w:val="20"/>
                                    </w:rPr>
                                    <w:t>tương tác 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48"/>
                            <wps:cNvSpPr/>
                            <wps:spPr>
                              <a:xfrm>
                                <a:off x="12573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0F2403">
                                  <w:pPr>
                                    <w:jc w:val="center"/>
                                    <w:rPr>
                                      <w:b/>
                                      <w:color w:val="000000"/>
                                      <w:sz w:val="22"/>
                                    </w:rPr>
                                  </w:pPr>
                                  <w:r w:rsidRPr="00037A6F">
                                    <w:rPr>
                                      <w:b/>
                                      <w:color w:val="000000"/>
                                      <w:sz w:val="22"/>
                                    </w:rPr>
                                    <w:t>THÀNH PHẦN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92" name="Group 392"/>
                        <wpg:cNvGrpSpPr/>
                        <wpg:grpSpPr>
                          <a:xfrm>
                            <a:off x="0" y="114300"/>
                            <a:ext cx="2400300" cy="1658620"/>
                            <a:chOff x="-228600" y="0"/>
                            <a:chExt cx="2400300" cy="1658620"/>
                          </a:xfrm>
                        </wpg:grpSpPr>
                        <wps:wsp>
                          <wps:cNvPr id="380" name="Rectangle 380"/>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5" name="Group 345"/>
                          <wpg:cNvGrpSpPr/>
                          <wpg:grpSpPr>
                            <a:xfrm>
                              <a:off x="114300" y="629920"/>
                              <a:ext cx="1600200" cy="1028700"/>
                              <a:chOff x="-270164" y="0"/>
                              <a:chExt cx="1891146" cy="1143000"/>
                            </a:xfrm>
                          </wpg:grpSpPr>
                          <pic:pic xmlns:pic="http://schemas.openxmlformats.org/drawingml/2006/picture">
                            <pic:nvPicPr>
                              <pic:cNvPr id="346" name="Picture 346" descr="Hackintosh:Users:NguyenHoangVinh:Downloads:Clouds.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14300" y="0"/>
                                <a:ext cx="1141730" cy="699134"/>
                              </a:xfrm>
                              <a:prstGeom prst="rect">
                                <a:avLst/>
                              </a:prstGeom>
                              <a:noFill/>
                              <a:ln>
                                <a:noFill/>
                              </a:ln>
                            </pic:spPr>
                          </pic:pic>
                          <wps:wsp>
                            <wps:cNvPr id="347" name="Text Box 347"/>
                            <wps:cNvSpPr txBox="1"/>
                            <wps:spPr>
                              <a:xfrm>
                                <a:off x="-270164" y="800100"/>
                                <a:ext cx="1891146"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016C9" w:rsidRPr="00AC6084" w:rsidRDefault="003016C9" w:rsidP="00EE5A1B">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1" name="Rectangle 348"/>
                          <wps:cNvSpPr/>
                          <wps:spPr>
                            <a:xfrm>
                              <a:off x="-228600" y="0"/>
                              <a:ext cx="24003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1" name="Group 391"/>
                        <wpg:cNvGrpSpPr/>
                        <wpg:grpSpPr>
                          <a:xfrm>
                            <a:off x="2743200" y="0"/>
                            <a:ext cx="2857500" cy="1600200"/>
                            <a:chOff x="0" y="56515"/>
                            <a:chExt cx="2857500" cy="1772285"/>
                          </a:xfrm>
                        </wpg:grpSpPr>
                        <wps:wsp>
                          <wps:cNvPr id="382" name="Rectangle 348"/>
                          <wps:cNvSpPr/>
                          <wps:spPr>
                            <a:xfrm>
                              <a:off x="342900" y="56515"/>
                              <a:ext cx="20574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0F2403">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0" name="Group 390"/>
                          <wpg:cNvGrpSpPr/>
                          <wpg:grpSpPr>
                            <a:xfrm>
                              <a:off x="0" y="342900"/>
                              <a:ext cx="2857500" cy="1485900"/>
                              <a:chOff x="0" y="0"/>
                              <a:chExt cx="2857500" cy="1485900"/>
                            </a:xfrm>
                          </wpg:grpSpPr>
                          <wps:wsp>
                            <wps:cNvPr id="379" name="Rectangle 379"/>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228600" y="914401"/>
                                <a:ext cx="1028700" cy="28867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295D00">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Rectangle 335"/>
                            <wps:cNvSpPr/>
                            <wps:spPr>
                              <a:xfrm>
                                <a:off x="228600" y="228600"/>
                                <a:ext cx="1028700" cy="28829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34181E">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Connector 38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6" name="Magnetic Disk 386"/>
                            <wps:cNvSpPr/>
                            <wps:spPr>
                              <a:xfrm>
                                <a:off x="1943100" y="457200"/>
                                <a:ext cx="685800" cy="571499"/>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387" name="Rectangle 348"/>
                            <wps:cNvSpPr/>
                            <wps:spPr>
                              <a:xfrm>
                                <a:off x="1828800" y="1085215"/>
                                <a:ext cx="9144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28244B" w:rsidRDefault="003016C9" w:rsidP="0028244B">
                                  <w:pPr>
                                    <w:jc w:val="center"/>
                                    <w:rPr>
                                      <w:color w:val="000000"/>
                                      <w:sz w:val="24"/>
                                    </w:rPr>
                                  </w:pPr>
                                  <w:r w:rsidRPr="0028244B">
                                    <w:rPr>
                                      <w:color w:val="000000"/>
                                      <w:sz w:val="24"/>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Straight Connector 38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9" name="Straight Connector 389"/>
                            <wps:cNvCnPr/>
                            <wps:spPr>
                              <a:xfrm flipV="1">
                                <a:off x="1257300" y="800100"/>
                                <a:ext cx="685800" cy="2286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3D597C4" id="Group 170" o:spid="_x0000_s1030" style="width:441pt;height:458.95pt;mso-position-horizontal-relative:char;mso-position-vertical-relative:line" coordsize="56007,5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">
                <v:line id="Straight Connector 361" o:spid="_x0000_s1031" style="position:absolute;flip:x;visibility:visible;mso-wrap-style:square" from="2286,17145" to="5715,2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hzoMIAAADcAAAADwAAAGRycy9kb3ducmV2LnhtbESPQYvCMBSE74L/ITzBm6au4Eo1Sl0Q&#10;vYhsFbw+mmdb2ryUJmr990YQPA4z3wyzXHemFndqXWlZwWQcgSDOrC45V3A+bUdzEM4ja6wtk4In&#10;OViv+r0lxto++J/uqc9FKGEXo4LC+yaW0mUFGXRj2xAH72pbgz7INpe6xUcoN7X8iaKZNFhyWCiw&#10;ob+Csiq9GQXT6/a0T87lrkrSy+/htjm6rpJKDQddsgDhqfPf8Ife68DNJ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hzoMIAAADcAAAADwAAAAAAAAAAAAAA&#10;AAChAgAAZHJzL2Rvd25yZXYueG1sUEsFBgAAAAAEAAQA+QAAAJADAAAAAA==&#10;" strokecolor="#4f81bd [3204]" strokeweight="1pt">
                  <v:stroke startarrow="block" startarrowwidth="wide" endarrow="block" endarrowwidth="wide"/>
                  <v:shadow on="t" color="black" opacity="24903f" origin=",.5" offset="0,.55556mm"/>
                </v:line>
                <v:line id="Straight Connector 363" o:spid="_x0000_s1032" style="position:absolute;flip:x y;visibility:visible;mso-wrap-style:square" from="34290,13716" to="41148,26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wMdMYAAADcAAAADwAAAGRycy9kb3ducmV2LnhtbESPUUvDMBSF34X9h3AF32w6J2PUpUUG&#10;gqIyNivi211zbbM1NyWJW/33iyD4eDjnfIezrEbbiyP5YBwrmGY5COLGacOtgvrt4XoBIkRkjb1j&#10;UvBDAapycrHEQrsTb+i4ja1IEA4FKuhiHAopQ9ORxZC5gTh5X85bjEn6VmqPpwS3vbzJ87m0aDgt&#10;dDjQqqPmsP22CnZT8/6yD+vb1/rZjL5ePH3szKdSV5fj/R2ISGP8D/+1H7WC2XwGv2fSEZDl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8DHTGAAAA3AAAAA8AAAAAAAAA&#10;AAAAAAAAoQIAAGRycy9kb3ducmV2LnhtbFBLBQYAAAAABAAEAPkAAACUAwAAAAA=&#10;" strokecolor="#4f81bd [3204]" strokeweight="1pt">
                  <v:stroke startarrow="block" startarrowwidth="wide" endarrow="block" endarrowwidth="wide"/>
                  <v:shadow on="t" color="black" opacity="24903f" origin=",.5" offset="0,.55556mm"/>
                </v:line>
                <v:group id="Group 404" o:spid="_x0000_s1033" style="position:absolute;top:19431;width:56007;height:38855" coordsize="56007,38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oup 397" o:spid="_x0000_s1034" style="position:absolute;top:3422;width:56007;height:35433" coordorigin="2286" coordsize="56007,35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rect id="Rectangle 372" o:spid="_x0000_s1035" style="position:absolute;left:2286;width:56007;height:35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moPMYA&#10;AADcAAAADwAAAGRycy9kb3ducmV2LnhtbESPzWrDMBCE74W8g9hAbrWcH5zgRjYhpdD0UIjbHHpb&#10;rI1tYq2MpCTu21eFQo/DzHzDbMvR9OJGzneWFcyTFARxbXXHjYLPj5fHDQgfkDX2lknBN3koi8nD&#10;FnNt73ykWxUaESHsc1TQhjDkUvq6JYM+sQNx9M7WGQxRukZqh/cIN71cpGkmDXYcF1ocaN9Sfamu&#10;RkF/1ed3+7bK8LnO0vGrqQ6n3V6p2XTcPYEINIb/8F/7VStYrhfweyY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moPMYAAADcAAAADwAAAAAAAAAAAAAAAACYAgAAZHJz&#10;L2Rvd25yZXYueG1sUEsFBgAAAAAEAAQA9QAAAIsDAAAAAA==&#10;" filled="f" strokecolor="red" strokeweight="1pt">
                      <v:stroke dashstyle="dash"/>
                      <v:shadow on="t" color="black" opacity="22937f" origin=",.5" offset="0,.63889mm"/>
                      <v:textbox>
                        <w:txbxContent>
                          <w:p w:rsidR="003016C9" w:rsidRPr="00AC6084" w:rsidRDefault="003016C9" w:rsidP="000F2403">
                            <w:pPr>
                              <w:rPr>
                                <w:color w:val="000000"/>
                                <w:sz w:val="22"/>
                              </w:rPr>
                            </w:pPr>
                          </w:p>
                        </w:txbxContent>
                      </v:textbox>
                    </v:rect>
                    <v:group id="Group 396" o:spid="_x0000_s1036" style="position:absolute;left:3429;top:4572;width:53721;height:29845" coordsize="53721,29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211" o:spid="_x0000_s1037" style="position:absolute;top:26416;width:1714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UK70A&#10;AADcAAAADwAAAGRycy9kb3ducmV2LnhtbESPwYoCMRBE7wv+Q2hhb2tmPIiMRhFF8Kru3puknQQn&#10;nSGJOv69WRA8FlX1ilquB9+JO8XkAiuoJxUIYh2M41bB73n/MweRMrLBLjApeFKC9Wr0tcTGhAcf&#10;6X7KrSgQTg0qsDn3jZRJW/KYJqEnLt4lRI+5yNhKE/FR4L6T06qaSY+Oy4LFnraW9PV08wp2OubO&#10;oJtvkzbnP6tn1kVU6ns8bBYgMg35E363D0bBtK7h/0w5AnL1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AUK7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F83E2D">
                              <w:pPr>
                                <w:jc w:val="center"/>
                                <w:rPr>
                                  <w:color w:val="000000"/>
                                  <w:sz w:val="20"/>
                                </w:rPr>
                              </w:pPr>
                              <w:r w:rsidRPr="00AC6084">
                                <w:rPr>
                                  <w:color w:val="000000"/>
                                  <w:sz w:val="22"/>
                                </w:rPr>
                                <w:t>NSUserDefault</w:t>
                              </w:r>
                            </w:p>
                          </w:txbxContent>
                        </v:textbox>
                      </v:rect>
                      <v:line id="Straight Connector 359" o:spid="_x0000_s1038" style="position:absolute;visibility:visible;mso-wrap-style:square" from="9144,18872" to="9144,25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AqFMQAAADcAAAADwAAAGRycy9kb3ducmV2LnhtbESPQWvCQBSE70L/w/IK3nSjotjUVaLQ&#10;4kW0pvT8yD6T0OzbsLs16b93BcHjMDPfMKtNbxpxJedrywom4wQEcWF1zaWC7/xjtAThA7LGxjIp&#10;+CcPm/XLYIWpth1/0fUcShEh7FNUUIXQplL6oiKDfmxb4uhdrDMYonSl1A67CDeNnCbJQhqsOS5U&#10;2NKuouL3/GcUnD6P2eLnss2mk3m+7ILLk8MxV2r42mfvIAL14Rl+tPdawWz+Bvcz8Qj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CoUxAAAANwAAAAPAAAAAAAAAAAA&#10;AAAAAKECAABkcnMvZG93bnJldi54bWxQSwUGAAAAAAQABAD5AAAAkgMAAAAA&#10;" strokecolor="#4f81bd [3204]" strokeweight="1pt">
                        <v:stroke startarrow="block" startarrowwidth="wide" endarrow="block" endarrowwidth="wide"/>
                        <v:shadow on="t" color="black" opacity="24903f" origin=",.5" offset="0,.55556mm"/>
                      </v:line>
                      <v:group id="Group 395" o:spid="_x0000_s1039"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4" o:spid="_x0000_s1040"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ect id="Rectangle 377" o:spid="_x0000_s1041" style="position:absolute;left:37719;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h8cA&#10;AADcAAAADwAAAGRycy9kb3ducmV2LnhtbESPzWvCQBTE74L/w/IKvYhubNFIdBVpLbQHD36eH9mX&#10;jyb7NmS3GvvXdwuCx2FmfsMsVp2pxYVaV1pWMB5FIIhTq0vOFRwPH8MZCOeRNdaWScGNHKyW/d4C&#10;E22vvKPL3uciQNglqKDwvkmkdGlBBt3INsTBy2xr0AfZ5lK3eA1wU8uXKJpKgyWHhQIbeisorfY/&#10;RsH76Xvwm1Wb9XZz/qriSVba4/Sm1PNTt56D8NT5R/je/tQKXuMY/s+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V4ofHAAAA3AAAAA8AAAAAAAAAAAAAAAAAmAIAAGRy&#10;cy9kb3ducmV2LnhtbFBLBQYAAAAABAAEAPUAAACMAwAAAAA=&#10;" fillcolor="#f79646 [3209]" strokecolor="#974706 [1609]" strokeweight="2pt">
                            <v:textbox>
                              <w:txbxContent>
                                <w:p w:rsidR="003016C9" w:rsidRPr="00AC6084" w:rsidRDefault="003016C9" w:rsidP="000F2403">
                                  <w:pPr>
                                    <w:jc w:val="center"/>
                                    <w:rPr>
                                      <w:color w:val="000000"/>
                                      <w:sz w:val="22"/>
                                    </w:rPr>
                                  </w:pPr>
                                </w:p>
                              </w:txbxContent>
                            </v:textbox>
                          </v:rect>
                          <v:rect id="Rectangle 375" o:spid="_x0000_s1042" style="position:absolute;left:19431;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Za8cA&#10;AADcAAAADwAAAGRycy9kb3ducmV2LnhtbESPT2vCQBTE7wW/w/IEL6VurKglZiNiFdpDD7W250f2&#10;5Y/Jvg3ZVWM/vSsUehxm5jdMsupNI87Uucqygsk4AkGcWV1xoeDwtXt6AeE8ssbGMim4koNVOnhI&#10;MNb2wp903vtCBAi7GBWU3rexlC4ryaAb25Y4eLntDPogu0LqDi8Bbhr5HEVzabDisFBiS5uSsnp/&#10;Mgpev4+Pv3m9XX9sf97rxSyv7GF+VWo07NdLEJ56/x/+a79pBdPFDO5nwhG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L2WvHAAAA3AAAAA8AAAAAAAAAAAAAAAAAmAIAAGRy&#10;cy9kb3ducmV2LnhtbFBLBQYAAAAABAAEAPUAAACMAwAAAAA=&#10;" fillcolor="#f79646 [3209]" strokecolor="#974706 [1609]" strokeweight="2pt">
                            <v:textbox>
                              <w:txbxContent>
                                <w:p w:rsidR="003016C9" w:rsidRPr="00AC6084" w:rsidRDefault="003016C9" w:rsidP="000F2403">
                                  <w:pPr>
                                    <w:jc w:val="center"/>
                                    <w:rPr>
                                      <w:color w:val="000000"/>
                                      <w:sz w:val="22"/>
                                    </w:rPr>
                                  </w:pPr>
                                </w:p>
                              </w:txbxContent>
                            </v:textbox>
                          </v:rect>
                          <v:rect id="Rectangle 374" o:spid="_x0000_s1043" style="position:absolute;width:17145;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d88MgA&#10;AADcAAAADwAAAGRycy9kb3ducmV2LnhtbESPT2vCQBTE7wW/w/IKXopuaq2W1FWkWqgHD0bt+ZF9&#10;+WOyb0N21dhP3y0IPQ4z8xtmtuhMLS7UutKygudhBII4tbrkXMFh/zl4A+E8ssbaMim4kYPFvPcw&#10;w1jbK+/okvhcBAi7GBUU3jexlC4tyKAb2oY4eJltDfog21zqFq8Bbmo5iqKJNFhyWCiwoY+C0io5&#10;GwWr4+npJ6vWy+36e1NNX7PSHiY3pfqP3fIdhKfO/4fv7S+t4GU6hr8z4Qj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R3zwyAAAANwAAAAPAAAAAAAAAAAAAAAAAJgCAABk&#10;cnMvZG93bnJldi54bWxQSwUGAAAAAAQABAD1AAAAjQMAAAAA&#10;" fillcolor="#f79646 [3209]" strokecolor="#974706 [1609]" strokeweight="2pt">
                            <v:textbox>
                              <w:txbxContent>
                                <w:p w:rsidR="003016C9" w:rsidRPr="00AC6084" w:rsidRDefault="003016C9" w:rsidP="000F2403">
                                  <w:pPr>
                                    <w:jc w:val="center"/>
                                    <w:rPr>
                                      <w:color w:val="000000"/>
                                      <w:sz w:val="22"/>
                                    </w:rPr>
                                  </w:pPr>
                                </w:p>
                              </w:txbxContent>
                            </v:textbox>
                          </v:rect>
                          <v:group id="Group 358" o:spid="_x0000_s1044" style="position:absolute;left:1143;top:584;width:51435;height:17145" coordsize="51435,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rect id="Rectangle 348" o:spid="_x0000_s1045" style="position:absolute;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NrwA&#10;AADcAAAADwAAAGRycy9kb3ducmV2LnhtbERPy2oCMRTdC/2HcAvuNOMDGaZGEYvgtj72l+Q6CZ3c&#10;DEmq49+bhdDl4bzX28F34k4xucAKZtMKBLEOxnGr4HI+TGoQKSMb7AKTgicl2G4+RmtsTHjwD91P&#10;uRUlhFODCmzOfSNl0pY8pmnoiQt3C9FjLjC20kR8lHDfyXlVraRHx6XBYk97S/r39OcVfOuYO4Ou&#10;3idtzlerV9ZFVGr8Oey+QGQa8r/47T4aBYtl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m6J02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EE5A1B">
                                    <w:pPr>
                                      <w:jc w:val="center"/>
                                      <w:rPr>
                                        <w:color w:val="000000"/>
                                        <w:sz w:val="22"/>
                                      </w:rPr>
                                    </w:pPr>
                                    <w:r w:rsidRPr="00AC6084">
                                      <w:rPr>
                                        <w:color w:val="000000"/>
                                        <w:sz w:val="22"/>
                                      </w:rPr>
                                      <w:t>MapViewController</w:t>
                                    </w:r>
                                  </w:p>
                                </w:txbxContent>
                              </v:textbox>
                            </v:rect>
                            <v:rect id="Rectangle 349" o:spid="_x0000_s1046" style="position:absolute;top:4572;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4rcAA&#10;AADcAAAADwAAAGRycy9kb3ducmV2LnhtbESPQWsCMRSE7wX/Q3hCbzWrFtluzS5iEbxW2/sjed2E&#10;bl6WJOr23zdCocdhZr5htt3kB3GlmFxgBctFBYJYB+O4V/BxPjzVIFJGNjgEJgU/lKBrZw9bbEy4&#10;8TtdT7kXBcKpQQU257GRMmlLHtMijMTF+wrRYy4y9tJEvBW4H+SqqjbSo+OyYHGkvSX9fbp4BW86&#10;5sGgq/dJm/On1RvrIir1OJ92ryAyTfk//Nc+GgXr5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Q4r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F83E2D">
                                    <w:pPr>
                                      <w:jc w:val="center"/>
                                      <w:rPr>
                                        <w:color w:val="000000"/>
                                        <w:sz w:val="22"/>
                                      </w:rPr>
                                    </w:pPr>
                                    <w:r w:rsidRPr="00AC6084">
                                      <w:rPr>
                                        <w:color w:val="000000"/>
                                        <w:sz w:val="22"/>
                                      </w:rPr>
                                      <w:t>UpdateViewController</w:t>
                                    </w:r>
                                  </w:p>
                                </w:txbxContent>
                              </v:textbox>
                            </v:rect>
                            <v:rect id="Rectangle 350" o:spid="_x0000_s1047" style="position:absolute;top:9144;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H7bwA&#10;AADcAAAADwAAAGRycy9kb3ducmV2LnhtbERPy2oCMRTdC/2HcAvuNKOiDFOjiEVwWx/7S3KdhE5u&#10;hiTV8e/NQujycN7r7eA7caeYXGAFs2kFglgH47hVcDkfJjWIlJENdoFJwZMSbDcfozU2Jjz4h+6n&#10;3IoSwqlBBTbnvpEyaUse0zT0xIW7hegxFxhbaSI+Srjv5LyqVtKj49Jgsae9Jf17+vMKvnXMnUFX&#10;75M256vVK+siKjX+HHZfIDIN+V/8dh+NgsWyzC9nyhGQmxc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Rwft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F83E2D">
                                    <w:pPr>
                                      <w:jc w:val="center"/>
                                      <w:rPr>
                                        <w:color w:val="000000"/>
                                        <w:sz w:val="22"/>
                                      </w:rPr>
                                    </w:pPr>
                                    <w:r w:rsidRPr="00AC6084">
                                      <w:rPr>
                                        <w:color w:val="000000"/>
                                        <w:sz w:val="22"/>
                                      </w:rPr>
                                      <w:t>SettingViewController</w:t>
                                    </w:r>
                                  </w:p>
                                </w:txbxContent>
                              </v:textbox>
                            </v:rect>
                            <v:rect id="Rectangle 351" o:spid="_x0000_s1048" style="position:absolute;top:13716;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idsAA&#10;AADcAAAADwAAAGRycy9kb3ducmV2LnhtbESPwWrDMBBE74X8g9hCbo2chprgRgklJZBr7fa+SFtL&#10;1FoZSYmdv48KhR6HmXnD7A6zH8SVYnKBFaxXFQhiHYzjXsFnd3ragkgZ2eAQmBTcKMFhv3jYYWPC&#10;xB90bXMvCoRTgwpszmMjZdKWPKZVGImL9x2ix1xk7KWJOBW4H+RzVdXSo+OyYHGkoyX90168gncd&#10;82DQbY9Jm+7L6tq6iEotH+e3VxCZ5vwf/mufjYLNyxp+z5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uid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F83E2D">
                                    <w:pPr>
                                      <w:jc w:val="center"/>
                                      <w:rPr>
                                        <w:color w:val="000000"/>
                                        <w:sz w:val="22"/>
                                      </w:rPr>
                                    </w:pPr>
                                    <w:r w:rsidRPr="00AC6084">
                                      <w:rPr>
                                        <w:color w:val="000000"/>
                                        <w:sz w:val="22"/>
                                      </w:rPr>
                                      <w:t>…</w:t>
                                    </w:r>
                                  </w:p>
                                </w:txbxContent>
                              </v:textbox>
                            </v:rect>
                            <v:rect id="Rectangle 169" o:spid="_x0000_s1049" style="position:absolute;left:19431;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UKLLwA&#10;AADcAAAADwAAAGRycy9kb3ducmV2LnhtbERPS2sCMRC+C/6HMII3zdrDYrdGEUXw6qP3IZlugpvJ&#10;kkTd/ntTKHibj+85q83gO/GgmFxgBYt5BYJYB+O4VXC9HGZLECkjG+wCk4JfSrBZj0crbEx48oke&#10;59yKEsKpQQU2576RMmlLHtM89MSF+wnRYy4wttJEfJZw38mPqqqlR8elwWJPO0v6dr57BXsdc2fQ&#10;LXdJm8u31bV1EZWaTobtF4hMQ36L/91HU+bXn/D3TLlArl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v1Qos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F525B6" w:rsidRDefault="003016C9" w:rsidP="00F83E2D">
                                    <w:pPr>
                                      <w:jc w:val="center"/>
                                      <w:rPr>
                                        <w:color w:val="000000"/>
                                        <w:sz w:val="22"/>
                                      </w:rPr>
                                    </w:pPr>
                                    <w:r w:rsidRPr="00F525B6">
                                      <w:rPr>
                                        <w:color w:val="000000"/>
                                        <w:sz w:val="22"/>
                                      </w:rPr>
                                      <w:t>TrafficJamLocation</w:t>
                                    </w:r>
                                  </w:p>
                                </w:txbxContent>
                              </v:textbox>
                            </v:rect>
                            <v:rect id="Rectangle 174" o:spid="_x0000_s1050" style="position:absolute;left:37719;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zb74A&#10;AADcAAAADwAAAGRycy9kb3ducmV2LnhtbERPTWvDMAy9D/YfjAa7Lc7KyEJWt5SWQa9r1ruwtdg0&#10;loPttdm/rweF3vR4n1quZz+KM8XkAit4rWoQxDoYx4OC7/7zpQWRMrLBMTAp+KME69XjwxI7Ey78&#10;RedDHkQJ4dShApvz1EmZtCWPqQoTceF+QvSYC4yDNBEvJdyPclHXjfTouDRYnGhrSZ8Ov17BTsc8&#10;GnTtNmnTH61urIuo1PPTvPkAkWnOd/HNvTdl/vsb/D9TLpCrK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QNM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F525B6" w:rsidRDefault="003016C9" w:rsidP="00F83E2D">
                                    <w:pPr>
                                      <w:jc w:val="center"/>
                                      <w:rPr>
                                        <w:color w:val="000000"/>
                                        <w:sz w:val="22"/>
                                      </w:rPr>
                                    </w:pPr>
                                    <w:r w:rsidRPr="00F525B6">
                                      <w:rPr>
                                        <w:color w:val="000000"/>
                                        <w:sz w:val="22"/>
                                      </w:rPr>
                                      <w:t>Báo cáo kẹt xe</w:t>
                                    </w:r>
                                  </w:p>
                                </w:txbxContent>
                              </v:textbox>
                            </v:rect>
                            <v:rect id="Rectangle 189" o:spid="_x0000_s1051" style="position:absolute;left:37719;top:4572;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s1r0A&#10;AADcAAAADwAAAGRycy9kb3ducmV2LnhtbERPPWvDMBDdC/kP4gLdGjkdgutGNsWlkLVJux/S1RK1&#10;TkZSHPffR4FAt3u8z9t3ix/FTDG5wAq2mwoEsQ7G8aDg6/TxVINIGdngGJgU/FGCrl097LEx4cKf&#10;NB/zIEoIpwYV2JynRsqkLXlMmzARF+4nRI+5wDhIE/FSwv0on6tqJz06Lg0WJ+ot6d/j2St41zGP&#10;Bl3dJ21O31bvrIuo1ON6eXsFkWnJ/+K7+2DK/PoFbs+UC2R7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9ns1r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3016C9" w:rsidRPr="00F525B6" w:rsidRDefault="003016C9" w:rsidP="00F83E2D">
                                    <w:pPr>
                                      <w:jc w:val="center"/>
                                      <w:rPr>
                                        <w:color w:val="000000"/>
                                        <w:sz w:val="22"/>
                                      </w:rPr>
                                    </w:pPr>
                                    <w:r w:rsidRPr="00F525B6">
                                      <w:rPr>
                                        <w:color w:val="000000"/>
                                        <w:sz w:val="22"/>
                                      </w:rPr>
                                      <w:t>Danh sách điểm kẹt xe</w:t>
                                    </w:r>
                                  </w:p>
                                </w:txbxContent>
                              </v:textbox>
                            </v:rect>
                            <v:rect id="Rectangle 190" o:spid="_x0000_s1052" style="position:absolute;left:37719;top:9144;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TlsAA&#10;AADcAAAADwAAAGRycy9kb3ducmV2LnhtbESPQWvDMAyF74P9B6NBb6vTHUqX1gmlY7Dr2u4ubC02&#10;i+Vge23276dDoTeJ9/Tep10/x1FdKJeQ2MBq2YAitskFHgycT+/PG1ClIjscE5OBPyrQd48PO2xd&#10;uvInXY51UBLCpUUDvtap1bpYTxHLMk3Eon2nHLHKmgftMl4lPI76pWnWOmJgafA40cGT/Tn+RgNv&#10;NtfRYdgcinWnL2/XPmQ0ZvE077egKs31br5dfzjBfxV8eUYm0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rTl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F525B6" w:rsidRDefault="003016C9" w:rsidP="00F83E2D">
                                    <w:pPr>
                                      <w:jc w:val="center"/>
                                      <w:rPr>
                                        <w:color w:val="000000"/>
                                        <w:sz w:val="22"/>
                                      </w:rPr>
                                    </w:pPr>
                                    <w:r w:rsidRPr="00F525B6">
                                      <w:rPr>
                                        <w:color w:val="000000"/>
                                        <w:sz w:val="22"/>
                                      </w:rPr>
                                      <w:t>Upload lên cloud</w:t>
                                    </w:r>
                                  </w:p>
                                </w:txbxContent>
                              </v:textbox>
                            </v:rect>
                            <v:rect id="Rectangle 210" o:spid="_x0000_s1053" style="position:absolute;left:37719;top:13716;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xsLwA&#10;AADcAAAADwAAAGRycy9kb3ducmV2LnhtbERPPWvDMBDdC/0P4gLdGjkZjHGsmOJQ6Fq73Q/pYola&#10;JyOpifvvq6HQ8fG+u37zi7hRTC6wgsO+AkGsg3E8K/iYXp8bECkjG1wCk4IfStCfHx86bE248zvd&#10;xjyLEsKpRQU257WVMmlLHtM+rMSFu4boMRcYZ2ki3ku4X+Sxqmrp0XFpsLjSYEl/jd9ewUXHvBh0&#10;zZC0mT6trq2LqNTTbns5gci05X/xn/vNKDgeyvxyphwBef4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9zLGw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F525B6" w:rsidRDefault="003016C9" w:rsidP="00F83E2D">
                                    <w:pPr>
                                      <w:jc w:val="center"/>
                                      <w:rPr>
                                        <w:color w:val="000000"/>
                                        <w:sz w:val="22"/>
                                      </w:rPr>
                                    </w:pPr>
                                    <w:r w:rsidRPr="00F525B6">
                                      <w:rPr>
                                        <w:color w:val="000000"/>
                                        <w:sz w:val="22"/>
                                      </w:rPr>
                                      <w:t>…</w:t>
                                    </w:r>
                                  </w:p>
                                </w:txbxContent>
                              </v:textbox>
                            </v:rect>
                          </v:group>
                        </v:group>
                        <v:line id="Straight Connector 368" o:spid="_x0000_s1054" style="position:absolute;visibility:visible;mso-wrap-style:square" from="17145,9144" to="1943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BFMsEAAADcAAAADwAAAGRycy9kb3ducmV2LnhtbERPz2vCMBS+D/Y/hCd4m6nKSumM0gmK&#10;l+G0svOjebbF5qUk0db/fjkMdvz4fq82o+nEg5xvLSuYzxIQxJXVLdcKLuXuLQPhA7LGzjIpeJKH&#10;zfr1ZYW5tgOf6HEOtYgh7HNU0ITQ51L6qiGDfmZ74shdrTMYInS11A6HGG46uUiSVBpsOTY02NO2&#10;oep2vhsF3/tjkf5cP4vF/L3MhuDK5OtYKjWdjMUHiEBj+Bf/uQ9awTKNa+OZe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oEUy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76" o:spid="_x0000_s1055" style="position:absolute;visibility:visible;mso-wrap-style:square" from="35433,9144" to="3771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riBsUAAADcAAAADwAAAGRycy9kb3ducmV2LnhtbESPQWvCQBSE74X+h+UVvNWNiqmkrpIK&#10;ihexNaXnR/aZhGbfht3VxH/vCoUeh5n5hlmuB9OKKznfWFYwGScgiEurG64UfBfb1wUIH5A1tpZJ&#10;wY08rFfPT0vMtO35i66nUIkIYZ+hgjqELpPSlzUZ9GPbEUfvbJ3BEKWrpHbYR7hp5TRJUmmw4bhQ&#10;Y0ebmsrf08Uo+Nwd8/Tn/JFPJ/Ni0QdXJIdjodToZcjfQQQawn/4r73XCmZvKTzO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riBs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v:group>
                  <v:group id="Group 393" o:spid="_x0000_s1056" style="position:absolute;left:2286;width:53721;height:8585" coordsize="53721,8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rect id="Rectangle 348" o:spid="_x0000_s1057" style="position:absolute;top:2870;width:1714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VysUA&#10;AADcAAAADwAAAGRycy9kb3ducmV2LnhtbESP3WoCMRSE74W+QziF3mm2lkrdbpQqKHpRtNYHON2c&#10;/bGbkyWJ7vbtTUHwcpiZb5hs3ptGXMj52rKC51ECgji3uuZSwfF7NXwD4QOyxsYyKfgjD/PZwyDD&#10;VNuOv+hyCKWIEPYpKqhCaFMpfV6RQT+yLXH0CusMhihdKbXDLsJNI8dJMpEGa44LFba0rCj/PZyN&#10;AsLFeteVq8/TEafj07Zw0/36R6mnx/7jHUSgPtzDt/ZGK3iZvML/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9XKxQAAANwAAAAPAAAAAAAAAAAAAAAAAJgCAABkcnMv&#10;ZG93bnJldi54bWxQSwUGAAAAAAQABAD1AAAAigMAAAAA&#10;" filled="f" stroked="f">
                      <v:shadow on="t" color="black" opacity="22937f" origin=",.5" offset="0,.63889mm"/>
                      <v:textbox>
                        <w:txbxContent>
                          <w:p w:rsidR="003016C9" w:rsidRPr="00AC6084" w:rsidRDefault="003016C9" w:rsidP="00AC6084">
                            <w:pPr>
                              <w:jc w:val="center"/>
                              <w:rPr>
                                <w:color w:val="000000"/>
                                <w:sz w:val="22"/>
                              </w:rPr>
                            </w:pPr>
                            <w:r w:rsidRPr="00AC6084">
                              <w:rPr>
                                <w:color w:val="000000"/>
                                <w:sz w:val="22"/>
                              </w:rPr>
                              <w:t>Hệ thống UIViewController hiển thị</w:t>
                            </w:r>
                          </w:p>
                        </w:txbxContent>
                      </v:textbox>
                    </v:rect>
                    <v:rect id="Rectangle 348" o:spid="_x0000_s1058" style="position:absolute;left:19431;top:4013;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uJsUA&#10;AADcAAAADwAAAGRycy9kb3ducmV2LnhtbESP0WoCMRRE3wv9h3ALfdOsFmxdjVIFRR9Eq37AdXPd&#10;Xbu5WZLorn9vCkIfh5k5w4ynranEjZwvLSvodRMQxJnVJecKjodF5wuED8gaK8uk4E4eppPXlzGm&#10;2jb8Q7d9yEWEsE9RQRFCnUrps4IM+q6tiaN3ts5giNLlUjtsItxUsp8kA2mw5LhQYE3zgrLf/dUo&#10;IJwtt02+2FyOOOxf1mc33C1PSr2/td8jEIHa8B9+tldawcfgE/7Ox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e4mxQAAANwAAAAPAAAAAAAAAAAAAAAAAJgCAABkcnMv&#10;ZG93bnJldi54bWxQSwUGAAAAAAQABAD1AAAAigMAAAAA&#10;" filled="f" stroked="f">
                      <v:shadow on="t" color="black" opacity="22937f" origin=",.5" offset="0,.63889mm"/>
                      <v:textbox>
                        <w:txbxContent>
                          <w:p w:rsidR="003016C9" w:rsidRPr="008B0C5F" w:rsidRDefault="003016C9" w:rsidP="00AC6084">
                            <w:pPr>
                              <w:jc w:val="center"/>
                              <w:rPr>
                                <w:color w:val="000000"/>
                                <w:sz w:val="20"/>
                              </w:rPr>
                            </w:pPr>
                            <w:r w:rsidRPr="008B0C5F">
                              <w:rPr>
                                <w:color w:val="000000"/>
                                <w:sz w:val="20"/>
                              </w:rPr>
                              <w:t xml:space="preserve">Hệ thống </w:t>
                            </w:r>
                            <w:r>
                              <w:rPr>
                                <w:color w:val="000000"/>
                                <w:sz w:val="20"/>
                              </w:rPr>
                              <w:t>Model</w:t>
                            </w:r>
                          </w:p>
                        </w:txbxContent>
                      </v:textbox>
                    </v:rect>
                    <v:rect id="Rectangle 348" o:spid="_x0000_s1059" style="position:absolute;left:37719;top:4013;width:1600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7fz8UA&#10;AADcAAAADwAAAGRycy9kb3ducmV2LnhtbESP3WrCQBSE7wu+w3IE7+pGC9JEV9GC0l5I/XuAY/aY&#10;RLNnw+5q0rfvCoVeDjPzDTNbdKYWD3K+sqxgNExAEOdWV1woOB3Xr+8gfEDWWFsmBT/kYTHvvcww&#10;07blPT0OoRARwj5DBWUITSalz0sy6Ie2IY7exTqDIUpXSO2wjXBTy3GSTKTBiuNCiQ19lJTfDnej&#10;gHC1+W6L9fZ6wnR8/bq4dLc5KzXod8spiEBd+A//tT+1grdJ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PxQAAANwAAAAPAAAAAAAAAAAAAAAAAJgCAABkcnMv&#10;ZG93bnJldi54bWxQSwUGAAAAAAQABAD1AAAAigMAAAAA&#10;" filled="f" stroked="f">
                      <v:shadow on="t" color="black" opacity="22937f" origin=",.5" offset="0,.63889mm"/>
                      <v:textbox>
                        <w:txbxContent>
                          <w:p w:rsidR="003016C9" w:rsidRPr="008B0C5F" w:rsidRDefault="003016C9" w:rsidP="008B0C5F">
                            <w:pPr>
                              <w:jc w:val="center"/>
                              <w:rPr>
                                <w:color w:val="000000"/>
                                <w:sz w:val="20"/>
                              </w:rPr>
                            </w:pPr>
                            <w:r w:rsidRPr="008B0C5F">
                              <w:rPr>
                                <w:color w:val="000000"/>
                                <w:sz w:val="20"/>
                              </w:rPr>
                              <w:t xml:space="preserve">Hệ thống </w:t>
                            </w:r>
                            <w:r>
                              <w:rPr>
                                <w:color w:val="000000"/>
                                <w:sz w:val="20"/>
                              </w:rPr>
                              <w:t>tương tác Webservice</w:t>
                            </w:r>
                          </w:p>
                        </w:txbxContent>
                      </v:textbox>
                    </v:rect>
                    <v:rect id="Rectangle 348" o:spid="_x0000_s1060" style="position:absolute;left:12573;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vsicIA&#10;AADcAAAADwAAAGRycy9kb3ducmV2LnhtbERPS27CMBDdI/UO1lRiVxxA4hMwCJBAdIFaKAeYxkMS&#10;iMeRbUi4fb2oxPLp/efL1lTiQc6XlhX0ewkI4szqknMF55/txwSED8gaK8uk4Ekelou3zhxTbRs+&#10;0uMUchFD2KeooAihTqX0WUEGfc/WxJG7WGcwROhyqR02MdxUcpAkI2mw5NhQYE2bgrLb6W4UEK53&#10;X02+PVzPOB1cPy9u+r37Var73q5mIAK14SX+d++1guE4ro1n4h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a+yJwgAAANwAAAAPAAAAAAAAAAAAAAAAAJgCAABkcnMvZG93&#10;bnJldi54bWxQSwUGAAAAAAQABAD1AAAAhwMAAAAA&#10;" filled="f" stroked="f">
                      <v:shadow on="t" color="black" opacity="22937f" origin=",.5" offset="0,.63889mm"/>
                      <v:textbox>
                        <w:txbxContent>
                          <w:p w:rsidR="003016C9" w:rsidRPr="00037A6F" w:rsidRDefault="003016C9" w:rsidP="000F2403">
                            <w:pPr>
                              <w:jc w:val="center"/>
                              <w:rPr>
                                <w:b/>
                                <w:color w:val="000000"/>
                                <w:sz w:val="22"/>
                              </w:rPr>
                            </w:pPr>
                            <w:r w:rsidRPr="00037A6F">
                              <w:rPr>
                                <w:b/>
                                <w:color w:val="000000"/>
                                <w:sz w:val="22"/>
                              </w:rPr>
                              <w:t>THÀNH PHẦN CLIENT</w:t>
                            </w:r>
                          </w:p>
                        </w:txbxContent>
                      </v:textbox>
                    </v:rect>
                  </v:group>
                </v:group>
                <v:group id="Group 392" o:spid="_x0000_s1061" style="position:absolute;top:1143;width:24003;height:16586" coordorigin="-2286" coordsize="24003,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ect id="Rectangle 380" o:spid="_x0000_s1062"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j98EA&#10;AADcAAAADwAAAGRycy9kb3ducmV2LnhtbERPy4rCMBTdD/gP4QruxtRRilRTEWVAXQxYdeHu0tw+&#10;sLkpTdT692Yx4PJw3stVbxrxoM7VlhVMxhEI4tzqmksF59Pv9xyE88gaG8uk4EUOVunga4mJtk8+&#10;0iPzpQgh7BJUUHnfJlK6vCKDbmxb4sAVtjPoA+xKqTt8hnDTyJ8oiqXBmkNDhS1tKspv2d0oaO66&#10;+LOHWYzbPI76a5ntL+uNUqNhv16A8NT7j/jfvdMKpvMwP5wJR0C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y4/fBAAAA3AAAAA8AAAAAAAAAAAAAAAAAmAIAAGRycy9kb3du&#10;cmV2LnhtbFBLBQYAAAAABAAEAPUAAACGAwAAAAA=&#10;" filled="f" strokecolor="red" strokeweight="1pt">
                    <v:stroke dashstyle="dash"/>
                    <v:shadow on="t" color="black" opacity="22937f" origin=",.5" offset="0,.63889mm"/>
                    <v:textbox>
                      <w:txbxContent>
                        <w:p w:rsidR="003016C9" w:rsidRPr="00AC6084" w:rsidRDefault="003016C9" w:rsidP="000F2403">
                          <w:pPr>
                            <w:rPr>
                              <w:color w:val="000000"/>
                              <w:sz w:val="22"/>
                            </w:rPr>
                          </w:pPr>
                        </w:p>
                      </w:txbxContent>
                    </v:textbox>
                  </v:rect>
                  <v:group id="Group 345" o:spid="_x0000_s1063"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Picture 346" o:spid="_x0000_s1064"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c9+DEAAAA3AAAAA8AAABkcnMvZG93bnJldi54bWxEj09rwkAUxO+FfoflFbwU3ZhK0NRVRFB6&#10;8eAfPD+yzyQ1+zZkn5p++65Q6HGYmd8w82XvGnWnLtSeDYxHCSjiwtuaSwOn42Y4BRUE2WLjmQz8&#10;UIDl4vVljrn1D97T/SClihAOORqoRNpc61BU5DCMfEscvYvvHEqUXalth48Id41OkyTTDmuOCxW2&#10;tK6ouB5uzsD6KjeWWZFdzv37LP1Os91mi8YM3vrVJyihXv7Df+0va+BjksHzTDwCe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c9+DEAAAA3AAAAA8AAAAAAAAAAAAAAAAA&#10;nwIAAGRycy9kb3ducmV2LnhtbFBLBQYAAAAABAAEAPcAAACQAwAAAAA=&#10;">
                      <v:imagedata r:id="rId23" o:title="Clouds"/>
                      <v:path arrowok="t"/>
                    </v:shape>
                    <v:shape id="Text Box 347" o:spid="_x0000_s1065"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rsidR="003016C9" w:rsidRPr="00AC6084" w:rsidRDefault="003016C9" w:rsidP="00EE5A1B">
                            <w:pPr>
                              <w:jc w:val="center"/>
                              <w:rPr>
                                <w:sz w:val="22"/>
                              </w:rPr>
                            </w:pPr>
                            <w:r>
                              <w:rPr>
                                <w:sz w:val="22"/>
                              </w:rPr>
                              <w:t>Youtube, Google Drive</w:t>
                            </w:r>
                          </w:p>
                        </w:txbxContent>
                      </v:textbox>
                    </v:shape>
                  </v:group>
                  <v:rect id="Rectangle 348" o:spid="_x0000_s1066" style="position:absolute;left:-2286;width:2400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Q1M8UA&#10;AADcAAAADwAAAGRycy9kb3ducmV2LnhtbESP0WrCQBRE3wv+w3IF3+pGC6JpVtGCog/S1uYDbrPX&#10;JDZ7N+yuJv69Wyj0cZiZM0y26k0jbuR8bVnBZJyAIC6srrlUkH9tn+cgfEDW2FgmBXfysFoOnjJM&#10;te34k26nUIoIYZ+igiqENpXSFxUZ9GPbEkfvbJ3BEKUrpXbYRbhp5DRJZtJgzXGhwpbeKip+Tlej&#10;gHCze+/K7fGS42J6OZzd4mP3rdRo2K9fQQTqw3/4r73XCl7mE/g9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DUzxQAAANwAAAAPAAAAAAAAAAAAAAAAAJgCAABkcnMv&#10;ZG93bnJldi54bWxQSwUGAAAAAAQABAD1AAAAigMAAAAA&#10;" filled="f" stroked="f">
                    <v:shadow on="t" color="black" opacity="22937f" origin=",.5" offset="0,.63889mm"/>
                    <v:textbox>
                      <w:txbxContent>
                        <w:p w:rsidR="003016C9" w:rsidRPr="00037A6F" w:rsidRDefault="003016C9"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group id="Group 391" o:spid="_x0000_s1067" style="position:absolute;left:27432;width:28575;height:16002" coordorigin=",565" coordsize="28575,17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rect id="Rectangle 348" o:spid="_x0000_s1068" style="position:absolute;left:3429;top:565;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rRMUA&#10;AADcAAAADwAAAGRycy9kb3ducmV2LnhtbESP3WrCQBSE7wu+w3IE7+rGFIpGV9GC0l5I/XuAY/aY&#10;RLNnw+5q0rd3C4VeDjPzDTNbdKYWD3K+sqxgNExAEOdWV1woOB3Xr2MQPiBrrC2Tgh/ysJj3XmaY&#10;advynh6HUIgIYZ+hgjKEJpPS5yUZ9EPbEEfvYp3BEKUrpHbYRripZZok79JgxXGhxIY+Sspvh7tR&#10;QLjafLfFens94SS9fl3cZLc5KzXod8spiEBd+A//tT+1grdxCr9n4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tExQAAANwAAAAPAAAAAAAAAAAAAAAAAJgCAABkcnMv&#10;ZG93bnJldi54bWxQSwUGAAAAAAQABAD1AAAAigMAAAAA&#10;" filled="f" stroked="f">
                    <v:shadow on="t" color="black" opacity="22937f" origin=",.5" offset="0,.63889mm"/>
                    <v:textbox>
                      <w:txbxContent>
                        <w:p w:rsidR="003016C9" w:rsidRPr="00037A6F" w:rsidRDefault="003016C9" w:rsidP="000F2403">
                          <w:pPr>
                            <w:jc w:val="center"/>
                            <w:rPr>
                              <w:b/>
                              <w:color w:val="000000"/>
                              <w:sz w:val="22"/>
                            </w:rPr>
                          </w:pPr>
                          <w:r w:rsidRPr="00037A6F">
                            <w:rPr>
                              <w:b/>
                              <w:color w:val="000000"/>
                              <w:sz w:val="22"/>
                            </w:rPr>
                            <w:t xml:space="preserve">THÀNH PHẦN </w:t>
                          </w:r>
                          <w:r>
                            <w:rPr>
                              <w:b/>
                              <w:color w:val="000000"/>
                              <w:sz w:val="22"/>
                            </w:rPr>
                            <w:t>SERVER</w:t>
                          </w:r>
                        </w:p>
                      </w:txbxContent>
                    </v:textbox>
                  </v:rect>
                  <v:group id="Group 390" o:spid="_x0000_s1069"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tangle 379" o:spid="_x0000_s1070"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6TcYA&#10;AADcAAAADwAAAGRycy9kb3ducmV2LnhtbESPT2vCQBTE7wW/w/KE3upGK2mNriIRwfZQaFoP3h7Z&#10;ZxLMvg3ZzR+/fbdQ6HGYmd8wm91oatFT6yrLCuazCARxbnXFhYLvr+PTKwjnkTXWlknBnRzstpOH&#10;DSbaDvxJfeYLESDsElRQet8kUrq8JINuZhvi4F1ta9AH2RZStzgEuKnlIopiabDisFBiQ2lJ+S3r&#10;jIK609cP+76M8ZDH0XgpsrfzPlXqcTru1yA8jf4//Nc+aQXPLyv4PRO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06TcYAAADcAAAADwAAAAAAAAAAAAAAAACYAgAAZHJz&#10;L2Rvd25yZXYueG1sUEsFBgAAAAAEAAQA9QAAAIsDAAAAAA==&#10;" filled="f" strokecolor="red" strokeweight="1pt">
                      <v:stroke dashstyle="dash"/>
                      <v:shadow on="t" color="black" opacity="22937f" origin=",.5" offset="0,.63889mm"/>
                      <v:textbox>
                        <w:txbxContent>
                          <w:p w:rsidR="003016C9" w:rsidRPr="00AC6084" w:rsidRDefault="003016C9" w:rsidP="000F2403">
                            <w:pPr>
                              <w:rPr>
                                <w:color w:val="000000"/>
                                <w:sz w:val="22"/>
                              </w:rPr>
                            </w:pPr>
                          </w:p>
                        </w:txbxContent>
                      </v:textbox>
                    </v:rect>
                    <v:rect id="Rectangle 335" o:spid="_x0000_s1071" style="position:absolute;left:2286;top:9144;width:10287;height:2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9B1b4A&#10;AADcAAAADwAAAGRycy9kb3ducmV2LnhtbESPQWsCMRSE74L/ITyhN82qVG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vQdW+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295D00">
                            <w:pPr>
                              <w:jc w:val="center"/>
                              <w:rPr>
                                <w:color w:val="000000"/>
                                <w:sz w:val="22"/>
                              </w:rPr>
                            </w:pPr>
                            <w:r w:rsidRPr="00AC6084">
                              <w:rPr>
                                <w:color w:val="000000"/>
                                <w:sz w:val="22"/>
                              </w:rPr>
                              <w:t>Webservice</w:t>
                            </w:r>
                          </w:p>
                        </w:txbxContent>
                      </v:textbox>
                    </v:rect>
                    <v:rect id="Rectangle 335" o:spid="_x0000_s1072" style="position:absolute;left:2286;top:2286;width:10287;height:2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tqcAA&#10;AADcAAAADwAAAGRycy9kb3ducmV2LnhtbESPwWrDMBBE74X+g9hCbrXcpATjRjHBIdBrk+a+SFtL&#10;xFoZSU2cv68KhR6HmXnDbLrZj+JKMbnACl6qGgSxDsbxoODzdHhuQKSMbHAMTArulKDbPj5ssDXh&#10;xh90PeZBFAinFhXYnKdWyqQteUxVmIiL9xWix1xkHKSJeCtwP8plXa+lR8dlweJEvSV9OX57BXsd&#10;82jQNX3S5nS2em1dRKUWT/PuDUSmOf+H/9rvRsGqeYXfM+UIyO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wtq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34181E">
                            <w:pPr>
                              <w:jc w:val="center"/>
                              <w:rPr>
                                <w:color w:val="000000"/>
                                <w:sz w:val="22"/>
                              </w:rPr>
                            </w:pPr>
                            <w:r>
                              <w:rPr>
                                <w:color w:val="000000"/>
                                <w:sz w:val="22"/>
                              </w:rPr>
                              <w:t>Website</w:t>
                            </w:r>
                          </w:p>
                        </w:txbxContent>
                      </v:textbox>
                    </v:rect>
                    <v:line id="Straight Connector 385" o:spid="_x0000_s1073"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MVsUAAADcAAAADwAAAGRycy9kb3ducmV2LnhtbESPQWvCQBSE7wX/w/IKvdWNFiWkbkIs&#10;VLwUrSk9P7LPJDT7NuyuJv77bqHgcZiZb5hNMZleXMn5zrKCxTwBQVxb3XGj4Kt6f05B+ICssbdM&#10;Cm7kochnDxvMtB35k66n0IgIYZ+hgjaEIZPS1y0Z9HM7EEfvbJ3BEKVrpHY4Rrjp5TJJ1tJgx3Gh&#10;xYHeWqp/Thej4Lg7lOvv87ZcLlZVOgZXJR+HSqmnx6l8BRFoCvfwf3uvFbykK/g7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MVsUAAADcAAAADwAAAAAAAAAA&#10;AAAAAAChAgAAZHJzL2Rvd25yZXYueG1sUEsFBgAAAAAEAAQA+QAAAJMDAAAAAA==&#10;" strokecolor="#4f81bd [3204]" strokeweight="1pt">
                      <v:stroke startarrow="block" startarrowwidth="wide" endarrow="block" endarrowwidth="wide"/>
                      <v:shadow on="t" color="black" opacity="24903f" origin=",.5" offset="0,.55556mm"/>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ic Disk 386" o:spid="_x0000_s1074" type="#_x0000_t132" style="position:absolute;left:19431;top:4572;width:6858;height:5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zVsMA&#10;AADcAAAADwAAAGRycy9kb3ducmV2LnhtbESPQWvCQBSE74L/YXmCt7qxQtDoKmK19NBDNeL5sftM&#10;gtm3Ibtq2l/fFQSPw8x8wyxWna3FjVpfOVYwHiUgiLUzFRcKjvnubQrCB2SDtWNS8EseVst+b4GZ&#10;cXfe0+0QChEh7DNUUIbQZFJ6XZJFP3INcfTOrrUYomwLaVq8R7it5XuSpNJixXGhxIY2JenL4Woj&#10;Zfvp1/m3tvpk3cynfx+TH5MrNRx06zmIQF14hZ/tL6NgMk3hcS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AzVsMAAADcAAAADwAAAAAAAAAAAAAAAACYAgAAZHJzL2Rv&#10;d25yZXYueG1sUEsFBgAAAAAEAAQA9QAAAIgDAAAAAA==&#10;" filled="f" strokecolor="black [3213]">
                      <v:shadow on="t" color="black" opacity="22937f" origin=",.5" offset="0,.63889mm"/>
                    </v:shape>
                    <v:rect id="Rectangle 348" o:spid="_x0000_s1075" style="position:absolute;left:18288;top:1085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I3MUA&#10;AADcAAAADwAAAGRycy9kb3ducmV2LnhtbESP3WoCMRSE74W+QziF3mm2FqpuN0oVFL0ottYHON2c&#10;/bGbkyWJ7vbtTUHwcpiZb5hs0ZtGXMj52rKC51ECgji3uuZSwfF7PZyC8AFZY2OZFPyRh8X8YZBh&#10;qm3HX3Q5hFJECPsUFVQhtKmUPq/IoB/Zljh6hXUGQ5SulNphF+GmkeMkeZUGa44LFba0qij/PZyN&#10;AsLlZt+V64/TEWfj065ws8/Nj1JPj/37G4hAfbiHb+2tVvAyncD/mXg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QjcxQAAANwAAAAPAAAAAAAAAAAAAAAAAJgCAABkcnMv&#10;ZG93bnJldi54bWxQSwUGAAAAAAQABAD1AAAAigMAAAAA&#10;" filled="f" stroked="f">
                      <v:shadow on="t" color="black" opacity="22937f" origin=",.5" offset="0,.63889mm"/>
                      <v:textbox>
                        <w:txbxContent>
                          <w:p w:rsidR="003016C9" w:rsidRPr="0028244B" w:rsidRDefault="003016C9" w:rsidP="0028244B">
                            <w:pPr>
                              <w:jc w:val="center"/>
                              <w:rPr>
                                <w:color w:val="000000"/>
                                <w:sz w:val="24"/>
                              </w:rPr>
                            </w:pPr>
                            <w:r w:rsidRPr="0028244B">
                              <w:rPr>
                                <w:color w:val="000000"/>
                                <w:sz w:val="24"/>
                              </w:rPr>
                              <w:t>Database</w:t>
                            </w:r>
                          </w:p>
                        </w:txbxContent>
                      </v:textbox>
                    </v:rect>
                    <v:line id="Straight Connector 388" o:spid="_x0000_s1076"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yjyMEAAADcAAAADwAAAGRycy9kb3ducmV2LnhtbERPz2vCMBS+C/sfwhO8aaqilM4onaB4&#10;GW527Pxonm2xeSlJtPW/Xw7Cjh/f781uMK14kPONZQXzWQKCuLS64UrBT3GYpiB8QNbYWiYFT/Kw&#10;276NNphp2/M3PS6hEjGEfYYK6hC6TEpf1mTQz2xHHLmrdQZDhK6S2mEfw00rF0mylgYbjg01drSv&#10;qbxd7kbB1/Gcr3+vH/livirSPrgi+TwXSk3GQ/4OItAQ/sUv90krWKZxbTwTj4D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rKPI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89" o:spid="_x0000_s1077" style="position:absolute;flip:y;visibility:visible;mso-wrap-style:square" from="12573,8001" to="1943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KZXMUAAADcAAAADwAAAGRycy9kb3ducmV2LnhtbESPQWvCQBSE7wX/w/IEb3VjBWtTV4kF&#10;MZdSmgR6fWSfSUj2bciuJv57t1DocZj5ZpjdYTKduNHgGssKVssIBHFpdcOVgiI/PW9BOI+ssbNM&#10;Cu7k4LCfPe0w1nbkb7plvhKhhF2MCmrv+1hKV9Zk0C1tTxy8ix0M+iCHSuoBx1BuOvkSRRtpsOGw&#10;UGNPHzWVbXY1CtaXU54mRXNuk+zn9fN6/HJTK5VazKfkHYSnyf+H/+hUB277Br9nwhG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KZXM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w10:anchorlock/>
              </v:group>
            </w:pict>
          </mc:Fallback>
        </mc:AlternateContent>
      </w:r>
    </w:p>
    <w:p w:rsidR="00A67135" w:rsidRPr="00DC71DF" w:rsidRDefault="00DC71DF" w:rsidP="00DC71DF">
      <w:pPr>
        <w:pStyle w:val="Caption"/>
        <w:rPr>
          <w:sz w:val="26"/>
          <w:lang w:val="vi-VN"/>
        </w:rPr>
      </w:pPr>
      <w:bookmarkStart w:id="76" w:name="_Toc394071420"/>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DC71DF">
        <w:rPr>
          <w:sz w:val="26"/>
        </w:rPr>
        <w:t xml:space="preserve"> Kiến trúc chi tiết thành phần client</w:t>
      </w:r>
      <w:bookmarkEnd w:id="76"/>
    </w:p>
    <w:p w:rsidR="00431DAA" w:rsidRDefault="00105C2C" w:rsidP="00167F1B">
      <w:pPr>
        <w:pStyle w:val="BodyText"/>
        <w:spacing w:line="360" w:lineRule="auto"/>
        <w:jc w:val="both"/>
      </w:pPr>
      <w:r>
        <w:t>Thành phần client bao gồm các hệ thống có thể tương tác với nhau và tương tác với Webservice, hệ thống Cloud lưu trữ dữ liệu.</w:t>
      </w:r>
    </w:p>
    <w:p w:rsidR="00DC71DF" w:rsidRDefault="00DC71DF" w:rsidP="001128B5">
      <w:pPr>
        <w:pStyle w:val="Chun"/>
      </w:pPr>
    </w:p>
    <w:p w:rsidR="0028244B" w:rsidRPr="00167F1B" w:rsidRDefault="00003199" w:rsidP="00752585">
      <w:pPr>
        <w:pStyle w:val="Chun"/>
        <w:outlineLvl w:val="3"/>
        <w:rPr>
          <w:b/>
        </w:rPr>
      </w:pPr>
      <w:bookmarkStart w:id="77" w:name="_Toc422262454"/>
      <w:r w:rsidRPr="00752585">
        <w:rPr>
          <w:i/>
        </w:rPr>
        <w:lastRenderedPageBreak/>
        <w:t>2</w:t>
      </w:r>
      <w:r w:rsidR="001817F0" w:rsidRPr="00752585">
        <w:rPr>
          <w:i/>
        </w:rPr>
        <w:t>.7</w:t>
      </w:r>
      <w:r w:rsidR="00167F1B" w:rsidRPr="00752585">
        <w:rPr>
          <w:i/>
        </w:rPr>
        <w:t xml:space="preserve">.2.2. </w:t>
      </w:r>
      <w:r w:rsidR="0028244B" w:rsidRPr="00752585">
        <w:rPr>
          <w:i/>
        </w:rPr>
        <w:t xml:space="preserve">Thành phần </w:t>
      </w:r>
      <w:r w:rsidR="001817F0" w:rsidRPr="00752585">
        <w:rPr>
          <w:i/>
        </w:rPr>
        <w:t>S</w:t>
      </w:r>
      <w:r w:rsidR="00462EDE" w:rsidRPr="00752585">
        <w:rPr>
          <w:i/>
        </w:rPr>
        <w:t>erver</w:t>
      </w:r>
      <w:bookmarkEnd w:id="77"/>
    </w:p>
    <w:p w:rsidR="00DC71DF" w:rsidRDefault="00462EDE" w:rsidP="00DC71DF">
      <w:pPr>
        <w:pStyle w:val="BodyText"/>
        <w:keepNext/>
        <w:jc w:val="center"/>
      </w:pPr>
      <w:r w:rsidRPr="00167F1B">
        <w:rPr>
          <w:b/>
          <w:noProof/>
        </w:rPr>
        <mc:AlternateContent>
          <mc:Choice Requires="wpg">
            <w:drawing>
              <wp:inline distT="0" distB="0" distL="0" distR="0" wp14:anchorId="58C20A69" wp14:editId="271640FA">
                <wp:extent cx="5486400" cy="3543300"/>
                <wp:effectExtent l="50800" t="25400" r="76200" b="88900"/>
                <wp:docPr id="465" name="Group 465"/>
                <wp:cNvGraphicFramePr/>
                <a:graphic xmlns:a="http://schemas.openxmlformats.org/drawingml/2006/main">
                  <a:graphicData uri="http://schemas.microsoft.com/office/word/2010/wordprocessingGroup">
                    <wpg:wgp>
                      <wpg:cNvGrpSpPr/>
                      <wpg:grpSpPr>
                        <a:xfrm>
                          <a:off x="0" y="0"/>
                          <a:ext cx="5486400" cy="3543300"/>
                          <a:chOff x="0" y="0"/>
                          <a:chExt cx="5486400" cy="3593465"/>
                        </a:xfrm>
                      </wpg:grpSpPr>
                      <wps:wsp>
                        <wps:cNvPr id="460" name="Rectangle 460"/>
                        <wps:cNvSpPr/>
                        <wps:spPr>
                          <a:xfrm>
                            <a:off x="0" y="1078865"/>
                            <a:ext cx="1828800" cy="42354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3016C9" w:rsidRPr="007A73FA" w:rsidRDefault="003016C9"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wps:txbx>
                        <wps:bodyPr wrap="square">
                          <a:noAutofit/>
                        </wps:bodyPr>
                      </wps:wsp>
                      <wpg:grpSp>
                        <wpg:cNvPr id="463" name="Group 463"/>
                        <wpg:cNvGrpSpPr/>
                        <wpg:grpSpPr>
                          <a:xfrm>
                            <a:off x="2057400" y="0"/>
                            <a:ext cx="3429000" cy="3593465"/>
                            <a:chOff x="0" y="0"/>
                            <a:chExt cx="3429000" cy="3593465"/>
                          </a:xfrm>
                        </wpg:grpSpPr>
                        <wps:wsp>
                          <wps:cNvPr id="461" name="Rectangle 461"/>
                          <wps:cNvSpPr/>
                          <wps:spPr>
                            <a:xfrm>
                              <a:off x="0" y="228600"/>
                              <a:ext cx="3429000" cy="3314700"/>
                            </a:xfrm>
                            <a:prstGeom prst="rect">
                              <a:avLst/>
                            </a:prstGeom>
                            <a:noFill/>
                            <a:ln w="12700">
                              <a:solidFill>
                                <a:srgbClr val="FF0000"/>
                              </a:solidFill>
                              <a:prstDash val="lgDash"/>
                            </a:ln>
                          </wps:spPr>
                          <wps:style>
                            <a:lnRef idx="1">
                              <a:schemeClr val="accent1"/>
                            </a:lnRef>
                            <a:fillRef idx="3">
                              <a:schemeClr val="accent1"/>
                            </a:fillRef>
                            <a:effectRef idx="2">
                              <a:schemeClr val="accent1"/>
                            </a:effectRef>
                            <a:fontRef idx="minor">
                              <a:schemeClr val="lt1"/>
                            </a:fontRef>
                          </wps:style>
                          <wps:bodyPr/>
                        </wps:wsp>
                        <wpg:grpSp>
                          <wpg:cNvPr id="448" name="Group 448"/>
                          <wpg:cNvGrpSpPr/>
                          <wpg:grpSpPr>
                            <a:xfrm>
                              <a:off x="114300" y="457200"/>
                              <a:ext cx="1485900" cy="1714500"/>
                              <a:chOff x="0" y="0"/>
                              <a:chExt cx="1485900" cy="1714500"/>
                            </a:xfrm>
                          </wpg:grpSpPr>
                          <wps:wsp>
                            <wps:cNvPr id="446"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016C9" w:rsidRPr="00AC6084" w:rsidRDefault="003016C9"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Danh sách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335"/>
                            <wps:cNvSpPr/>
                            <wps:spPr>
                              <a:xfrm>
                                <a:off x="114300" y="4572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Báo cáo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335"/>
                            <wps:cNvSpPr/>
                            <wps:spPr>
                              <a:xfrm>
                                <a:off x="114300" y="8001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Báo cáo sai phạm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335"/>
                            <wps:cNvSpPr/>
                            <wps:spPr>
                              <a:xfrm>
                                <a:off x="114300" y="11430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9" name="Group 449"/>
                          <wpg:cNvGrpSpPr/>
                          <wpg:grpSpPr>
                            <a:xfrm>
                              <a:off x="1828800" y="457200"/>
                              <a:ext cx="1485900" cy="1714500"/>
                              <a:chOff x="0" y="0"/>
                              <a:chExt cx="1485900" cy="1714500"/>
                            </a:xfrm>
                          </wpg:grpSpPr>
                          <wps:wsp>
                            <wps:cNvPr id="447"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016C9" w:rsidRPr="00AC6084" w:rsidRDefault="003016C9"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335"/>
                            <wps:cNvSpPr/>
                            <wps:spPr>
                              <a:xfrm>
                                <a:off x="114300" y="457200"/>
                                <a:ext cx="12573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Danh sách tin chưa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335"/>
                            <wps:cNvSpPr/>
                            <wps:spPr>
                              <a:xfrm>
                                <a:off x="114300" y="9975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Xem bản đồ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335"/>
                            <wps:cNvSpPr/>
                            <wps:spPr>
                              <a:xfrm>
                                <a:off x="114300" y="13404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93D4D">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 name="Straight Connector 450"/>
                          <wps:cNvCnPr/>
                          <wps:spPr>
                            <a:xfrm>
                              <a:off x="1600200" y="1257300"/>
                              <a:ext cx="2286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grpSp>
                          <wpg:cNvPr id="453" name="Group 453"/>
                          <wpg:cNvGrpSpPr/>
                          <wpg:grpSpPr>
                            <a:xfrm>
                              <a:off x="1257300" y="2743200"/>
                              <a:ext cx="914400" cy="850265"/>
                              <a:chOff x="0" y="0"/>
                              <a:chExt cx="914400" cy="850265"/>
                            </a:xfrm>
                          </wpg:grpSpPr>
                          <wps:wsp>
                            <wps:cNvPr id="451" name="Magnetic Disk 451"/>
                            <wps:cNvSpPr/>
                            <wps:spPr>
                              <a:xfrm>
                                <a:off x="114300" y="0"/>
                                <a:ext cx="685800" cy="51562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52" name="Rectangle 348"/>
                            <wps:cNvSpPr/>
                            <wps:spPr>
                              <a:xfrm>
                                <a:off x="0" y="54102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D273BB" w:rsidRDefault="003016C9" w:rsidP="00D273BB">
                                  <w:pPr>
                                    <w:jc w:val="center"/>
                                    <w:rPr>
                                      <w:color w:val="000000"/>
                                      <w:sz w:val="22"/>
                                    </w:rPr>
                                  </w:pPr>
                                  <w:r w:rsidRPr="00D273BB">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 name="Straight Connector 454"/>
                          <wps:cNvCnPr/>
                          <wps:spPr>
                            <a:xfrm>
                              <a:off x="800100" y="2171700"/>
                              <a:ext cx="6858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5" name="Straight Connector 455"/>
                          <wps:cNvCnPr/>
                          <wps:spPr>
                            <a:xfrm flipH="1">
                              <a:off x="1828800" y="2171700"/>
                              <a:ext cx="4572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6" name="Rectangle 348"/>
                          <wps:cNvSpPr/>
                          <wps:spPr>
                            <a:xfrm>
                              <a:off x="4572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D273BB" w:rsidRDefault="003016C9" w:rsidP="00D273BB">
                                <w:pPr>
                                  <w:jc w:val="center"/>
                                  <w:rPr>
                                    <w:color w:val="000000"/>
                                    <w:sz w:val="22"/>
                                  </w:rPr>
                                </w:pPr>
                                <w:r>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348"/>
                          <wps:cNvSpPr/>
                          <wps:spPr>
                            <a:xfrm>
                              <a:off x="20574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D273BB" w:rsidRDefault="003016C9" w:rsidP="00D273BB">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348"/>
                          <wps:cNvSpPr/>
                          <wps:spPr>
                            <a:xfrm>
                              <a:off x="9144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7A73FA">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4" name="Straight Connector 464"/>
                        <wps:cNvCnPr/>
                        <wps:spPr>
                          <a:xfrm flipH="1">
                            <a:off x="1828800" y="1307465"/>
                            <a:ext cx="342900" cy="0"/>
                          </a:xfrm>
                          <a:prstGeom prst="line">
                            <a:avLst/>
                          </a:prstGeom>
                          <a:ln w="12700">
                            <a:headEnd type="non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8C20A69" id="Group 465" o:spid="_x0000_s1078" style="width:6in;height:279pt;mso-position-horizontal-relative:char;mso-position-vertical-relative:line" coordsize="54864,3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">
                <v:rect id="Rectangle 460" o:spid="_x0000_s1079" style="position:absolute;top:10788;width:18288;height:4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I48IA&#10;AADcAAAADwAAAGRycy9kb3ducmV2LnhtbERP3WrCMBS+F3yHcAa7EU03pRvVtLihQ5DBVvcAh+aY&#10;ljUnpcm0+vTLheDlx/e/KgbbihP1vnGs4GmWgCCunG7YKPg5bKevIHxA1tg6JgUX8lDk49EKM+3O&#10;/E2nMhgRQ9hnqKAOocuk9FVNFv3MdcSRO7reYoiwN1L3eI7htpXPSZJKiw3Hhho7eq+p+i3/rIIN&#10;GkfNx95o/nqZXz4DXt8mqVKPD8N6CSLQEO7im3unFSzSOD+eiU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EjjwgAAANw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rsidR="003016C9" w:rsidRPr="007A73FA" w:rsidRDefault="003016C9"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v:textbox>
                </v:rect>
                <v:group id="Group 463" o:spid="_x0000_s1080" style="position:absolute;left:20574;width:34290;height:35934" coordsize="34290,35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rect id="Rectangle 461" o:spid="_x0000_s1081" style="position:absolute;top:2286;width:34290;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P7MUA&#10;AADcAAAADwAAAGRycy9kb3ducmV2LnhtbESPQWsCMRSE7wX/Q3hCbzW7Ila2RhFFKUIPVQ8eH5vX&#10;3W03L0sS4+qvbwoFj8PMfMPMl71pRSTnG8sK8lEGgri0uuFKwem4fZmB8AFZY2uZFNzIw3IxeJpj&#10;oe2VPykeQiUShH2BCuoQukJKX9Zk0I9sR5y8L+sMhiRdJbXDa4KbVo6zbCoNNpwWauxoXVP5c7gY&#10;BZtcj7/3+49TGePrzN2j3p1XQannYb96AxGoD4/wf/tdK5hMc/g7k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Q/sxQAAANwAAAAPAAAAAAAAAAAAAAAAAJgCAABkcnMv&#10;ZG93bnJldi54bWxQSwUGAAAAAAQABAD1AAAAigMAAAAA&#10;" filled="f" strokecolor="red" strokeweight="1pt">
                    <v:stroke dashstyle="longDash"/>
                    <v:shadow on="t" color="black" opacity="22937f" origin=",.5" offset="0,.63889mm"/>
                  </v:rect>
                  <v:group id="Group 448" o:spid="_x0000_s1082" style="position:absolute;left:1143;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rect id="Rectangle 335" o:spid="_x0000_s1083"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9AxMcA&#10;AADcAAAADwAAAGRycy9kb3ducmV2LnhtbESPzWvCQBTE74X+D8sreCm6abFRoqtIa6EePNSv8yP7&#10;8mGyb0N21ehf7wqFHoeZ+Q0znXemFmdqXWlZwdsgAkGcWl1yrmC3/e6PQTiPrLG2TAqu5GA+e36a&#10;YqLthX/pvPG5CBB2CSoovG8SKV1akEE3sA1x8DLbGvRBtrnULV4C3NTyPYpiabDksFBgQ58FpdXm&#10;ZBR87Y+vt6xaLtbLw6oafWSl3cVXpXov3WICwlPn/8N/7R+tYDiM4XEmH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QMTHAAAA3AAAAA8AAAAAAAAAAAAAAAAAmAIAAGRy&#10;cy9kb3ducmV2LnhtbFBLBQYAAAAABAAEAPUAAACMAwAAAAA=&#10;" fillcolor="#f79646 [3209]" strokecolor="#974706 [1609]" strokeweight="2pt">
                      <v:textbox>
                        <w:txbxContent>
                          <w:p w:rsidR="003016C9" w:rsidRPr="00AC6084" w:rsidRDefault="003016C9" w:rsidP="00D273BB">
                            <w:pPr>
                              <w:jc w:val="center"/>
                              <w:rPr>
                                <w:color w:val="000000"/>
                                <w:sz w:val="22"/>
                              </w:rPr>
                            </w:pPr>
                          </w:p>
                        </w:txbxContent>
                      </v:textbox>
                    </v:rect>
                    <v:rect id="Rectangle 335" o:spid="_x0000_s1084"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Sx74A&#10;AADcAAAADwAAAGRycy9kb3ducmV2LnhtbESPQWsCMRSE7wX/Q3iCt5q1lkVWo4hF8Fqt90fy3AQ3&#10;L0sSdf33plDocZiZb5jVZvCduFNMLrCC2bQCQayDcdwq+Dnt3xcgUkY22AUmBU9KsFmP3lbYmPDg&#10;b7ofcysKhFODCmzOfSNl0pY8pmnoiYt3CdFjLjK20kR8FLjv5EdV1dKj47JgsaedJX093ryCLx1z&#10;Z9Atdkmb09nq2rqISk3Gw3YJItOQ/8N/7YNR8Dmv4fdMOQJy/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XEse+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Danh sách kẹt xe</w:t>
                            </w:r>
                          </w:p>
                        </w:txbxContent>
                      </v:textbox>
                    </v:rect>
                    <v:rect id="Rectangle 335" o:spid="_x0000_s1085" style="position:absolute;left:1143;top:4572;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u3XMAA&#10;AADcAAAADwAAAGRycy9kb3ducmV2LnhtbESPQWsCMRSE7wX/Q3hCb92sWqxszS5iEbxW2/sjed2E&#10;bl6WJOr23zdCocdhZr5htt3kB3GlmFxgBYuqBkGsg3HcK/g4H542IFJGNjgEJgU/lKBrZw9bbEy4&#10;8TtdT7kXBcKpQQU257GRMmlLHlMVRuLifYXoMRcZe2ki3grcD3JZ12vp0XFZsDjS3pL+Pl28gjcd&#10;82DQbfZJm/On1WvrIir1OJ92ryAyTfk//Nc+GgXPq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9u3XM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Báo cáo kẹt xe</w:t>
                            </w:r>
                          </w:p>
                        </w:txbxContent>
                      </v:textbox>
                    </v:rect>
                    <v:rect id="Rectangle 335" o:spid="_x0000_s1086" style="position:absolute;left:1143;top:8001;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jLrwA&#10;AADcAAAADwAAAGRycy9kb3ducmV2LnhtbERPy2oCMRTdC/2HcAvuNOMDGaZGEYvgtj72l+Q6CZ3c&#10;DEmq49+bhdDl4bzX28F34k4xucAKZtMKBLEOxnGr4HI+TGoQKSMb7AKTgicl2G4+RmtsTHjwD91P&#10;uRUlhFODCmzOfSNl0pY8pmnoiQt3C9FjLjC20kR8lHDfyXlVraRHx6XBYk97S/r39OcVfOuYO4Ou&#10;3idtzlerV9ZFVGr8Oey+QGQa8r/47T4aBctF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RCMu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Báo cáo sai phạm</w:t>
                            </w:r>
                          </w:p>
                        </w:txbxContent>
                      </v:textbox>
                    </v:rect>
                    <v:rect id="Rectangle 335" o:spid="_x0000_s1087" style="position:absolute;left:1143;top:11430;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GtcAA&#10;AADcAAAADwAAAGRycy9kb3ducmV2LnhtbESPQWsCMRSE7wX/Q3hCbzWrFtluzS5iEbxW2/sjed2E&#10;bl6WJOr23zdCocdhZr5htt3kB3GlmFxgBctFBYJYB+O4V/BxPjzVIFJGNjgEJgU/lKBrZw9bbEy4&#10;8TtdT7kXBcKpQQU257GRMmlLHtMijMTF+wrRYy4y9tJEvBW4H+SqqjbSo+OyYHGkvSX9fbp4BW86&#10;5sGgq/dJm/On1RvrIir1OJ92ryAyTfk//Nc+GgXP6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iGt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w:t>
                            </w:r>
                          </w:p>
                        </w:txbxContent>
                      </v:textbox>
                    </v:rect>
                  </v:group>
                  <v:group id="Group 449" o:spid="_x0000_s1088" style="position:absolute;left:18288;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rect id="Rectangle 335" o:spid="_x0000_s1089"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PlX8cA&#10;AADcAAAADwAAAGRycy9kb3ducmV2LnhtbESPS2sCQRCE7wH/w9CClxBnFaNhdRRRA8nBg4/k3Oz0&#10;PtydnmVn1NVf7wQCHouq+oqaLVpTiQs1rrCsYNCPQBAnVhecKTgePt8+QDiPrLGyTApu5GAx77zM&#10;MNb2yju67H0mAoRdjApy7+tYSpfkZND1bU0cvNQ2Bn2QTSZ1g9cAN5UcRtFYGiw4LORY0yqnpNyf&#10;jYL1z+n1npab5Xbz+11O3tPCHsc3pXrddjkF4an1z/B/+0srGI0m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T5V/HAAAA3AAAAA8AAAAAAAAAAAAAAAAAmAIAAGRy&#10;cy9kb3ducmV2LnhtbFBLBQYAAAAABAAEAPUAAACMAwAAAAA=&#10;" fillcolor="#f79646 [3209]" strokecolor="#974706 [1609]" strokeweight="2pt">
                      <v:textbox>
                        <w:txbxContent>
                          <w:p w:rsidR="003016C9" w:rsidRPr="00AC6084" w:rsidRDefault="003016C9" w:rsidP="00D273BB">
                            <w:pPr>
                              <w:jc w:val="center"/>
                              <w:rPr>
                                <w:color w:val="000000"/>
                                <w:sz w:val="22"/>
                              </w:rPr>
                            </w:pPr>
                          </w:p>
                        </w:txbxContent>
                      </v:textbox>
                    </v:rect>
                    <v:rect id="Rectangle 335" o:spid="_x0000_s1090"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cVbwA&#10;AADcAAAADwAAAGRycy9kb3ducmV2LnhtbERPTWsCMRC9F/wPYYTealZZRLZGEUvBa7W9D8l0E0wm&#10;SxLd9d+bQ6HHx/ve7qfgxZ1SdpEVLBcNCGIdjeNewffl820DIhdkgz4yKXhQhv1u9rLFzsSRv+h+&#10;Lr2oIZw7VGBLGTops7YUMC/iQFy535gClgpTL03CsYYHL1dNs5YBHdcGiwMdLenr+RYUfOhUvEG3&#10;OWZtLj9Wr61LqNTrfDq8gyg0lX/xn/tkFLRtnV/P1CMgd0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FxV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Đăng nhập</w:t>
                            </w:r>
                          </w:p>
                        </w:txbxContent>
                      </v:textbox>
                    </v:rect>
                    <v:rect id="Rectangle 335" o:spid="_x0000_s1091" style="position:absolute;left:1143;top:4572;width:1257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bCIr4A&#10;AADcAAAADwAAAGRycy9kb3ducmV2LnhtbESPzYoCMRCE78K+Q+gFb5pZFZFZoywuglf/7k3STsJO&#10;OkOS1fHtjSB4LKrqK2q57n0rrhSTC6zga1yBINbBOG4UnI7b0QJEysgG28Ck4E4J1quPwRJrE268&#10;p+shN6JAONWowObc1VImbcljGoeOuHiXED3mImMjTcRbgftWTqpqLj06LgsWO9pY0n+Hf6/gV8fc&#10;GnSLTdLmeLZ6bl1EpYaf/c83iEx9fodf7Z1RMJtN4XmmHAG5e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jmwiK+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Danh sách tin chưa duyệt</w:t>
                            </w:r>
                          </w:p>
                        </w:txbxContent>
                      </v:textbox>
                    </v:rect>
                    <v:rect id="Rectangle 335" o:spid="_x0000_s1092" style="position:absolute;left:1143;top:9975;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aVr4A&#10;AADcAAAADwAAAGRycy9kb3ducmV2LnhtbESPzYoCMRCE7wu+Q2hhb2vGZRAZjSLKgtf1594k7SQ4&#10;6QxJ1PHtNwuCx6KqvqKW68F34k4xucAKppMKBLEOxnGr4HT8+ZqDSBnZYBeYFDwpwXo1+lhiY8KD&#10;f+l+yK0oEE4NKrA5942USVvymCahJy7eJUSPucjYShPxUeC+k99VNZMeHZcFiz1tLenr4eYV7HTM&#10;nUE33yZtjmerZ9ZFVOpzPGwWIDIN+R1+tfdGQV3X8H+mHAG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PWla+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Xem bản đồ kẹt xe</w:t>
                            </w:r>
                          </w:p>
                        </w:txbxContent>
                      </v:textbox>
                    </v:rect>
                    <v:rect id="Rectangle 335" o:spid="_x0000_s1093" style="position:absolute;left:1143;top:13404;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zb4A&#10;AADcAAAADwAAAGRycy9kb3ducmV2LnhtbESPQWsCMRSE74L/ITyhN80qVm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D/8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93D4D">
                            <w:pPr>
                              <w:jc w:val="center"/>
                              <w:rPr>
                                <w:color w:val="000000"/>
                                <w:sz w:val="22"/>
                              </w:rPr>
                            </w:pPr>
                            <w:r>
                              <w:rPr>
                                <w:color w:val="000000"/>
                                <w:sz w:val="22"/>
                              </w:rPr>
                              <w:t>…</w:t>
                            </w:r>
                          </w:p>
                        </w:txbxContent>
                      </v:textbox>
                    </v:rect>
                  </v:group>
                  <v:line id="Straight Connector 450" o:spid="_x0000_s1094" style="position:absolute;visibility:visible;mso-wrap-style:square" from="16002,12573" to="18288,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BO7MEAAADcAAAADwAAAGRycy9kb3ducmV2LnhtbERPTYvCMBC9L/gfwgh7W1NFRapRqqDs&#10;RVyteB6asS02k5JE2/33m4Owx8f7Xm1604gXOV9bVjAeJSCIC6trLhVc8/3XAoQPyBoby6Tglzxs&#10;1oOPFabadnym1yWUIoawT1FBFUKbSumLigz6kW2JI3e3zmCI0JVSO+xiuGnkJEnm0mDNsaHClnYV&#10;FY/L0yj4OZyy+e2+zSbjWb7ogsuT4ylX6nPYZ0sQgfrwL367v7WC6SzOj2fiEZD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EE7swQAAANwAAAAPAAAAAAAAAAAAAAAA&#10;AKECAABkcnMvZG93bnJldi54bWxQSwUGAAAAAAQABAD5AAAAjwMAAAAA&#10;" strokecolor="#4f81bd [3204]" strokeweight="1pt">
                    <v:stroke startarrow="block" startarrowwidth="wide" endarrow="block" endarrowwidth="wide"/>
                    <v:shadow on="t" color="black" opacity="24903f" origin=",.5" offset="0,.55556mm"/>
                  </v:line>
                  <v:group id="Group 453" o:spid="_x0000_s1095" style="position:absolute;left:12573;top:27432;width:9144;height:8502" coordsize="9144,8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Magnetic Disk 451" o:spid="_x0000_s1096" type="#_x0000_t132" style="position:absolute;left:1143;width:6858;height:5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NKAMUA&#10;AADcAAAADwAAAGRycy9kb3ducmV2LnhtbESPQWvCQBSE74L/YXmF3nSjtaJpNiJtLR48tEY8P3Zf&#10;k9Ds25DdavTXd4WCx2FmvmGyVW8bcaLO144VTMYJCGLtTM2lgkOxGS1A+IBssHFMCi7kYZUPBxmm&#10;xp35i077UIoIYZ+igiqENpXS64os+rFriaP37TqLIcqulKbDc4TbRk6TZC4t1hwXKmzptSL9s/+1&#10;kfL+4dfFTlt9tG7p59e3p09TKPX40K9fQATqwz38394aBbPnCdzOxCM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80oAxQAAANwAAAAPAAAAAAAAAAAAAAAAAJgCAABkcnMv&#10;ZG93bnJldi54bWxQSwUGAAAAAAQABAD1AAAAigMAAAAA&#10;" filled="f" strokecolor="black [3213]">
                      <v:shadow on="t" color="black" opacity="22937f" origin=",.5" offset="0,.63889mm"/>
                    </v:shape>
                    <v:rect id="Rectangle 348" o:spid="_x0000_s1097" style="position:absolute;top:5410;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KZsUA&#10;AADcAAAADwAAAGRycy9kb3ducmV2LnhtbESP3WrCQBSE7wu+w3IE7+rGYItGV2kFpb0o/j7AMXtM&#10;otmzYXc16dt3C4VeDjPzDTNfdqYWD3K+sqxgNExAEOdWV1woOB3XzxMQPiBrrC2Tgm/ysFz0nuaY&#10;advynh6HUIgIYZ+hgjKEJpPS5yUZ9EPbEEfvYp3BEKUrpHbYRripZZokr9JgxXGhxIZWJeW3w90o&#10;IHzfbNti/XU94TS9fl7cdLc5KzXod28zEIG68B/+a39oBe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EpmxQAAANwAAAAPAAAAAAAAAAAAAAAAAJgCAABkcnMv&#10;ZG93bnJldi54bWxQSwUGAAAAAAQABAD1AAAAigMAAAAA&#10;" filled="f" stroked="f">
                      <v:shadow on="t" color="black" opacity="22937f" origin=",.5" offset="0,.63889mm"/>
                      <v:textbox>
                        <w:txbxContent>
                          <w:p w:rsidR="003016C9" w:rsidRPr="00D273BB" w:rsidRDefault="003016C9" w:rsidP="00D273BB">
                            <w:pPr>
                              <w:jc w:val="center"/>
                              <w:rPr>
                                <w:color w:val="000000"/>
                                <w:sz w:val="22"/>
                              </w:rPr>
                            </w:pPr>
                            <w:r w:rsidRPr="00D273BB">
                              <w:rPr>
                                <w:color w:val="000000"/>
                                <w:sz w:val="22"/>
                              </w:rPr>
                              <w:t>Database</w:t>
                            </w:r>
                          </w:p>
                        </w:txbxContent>
                      </v:textbox>
                    </v:rect>
                  </v:group>
                  <v:line id="Straight Connector 454" o:spid="_x0000_s1098" style="position:absolute;visibility:visible;mso-wrap-style:square" from="8001,21717" to="1485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tI78QAAADcAAAADwAAAGRycy9kb3ducmV2LnhtbESPQWvCQBSE70L/w/IK3nSjqITUVdJC&#10;pRexGvH8yD6T0OzbsLs16b93BaHHYWa+YdbbwbTiRs43lhXMpgkI4tLqhisF5+JzkoLwAVlja5kU&#10;/JGH7eZltMZM256PdDuFSkQI+wwV1CF0mZS+rMmgn9qOOHpX6wyGKF0ltcM+wk0r50mykgYbjgs1&#10;dvRRU/lz+jUKvneHfHW5vufz2bJI++CKZH8olBq/DvkbiEBD+A8/219awWK5gM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K0jvxAAAANwAAAAPAAAAAAAAAAAA&#10;AAAAAKECAABkcnMvZG93bnJldi54bWxQSwUGAAAAAAQABAD5AAAAkgMAAAAA&#10;" strokecolor="#4f81bd [3204]" strokeweight="1pt">
                    <v:stroke startarrow="block" startarrowwidth="wide" endarrow="block" endarrowwidth="wide"/>
                    <v:shadow on="t" color="black" opacity="24903f" origin=",.5" offset="0,.55556mm"/>
                  </v:line>
                  <v:line id="Straight Connector 455" o:spid="_x0000_s1099" style="position:absolute;flip:x;visibility:visible;mso-wrap-style:square" from="18288,21717" to="22860,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Vye8QAAADcAAAADwAAAGRycy9kb3ducmV2LnhtbESPT4vCMBTE78J+h/AWvK3prn+pRuku&#10;iF4WsQpeH82zLW1eShO1fnsjCB6HmfkNs1h1phZXal1pWcH3IAJBnFldcq7geFh/zUA4j6yxtkwK&#10;7uRgtfzoLTDW9sZ7uqY+FwHCLkYFhfdNLKXLCjLoBrYhDt7ZtgZ9kG0udYu3ADe1/ImiiTRYclgo&#10;sKG/grIqvRgFw/P6sE2O5aZK0tP0//K7c10llep/dskchKfOv8Ov9lYrGI3H8Dw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RXJ7xAAAANwAAAAPAAAAAAAAAAAA&#10;AAAAAKECAABkcnMvZG93bnJldi54bWxQSwUGAAAAAAQABAD5AAAAkgMAAAAA&#10;" strokecolor="#4f81bd [3204]" strokeweight="1pt">
                    <v:stroke startarrow="block" startarrowwidth="wide" endarrow="block" endarrowwidth="wide"/>
                    <v:shadow on="t" color="black" opacity="24903f" origin=",.5" offset="0,.55556mm"/>
                  </v:line>
                  <v:rect id="Rectangle 348" o:spid="_x0000_s1100" style="position:absolute;left:4572;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MZcUA&#10;AADcAAAADwAAAGRycy9kb3ducmV2LnhtbESP3WoCMRSE74W+QziF3mm20krdbpQqKHpRtNYHON2c&#10;/bGbkyWJ7vbtTUHwcpiZb5hs3ptGXMj52rKC51ECgji3uuZSwfF7NXwD4QOyxsYyKfgjD/PZwyDD&#10;VNuOv+hyCKWIEPYpKqhCaFMpfV6RQT+yLXH0CusMhihdKbXDLsJNI8dJMpEGa44LFba0rCj/PZyN&#10;AsLFeteVq8/TEafj07Zw0/36R6mnx/7jHUSgPtzDt/ZGK3h5ncD/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xlxQAAANwAAAAPAAAAAAAAAAAAAAAAAJgCAABkcnMv&#10;ZG93bnJldi54bWxQSwUGAAAAAAQABAD1AAAAigMAAAAA&#10;" filled="f" stroked="f">
                    <v:shadow on="t" color="black" opacity="22937f" origin=",.5" offset="0,.63889mm"/>
                    <v:textbox>
                      <w:txbxContent>
                        <w:p w:rsidR="003016C9" w:rsidRPr="00D273BB" w:rsidRDefault="003016C9" w:rsidP="00D273BB">
                          <w:pPr>
                            <w:jc w:val="center"/>
                            <w:rPr>
                              <w:color w:val="000000"/>
                              <w:sz w:val="22"/>
                            </w:rPr>
                          </w:pPr>
                          <w:r>
                            <w:rPr>
                              <w:color w:val="000000"/>
                              <w:sz w:val="22"/>
                            </w:rPr>
                            <w:t>Webservice</w:t>
                          </w:r>
                        </w:p>
                      </w:txbxContent>
                    </v:textbox>
                  </v:rect>
                  <v:rect id="Rectangle 348" o:spid="_x0000_s1101" style="position:absolute;left:20574;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jYF8UA&#10;AADcAAAADwAAAGRycy9kb3ducmV2LnhtbESP3WrCQBSE7wu+w3IE7+pGscVEV2kFpb0o/j7AMXtM&#10;otmzYXc16dt3C4VeDjPzDTNfdqYWD3K+sqxgNExAEOdWV1woOB3Xz1MQPiBrrC2Tgm/ysFz0nuaY&#10;advynh6HUIgIYZ+hgjKEJpPS5yUZ9EPbEEfvYp3BEKUrpHbYRrip5ThJXqXBiuNCiQ2tSspvh7tR&#10;QPi+2bbF+ut6wnR8/by4dLc5KzXod28zEIG68B/+a39oBZ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NgXxQAAANwAAAAPAAAAAAAAAAAAAAAAAJgCAABkcnMv&#10;ZG93bnJldi54bWxQSwUGAAAAAAQABAD1AAAAigMAAAAA&#10;" filled="f" stroked="f">
                    <v:shadow on="t" color="black" opacity="22937f" origin=",.5" offset="0,.63889mm"/>
                    <v:textbox>
                      <w:txbxContent>
                        <w:p w:rsidR="003016C9" w:rsidRPr="00D273BB" w:rsidRDefault="003016C9" w:rsidP="00D273BB">
                          <w:pPr>
                            <w:jc w:val="center"/>
                            <w:rPr>
                              <w:color w:val="000000"/>
                              <w:sz w:val="22"/>
                            </w:rPr>
                          </w:pPr>
                          <w:r>
                            <w:rPr>
                              <w:color w:val="000000"/>
                              <w:sz w:val="22"/>
                            </w:rPr>
                            <w:t>Website</w:t>
                          </w:r>
                        </w:p>
                      </w:txbxContent>
                    </v:textbox>
                  </v:rect>
                  <v:rect id="Rectangle 348" o:spid="_x0000_s1102" style="position:absolute;left:9144;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28UA&#10;AADcAAAADwAAAGRycy9kb3ducmV2LnhtbESP3WrCQBSE7wu+w3IE7+rGUKRGV9GC0l5I/XuAY/aY&#10;RLNnw+5q0rfvCoVeDjPzDTNbdKYWD3K+sqxgNExAEOdWV1woOB3Xr+8gfEDWWFsmBT/kYTHvvcww&#10;07blPT0OoRARwj5DBWUITSalz0sy6Ie2IY7exTqDIUpXSO2wjXBTyzRJxtJgxXGhxIY+Sspvh7tR&#10;QLjafLfFens94SS9fl3cZLc5KzXod8spiEBd+A//tT+1grdx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IDbxQAAANwAAAAPAAAAAAAAAAAAAAAAAJgCAABkcnMv&#10;ZG93bnJldi54bWxQSwUGAAAAAAQABAD1AAAAigMAAAAA&#10;" filled="f" stroked="f">
                    <v:shadow on="t" color="black" opacity="22937f" origin=",.5" offset="0,.63889mm"/>
                    <v:textbox>
                      <w:txbxContent>
                        <w:p w:rsidR="003016C9" w:rsidRPr="00037A6F" w:rsidRDefault="003016C9" w:rsidP="007A73FA">
                          <w:pPr>
                            <w:jc w:val="center"/>
                            <w:rPr>
                              <w:b/>
                              <w:color w:val="000000"/>
                              <w:sz w:val="22"/>
                            </w:rPr>
                          </w:pPr>
                          <w:r w:rsidRPr="00037A6F">
                            <w:rPr>
                              <w:b/>
                              <w:color w:val="000000"/>
                              <w:sz w:val="22"/>
                            </w:rPr>
                            <w:t xml:space="preserve">THÀNH PHẦN </w:t>
                          </w:r>
                          <w:r>
                            <w:rPr>
                              <w:b/>
                              <w:color w:val="000000"/>
                              <w:sz w:val="22"/>
                            </w:rPr>
                            <w:t>SERVER</w:t>
                          </w:r>
                        </w:p>
                      </w:txbxContent>
                    </v:textbox>
                  </v:rect>
                </v:group>
                <v:line id="Straight Connector 464" o:spid="_x0000_s1103" style="position:absolute;flip:x;visibility:visible;mso-wrap-style:square" from="18288,13074" to="21717,13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VYBMYAAADcAAAADwAAAGRycy9kb3ducmV2LnhtbESPT2vCQBTE7wW/w/IEL6VuWkVKdA0i&#10;FAoe/FuKt0f2mcRk34bsmsR+erdQ6HGYmd8wi6Q3lWipcYVlBa/jCARxanXBmYLT8ePlHYTzyBor&#10;y6TgTg6S5eBpgbG2He+pPfhMBAi7GBXk3texlC7NyaAb25o4eBfbGPRBNpnUDXYBbir5FkUzabDg&#10;sJBjTeuc0vJwMwo2W95d2+hclZ292Wf6mey/Jt9KjYb9ag7CU+//w3/tT61gOpvC75lwBOT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lWATGAAAA3AAAAA8AAAAAAAAA&#10;AAAAAAAAoQIAAGRycy9kb3ducmV2LnhtbFBLBQYAAAAABAAEAPkAAACUAwAAAAA=&#10;" strokecolor="#4f81bd [3204]" strokeweight="1pt">
                  <v:stroke startarrowwidth="wide" endarrow="block" endarrowwidth="wide"/>
                  <v:shadow on="t" color="black" opacity="24903f" origin=",.5" offset="0,.55556mm"/>
                </v:line>
                <w10:anchorlock/>
              </v:group>
            </w:pict>
          </mc:Fallback>
        </mc:AlternateContent>
      </w:r>
    </w:p>
    <w:p w:rsidR="00DC71DF" w:rsidRPr="00DC71DF" w:rsidRDefault="00DC71DF" w:rsidP="00DC71DF">
      <w:pPr>
        <w:pStyle w:val="Caption"/>
        <w:rPr>
          <w:sz w:val="26"/>
        </w:rPr>
      </w:pPr>
      <w:bookmarkStart w:id="78" w:name="_Toc394071421"/>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DC71DF">
        <w:rPr>
          <w:sz w:val="26"/>
        </w:rPr>
        <w:t xml:space="preserve"> Kiến trúc chi tiết thành phần server</w:t>
      </w:r>
      <w:bookmarkEnd w:id="78"/>
    </w:p>
    <w:p w:rsidR="003D01CF" w:rsidRDefault="00105C2C" w:rsidP="00431DAA">
      <w:pPr>
        <w:pStyle w:val="BodyText"/>
      </w:pPr>
      <w:r>
        <w:t xml:space="preserve">Thành phần </w:t>
      </w:r>
      <w:r w:rsidR="001C7450">
        <w:t>server</w:t>
      </w:r>
      <w:r>
        <w:t xml:space="preserve"> bao gồm ba thành phần:</w:t>
      </w:r>
    </w:p>
    <w:p w:rsidR="00105C2C" w:rsidRDefault="00105C2C" w:rsidP="005524E1">
      <w:pPr>
        <w:pStyle w:val="BodyText"/>
        <w:numPr>
          <w:ilvl w:val="0"/>
          <w:numId w:val="9"/>
        </w:numPr>
      </w:pPr>
      <w:r w:rsidRPr="00462EDE">
        <w:rPr>
          <w:b/>
        </w:rPr>
        <w:t>Hệ thống website:</w:t>
      </w:r>
      <w:r>
        <w:t xml:space="preserve"> là trang web giúp Quản trị viên hoặc Admin có thể đăng nhập vào hệ thống và duyệt các thông tin kẹt xe do Cộng tác viên cung cấp hoặc có thể xem bản đồ kẹt xe hiện tại.</w:t>
      </w:r>
    </w:p>
    <w:p w:rsidR="00105C2C" w:rsidRDefault="00105C2C" w:rsidP="005524E1">
      <w:pPr>
        <w:pStyle w:val="BodyText"/>
        <w:numPr>
          <w:ilvl w:val="0"/>
          <w:numId w:val="9"/>
        </w:numPr>
      </w:pPr>
      <w:r w:rsidRPr="00462EDE">
        <w:rPr>
          <w:b/>
        </w:rPr>
        <w:t>Hệ thống Webservice:</w:t>
      </w:r>
      <w:r>
        <w:t xml:space="preserve"> cung cấp các API để giao </w:t>
      </w:r>
      <w:r w:rsidR="00462EDE">
        <w:t>tiếp</w:t>
      </w:r>
      <w:r>
        <w:t xml:space="preserve"> với thành phần Client và </w:t>
      </w:r>
      <w:r w:rsidR="00896284">
        <w:t>tương tác với Trung tâm tin nhắn.</w:t>
      </w:r>
    </w:p>
    <w:p w:rsidR="00896284" w:rsidRDefault="00896284" w:rsidP="005524E1">
      <w:pPr>
        <w:pStyle w:val="BodyText"/>
        <w:numPr>
          <w:ilvl w:val="0"/>
          <w:numId w:val="9"/>
        </w:numPr>
      </w:pPr>
      <w:r w:rsidRPr="00462EDE">
        <w:rPr>
          <w:b/>
        </w:rPr>
        <w:t>Database:</w:t>
      </w:r>
      <w:r>
        <w:t xml:space="preserve"> chứa các dữ liệu thô bao gồm thông tin các điểm kẹt xe, thông tin người dùng,…</w:t>
      </w:r>
    </w:p>
    <w:p w:rsidR="00896284" w:rsidRDefault="00896284" w:rsidP="00896284">
      <w:pPr>
        <w:pStyle w:val="BodyText"/>
      </w:pPr>
    </w:p>
    <w:p w:rsidR="00472ADD" w:rsidRDefault="00472ADD" w:rsidP="00896284">
      <w:pPr>
        <w:pStyle w:val="BodyText"/>
      </w:pPr>
    </w:p>
    <w:p w:rsidR="00472ADD" w:rsidRDefault="00472ADD" w:rsidP="00896284">
      <w:pPr>
        <w:pStyle w:val="BodyText"/>
      </w:pPr>
    </w:p>
    <w:p w:rsidR="00DC71DF" w:rsidRPr="005C695C" w:rsidRDefault="005C695C" w:rsidP="00752585">
      <w:pPr>
        <w:pStyle w:val="Chun"/>
        <w:outlineLvl w:val="3"/>
      </w:pPr>
      <w:bookmarkStart w:id="79" w:name="_Toc422262455"/>
      <w:r w:rsidRPr="00752585">
        <w:rPr>
          <w:i/>
        </w:rPr>
        <w:t>2.7.2.3. Thành phần API và SDK</w:t>
      </w:r>
      <w:bookmarkEnd w:id="79"/>
    </w:p>
    <w:p w:rsidR="003D01CF" w:rsidRPr="00462EDE" w:rsidRDefault="00003199" w:rsidP="00752585">
      <w:pPr>
        <w:pStyle w:val="Chun"/>
        <w:outlineLvl w:val="3"/>
        <w:rPr>
          <w:b/>
        </w:rPr>
      </w:pPr>
      <w:bookmarkStart w:id="80" w:name="_Toc422262456"/>
      <w:r w:rsidRPr="00752585">
        <w:rPr>
          <w:i/>
        </w:rPr>
        <w:lastRenderedPageBreak/>
        <w:t>2</w:t>
      </w:r>
      <w:r w:rsidR="00462EDE" w:rsidRPr="00752585">
        <w:rPr>
          <w:i/>
        </w:rPr>
        <w:t>.</w:t>
      </w:r>
      <w:r w:rsidR="001817F0" w:rsidRPr="00752585">
        <w:rPr>
          <w:i/>
        </w:rPr>
        <w:t>7.2.4</w:t>
      </w:r>
      <w:r w:rsidR="00462EDE" w:rsidRPr="00752585">
        <w:rPr>
          <w:i/>
        </w:rPr>
        <w:t xml:space="preserve">. </w:t>
      </w:r>
      <w:r w:rsidR="0028244B" w:rsidRPr="00752585">
        <w:rPr>
          <w:i/>
        </w:rPr>
        <w:t>Thành phần Cloud lưu trữ dữ liệu</w:t>
      </w:r>
      <w:bookmarkEnd w:id="80"/>
    </w:p>
    <w:p w:rsidR="00DC71DF" w:rsidRDefault="00DC71DF" w:rsidP="00DC71DF">
      <w:pPr>
        <w:pStyle w:val="BodyText"/>
        <w:keepNext/>
        <w:jc w:val="center"/>
      </w:pPr>
      <w:r>
        <w:rPr>
          <w:noProof/>
        </w:rPr>
        <mc:AlternateContent>
          <mc:Choice Requires="wpg">
            <w:drawing>
              <wp:inline distT="0" distB="0" distL="0" distR="0" wp14:anchorId="1BC780B4" wp14:editId="4FA1309D">
                <wp:extent cx="3771900" cy="1485900"/>
                <wp:effectExtent l="0" t="25400" r="88900" b="38100"/>
                <wp:docPr id="435" name="Group 435"/>
                <wp:cNvGraphicFramePr/>
                <a:graphic xmlns:a="http://schemas.openxmlformats.org/drawingml/2006/main">
                  <a:graphicData uri="http://schemas.microsoft.com/office/word/2010/wordprocessingGroup">
                    <wpg:wgp>
                      <wpg:cNvGrpSpPr/>
                      <wpg:grpSpPr>
                        <a:xfrm>
                          <a:off x="0" y="0"/>
                          <a:ext cx="3771900" cy="1485900"/>
                          <a:chOff x="1" y="0"/>
                          <a:chExt cx="4645659" cy="1658620"/>
                        </a:xfrm>
                      </wpg:grpSpPr>
                      <wpg:grpSp>
                        <wpg:cNvPr id="398" name="Group 398"/>
                        <wpg:cNvGrpSpPr/>
                        <wpg:grpSpPr>
                          <a:xfrm>
                            <a:off x="1" y="0"/>
                            <a:ext cx="2533995" cy="1658620"/>
                            <a:chOff x="-228599" y="0"/>
                            <a:chExt cx="2533995" cy="1658620"/>
                          </a:xfrm>
                        </wpg:grpSpPr>
                        <wps:wsp>
                          <wps:cNvPr id="399" name="Rectangle 399"/>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0" name="Group 400"/>
                          <wpg:cNvGrpSpPr/>
                          <wpg:grpSpPr>
                            <a:xfrm>
                              <a:off x="114300" y="629920"/>
                              <a:ext cx="1600200" cy="1028700"/>
                              <a:chOff x="-270164" y="0"/>
                              <a:chExt cx="1891146" cy="1143000"/>
                            </a:xfrm>
                          </wpg:grpSpPr>
                          <pic:pic xmlns:pic="http://schemas.openxmlformats.org/drawingml/2006/picture">
                            <pic:nvPicPr>
                              <pic:cNvPr id="401" name="Picture 401" descr="Hackintosh:Users:NguyenHoangVinh:Downloads:Clouds.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02" name="Text Box 402"/>
                            <wps:cNvSpPr txBox="1"/>
                            <wps:spPr>
                              <a:xfrm>
                                <a:off x="-270164" y="800100"/>
                                <a:ext cx="1891146"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016C9" w:rsidRPr="00AC6084" w:rsidRDefault="003016C9" w:rsidP="00DC71DF">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3" name="Rectangle 348"/>
                          <wps:cNvSpPr/>
                          <wps:spPr>
                            <a:xfrm>
                              <a:off x="-228599" y="0"/>
                              <a:ext cx="2533995"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5" name="Rectangle 405"/>
                        <wps:cNvSpPr/>
                        <wps:spPr>
                          <a:xfrm>
                            <a:off x="3086100" y="685800"/>
                            <a:ext cx="1559560" cy="52641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jc w:val="center"/>
                                <w:rPr>
                                  <w:color w:val="000000"/>
                                  <w:sz w:val="22"/>
                                </w:rPr>
                              </w:pPr>
                              <w:r w:rsidRPr="00037A6F">
                                <w:rPr>
                                  <w:color w:val="000000"/>
                                  <w:sz w:val="22"/>
                                </w:rPr>
                                <w:t>THÀNH PHẦN CLIENT</w:t>
                              </w:r>
                            </w:p>
                          </w:txbxContent>
                        </wps:txbx>
                        <wps:bodyPr wrap="square">
                          <a:noAutofit/>
                        </wps:bodyPr>
                      </wps:wsp>
                      <wps:wsp>
                        <wps:cNvPr id="406" name="Straight Connector 406"/>
                        <wps:cNvCnPr/>
                        <wps:spPr>
                          <a:xfrm>
                            <a:off x="1943100" y="914400"/>
                            <a:ext cx="11430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BC780B4" id="Group 435" o:spid="_x0000_s1104" style="width:297pt;height:117pt;mso-position-horizontal-relative:char;mso-position-vertical-relative:line" coordorigin="" coordsize="46456,1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">
                <v:group id="Group 398" o:spid="_x0000_s1105" style="position:absolute;width:25339;height:16586" coordorigin="-2285" coordsize="25339,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rect id="Rectangle 399" o:spid="_x0000_s1106"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Hct8YA&#10;AADcAAAADwAAAGRycy9kb3ducmV2LnhtbESPQWvCQBSE74L/YXlCb2ajLUFT1xAshbYHwbQevD2y&#10;zyQ0+zZk1yT9991CweMwM98wu2wyrRiod41lBasoBkFcWt1wpeDr83W5AeE8ssbWMin4IQfZfj7b&#10;YartyCcaCl+JAGGXooLa+y6V0pU1GXSR7YiDd7W9QR9kX0nd4xjgppXrOE6kwYbDQo0dHWoqv4ub&#10;UdDe9PVoP54SfCmTeLpUxfs5Pyj1sJjyZxCeJn8P/7fftILH7Rb+zoQjIP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Hct8YAAADcAAAADwAAAAAAAAAAAAAAAACYAgAAZHJz&#10;L2Rvd25yZXYueG1sUEsFBgAAAAAEAAQA9QAAAIsDAAAAAA==&#10;" filled="f" strokecolor="red" strokeweight="1pt">
                    <v:stroke dashstyle="dash"/>
                    <v:shadow on="t" color="black" opacity="22937f" origin=",.5" offset="0,.63889mm"/>
                    <v:textbox>
                      <w:txbxContent>
                        <w:p w:rsidR="003016C9" w:rsidRPr="00AC6084" w:rsidRDefault="003016C9" w:rsidP="00DC71DF">
                          <w:pPr>
                            <w:rPr>
                              <w:color w:val="000000"/>
                              <w:sz w:val="22"/>
                            </w:rPr>
                          </w:pPr>
                        </w:p>
                      </w:txbxContent>
                    </v:textbox>
                  </v:rect>
                  <v:group id="Group 400" o:spid="_x0000_s1107"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401" o:spid="_x0000_s1108"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GzHDAAAA3AAAAA8AAABkcnMvZG93bnJldi54bWxEj0FrwkAUhO8F/8PyBC9FNwYJNXWVIlh6&#10;8aAWz4/sM0nNvg3Zp8Z/3xUEj8PMfMMsVr1r1JW6UHs2MJ0koIgLb2suDfweNuMPUEGQLTaeycCd&#10;AqyWg7cF5tbfeEfXvZQqQjjkaKASaXOtQ1GRwzDxLXH0Tr5zKFF2pbYd3iLcNTpNkkw7rDkuVNjS&#10;uqLivL84A+uzXFjmRXY69u/z9C/NtptvNGY07L8+QQn18go/2z/WwCyZwuNMPAJ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7UbMcMAAADcAAAADwAAAAAAAAAAAAAAAACf&#10;AgAAZHJzL2Rvd25yZXYueG1sUEsFBgAAAAAEAAQA9wAAAI8DAAAAAA==&#10;">
                      <v:imagedata r:id="rId23" o:title="Clouds"/>
                      <v:path arrowok="t"/>
                    </v:shape>
                    <v:shape id="Text Box 402" o:spid="_x0000_s1109"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3016C9" w:rsidRPr="00AC6084" w:rsidRDefault="003016C9" w:rsidP="00DC71DF">
                            <w:pPr>
                              <w:jc w:val="center"/>
                              <w:rPr>
                                <w:sz w:val="22"/>
                              </w:rPr>
                            </w:pPr>
                            <w:r>
                              <w:rPr>
                                <w:sz w:val="22"/>
                              </w:rPr>
                              <w:t>Youtube, Google Drive</w:t>
                            </w:r>
                          </w:p>
                        </w:txbxContent>
                      </v:textbox>
                    </v:shape>
                  </v:group>
                  <v:rect id="Rectangle 348" o:spid="_x0000_s1110" style="position:absolute;left:-2285;width:2533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A4MQA&#10;AADcAAAADwAAAGRycy9kb3ducmV2LnhtbESP3WoCMRSE7wu+QziCdzWrLUVXo2hBqRfF3wc4bo67&#10;q5uTJYnu+vZNodDLYWa+Yabz1lTiQc6XlhUM+gkI4szqknMFp+PqdQTCB2SNlWVS8CQP81nnZYqp&#10;tg3v6XEIuYgQ9ikqKEKoUyl9VpBB37c1cfQu1hkMUbpcaodNhJtKDpPkQxosOS4UWNNnQdntcDcK&#10;CJfrbZOvvq8nHA+vm4sb79ZnpXrddjEBEagN/+G/9pdW8J68we+ZeAT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jwODEAAAA3AAAAA8AAAAAAAAAAAAAAAAAmAIAAGRycy9k&#10;b3ducmV2LnhtbFBLBQYAAAAABAAEAPUAAACJAwAAAAA=&#10;" filled="f" stroked="f">
                    <v:shadow on="t" color="black" opacity="22937f" origin=",.5" offset="0,.63889mm"/>
                    <v:textbox>
                      <w:txbxContent>
                        <w:p w:rsidR="003016C9" w:rsidRPr="00037A6F" w:rsidRDefault="003016C9"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rect id="Rectangle 405" o:spid="_x0000_s1111" style="position:absolute;left:30861;top:6858;width:15595;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O28UA&#10;AADcAAAADwAAAGRycy9kb3ducmV2LnhtbESP0WrCQBRE3wv+w3KFvojZ2KqVmFW0tEWQQrV+wCV7&#10;3QSzd0N2q7Ff3xWEPg4zc4bJl52txZlaXzlWMEpSEMSF0xUbBYfv9+EMhA/IGmvHpOBKHpaL3kOO&#10;mXYX3tF5H4yIEPYZKihDaDIpfVGSRZ+4hjh6R9daDFG2RuoWLxFua/mUplNpseK4UGJDryUVp/2P&#10;VfCGxlH1sTWav16er58Bf9eDqVKP/W41BxGoC//he3ujFYzTC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A7b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rsidR="003016C9" w:rsidRPr="00037A6F" w:rsidRDefault="003016C9" w:rsidP="00DC71DF">
                        <w:pPr>
                          <w:jc w:val="center"/>
                          <w:rPr>
                            <w:color w:val="000000"/>
                            <w:sz w:val="22"/>
                          </w:rPr>
                        </w:pPr>
                        <w:r w:rsidRPr="00037A6F">
                          <w:rPr>
                            <w:color w:val="000000"/>
                            <w:sz w:val="22"/>
                          </w:rPr>
                          <w:t>THÀNH PHẦN CLIENT</w:t>
                        </w:r>
                      </w:p>
                    </w:txbxContent>
                  </v:textbox>
                </v:rect>
                <v:line id="Straight Connector 406" o:spid="_x0000_s1112" style="position:absolute;visibility:visible;mso-wrap-style:square" from="19431,9144" to="3086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ZcHsUAAADcAAAADwAAAGRycy9kb3ducmV2LnhtbESPQWvCQBSE74X+h+UVequ7Sg2Sukpa&#10;sPQiVlN6fmSfSWj2bdhdTfz3riD0OMzMN8xyPdpOnMmH1rGG6USBIK6cabnW8FNuXhYgQkQ22Dkm&#10;DRcKsF49PiwxN27gPZ0PsRYJwiFHDU2MfS5lqBqyGCauJ07e0XmLMUlfS+NxSHDbyZlSmbTYclpo&#10;sKePhqq/w8lq+P7cFdnv8b2YTeflYoi+VNtdqfXz01i8gYg0xv/wvf1lNLyqDG5n0h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ZcHsUAAADcAAAADwAAAAAAAAAA&#10;AAAAAAChAgAAZHJzL2Rvd25yZXYueG1sUEsFBgAAAAAEAAQA+QAAAJMDAAAAAA==&#10;" strokecolor="#4f81bd [3204]" strokeweight="1pt">
                  <v:stroke startarrow="block" startarrowwidth="wide" endarrow="block" endarrowwidth="wide"/>
                  <v:shadow on="t" color="black" opacity="24903f" origin=",.5" offset="0,.55556mm"/>
                </v:line>
                <w10:anchorlock/>
              </v:group>
            </w:pict>
          </mc:Fallback>
        </mc:AlternateContent>
      </w:r>
    </w:p>
    <w:p w:rsidR="00896284" w:rsidRPr="00DC71DF" w:rsidRDefault="00DC71DF" w:rsidP="00DC71DF">
      <w:pPr>
        <w:pStyle w:val="Caption"/>
        <w:rPr>
          <w:sz w:val="26"/>
        </w:rPr>
      </w:pPr>
      <w:bookmarkStart w:id="81" w:name="_Toc394071422"/>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DC71DF">
        <w:rPr>
          <w:sz w:val="26"/>
        </w:rPr>
        <w:t xml:space="preserve"> Kiến trúc thành phần Cloud lưu trữ dữ liệu</w:t>
      </w:r>
      <w:bookmarkEnd w:id="81"/>
    </w:p>
    <w:p w:rsidR="00896284" w:rsidRDefault="00896284" w:rsidP="00462EDE">
      <w:pPr>
        <w:pStyle w:val="BodyText"/>
        <w:spacing w:line="360" w:lineRule="auto"/>
        <w:ind w:firstLine="720"/>
        <w:jc w:val="both"/>
      </w:pPr>
      <w:r>
        <w:t>Các dữ liệu đa phương tiện do người dùng cung cấp (hình ảnh, video hoặc âm thanh) sẽ được lưu trữ ở thành phần này nhằm tránh gây quá tải server cũng như giúp tốc độ truy xuất thông tin ở client ổn định hơn và không phụ thuộc vào tốc độ server.</w:t>
      </w:r>
    </w:p>
    <w:p w:rsidR="00896284" w:rsidRDefault="00534B55" w:rsidP="00462EDE">
      <w:pPr>
        <w:pStyle w:val="BodyText"/>
        <w:spacing w:line="360" w:lineRule="auto"/>
        <w:ind w:firstLine="720"/>
        <w:jc w:val="both"/>
      </w:pPr>
      <w:r>
        <w:t>Thành phần này sử dụng các cloud của Google như Youtube để lưu trữ video và Google Drive để lưu trữ hình ảnh và âm thanh.</w:t>
      </w:r>
    </w:p>
    <w:p w:rsidR="001817F0" w:rsidRPr="001817F0" w:rsidRDefault="00003199" w:rsidP="00752585">
      <w:pPr>
        <w:pStyle w:val="Chun"/>
        <w:outlineLvl w:val="3"/>
      </w:pPr>
      <w:bookmarkStart w:id="82" w:name="_Toc422262457"/>
      <w:r w:rsidRPr="00752585">
        <w:rPr>
          <w:i/>
        </w:rPr>
        <w:t>2</w:t>
      </w:r>
      <w:r w:rsidR="001817F0" w:rsidRPr="00752585">
        <w:rPr>
          <w:i/>
        </w:rPr>
        <w:t>.7.2.5</w:t>
      </w:r>
      <w:r w:rsidR="00462EDE" w:rsidRPr="00752585">
        <w:rPr>
          <w:i/>
        </w:rPr>
        <w:t xml:space="preserve">. </w:t>
      </w:r>
      <w:r w:rsidR="003D01CF" w:rsidRPr="00752585">
        <w:rPr>
          <w:i/>
        </w:rPr>
        <w:t xml:space="preserve">Thành phần Trung tâm </w:t>
      </w:r>
      <w:r w:rsidR="001817F0" w:rsidRPr="00752585">
        <w:rPr>
          <w:i/>
        </w:rPr>
        <w:t>thông báo</w:t>
      </w:r>
      <w:bookmarkEnd w:id="82"/>
    </w:p>
    <w:p w:rsidR="00DC71DF" w:rsidRDefault="00DC71DF" w:rsidP="00DC71DF">
      <w:pPr>
        <w:pStyle w:val="BodyText"/>
        <w:keepNext/>
        <w:jc w:val="center"/>
      </w:pPr>
      <w:r>
        <w:rPr>
          <w:b/>
          <w:noProof/>
        </w:rPr>
        <mc:AlternateContent>
          <mc:Choice Requires="wpg">
            <w:drawing>
              <wp:inline distT="0" distB="0" distL="0" distR="0" wp14:anchorId="75D2CBDA" wp14:editId="32E35BB6">
                <wp:extent cx="4686300" cy="2057400"/>
                <wp:effectExtent l="0" t="25400" r="88900" b="50800"/>
                <wp:docPr id="434" name="Group 434"/>
                <wp:cNvGraphicFramePr/>
                <a:graphic xmlns:a="http://schemas.openxmlformats.org/drawingml/2006/main">
                  <a:graphicData uri="http://schemas.microsoft.com/office/word/2010/wordprocessingGroup">
                    <wpg:wgp>
                      <wpg:cNvGrpSpPr/>
                      <wpg:grpSpPr>
                        <a:xfrm>
                          <a:off x="0" y="0"/>
                          <a:ext cx="4686300" cy="2057400"/>
                          <a:chOff x="0" y="-154137"/>
                          <a:chExt cx="5943600" cy="3015354"/>
                        </a:xfrm>
                      </wpg:grpSpPr>
                      <wpg:grpSp>
                        <wpg:cNvPr id="413" name="Group 413"/>
                        <wpg:cNvGrpSpPr/>
                        <wpg:grpSpPr>
                          <a:xfrm>
                            <a:off x="0" y="-154137"/>
                            <a:ext cx="2400300" cy="1764856"/>
                            <a:chOff x="-228600" y="-154137"/>
                            <a:chExt cx="2400300" cy="1764856"/>
                          </a:xfrm>
                        </wpg:grpSpPr>
                        <wps:wsp>
                          <wps:cNvPr id="414" name="Rectangle 414"/>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5" name="Group 415"/>
                          <wpg:cNvGrpSpPr/>
                          <wpg:grpSpPr>
                            <a:xfrm>
                              <a:off x="114300" y="629920"/>
                              <a:ext cx="1600200" cy="980799"/>
                              <a:chOff x="-270164" y="0"/>
                              <a:chExt cx="1891146" cy="1089777"/>
                            </a:xfrm>
                          </wpg:grpSpPr>
                          <pic:pic xmlns:pic="http://schemas.openxmlformats.org/drawingml/2006/picture">
                            <pic:nvPicPr>
                              <pic:cNvPr id="416" name="Picture 416" descr="Hackintosh:Users:NguyenHoangVinh:Downloads:Clouds.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17" name="Text Box 417"/>
                            <wps:cNvSpPr txBox="1"/>
                            <wps:spPr>
                              <a:xfrm>
                                <a:off x="-270164" y="601663"/>
                                <a:ext cx="1891146" cy="488114"/>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016C9" w:rsidRPr="00AC6084" w:rsidRDefault="003016C9" w:rsidP="00DC71DF">
                                  <w:pPr>
                                    <w:jc w:val="center"/>
                                    <w:rPr>
                                      <w:sz w:val="22"/>
                                    </w:rPr>
                                  </w:pPr>
                                  <w:r>
                                    <w:rPr>
                                      <w:sz w:val="22"/>
                                    </w:rPr>
                                    <w:t>Nexmo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8" name="Rectangle 348"/>
                          <wps:cNvSpPr/>
                          <wps:spPr>
                            <a:xfrm>
                              <a:off x="-228600" y="-154137"/>
                              <a:ext cx="2400300"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3086100" y="-154137"/>
                            <a:ext cx="2857500" cy="1982937"/>
                            <a:chOff x="0" y="-154137"/>
                            <a:chExt cx="2857500" cy="1982937"/>
                          </a:xfrm>
                        </wpg:grpSpPr>
                        <wps:wsp>
                          <wps:cNvPr id="420" name="Rectangle 348"/>
                          <wps:cNvSpPr/>
                          <wps:spPr>
                            <a:xfrm>
                              <a:off x="342899" y="-154137"/>
                              <a:ext cx="2224669"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1" name="Group 421"/>
                          <wpg:cNvGrpSpPr/>
                          <wpg:grpSpPr>
                            <a:xfrm>
                              <a:off x="0" y="342900"/>
                              <a:ext cx="2857500" cy="1485900"/>
                              <a:chOff x="0" y="0"/>
                              <a:chExt cx="2857500" cy="1485900"/>
                            </a:xfrm>
                          </wpg:grpSpPr>
                          <wps:wsp>
                            <wps:cNvPr id="422" name="Rectangle 422"/>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28600" y="914400"/>
                                <a:ext cx="1115618" cy="438204"/>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DC71DF">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335"/>
                            <wps:cNvSpPr/>
                            <wps:spPr>
                              <a:xfrm>
                                <a:off x="228600" y="119512"/>
                                <a:ext cx="1028699" cy="397379"/>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DC71DF">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Straight Connector 42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6" name="Magnetic Disk 426"/>
                            <wps:cNvSpPr/>
                            <wps:spPr>
                              <a:xfrm>
                                <a:off x="1943100" y="457200"/>
                                <a:ext cx="685800" cy="57150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27" name="Rectangle 348"/>
                            <wps:cNvSpPr/>
                            <wps:spPr>
                              <a:xfrm>
                                <a:off x="1800704" y="1064639"/>
                                <a:ext cx="914400" cy="342901"/>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jc w:val="center"/>
                                    <w:rPr>
                                      <w:color w:val="000000"/>
                                      <w:sz w:val="22"/>
                                    </w:rPr>
                                  </w:pPr>
                                  <w:r w:rsidRPr="00037A6F">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Straight Connector 42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9" name="Straight Connector 429"/>
                            <wps:cNvCnPr/>
                            <wps:spPr>
                              <a:xfrm flipV="1">
                                <a:off x="1344218" y="800100"/>
                                <a:ext cx="598883" cy="244442"/>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s:wsp>
                        <wps:cNvPr id="430" name="Straight Connector 430"/>
                        <wps:cNvCnPr/>
                        <wps:spPr>
                          <a:xfrm>
                            <a:off x="1600200" y="1028700"/>
                            <a:ext cx="1714500" cy="342900"/>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431" name="Picture 431" descr="Hackintosh:Users:NguyenHoangVinh:Downloads:iphone.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143000" y="1899899"/>
                            <a:ext cx="571500" cy="591185"/>
                          </a:xfrm>
                          <a:prstGeom prst="rect">
                            <a:avLst/>
                          </a:prstGeom>
                          <a:noFill/>
                          <a:ln>
                            <a:noFill/>
                          </a:ln>
                        </pic:spPr>
                      </pic:pic>
                      <wps:wsp>
                        <wps:cNvPr id="432" name="Straight Connector 432"/>
                        <wps:cNvCnPr>
                          <a:stCxn id="431" idx="0"/>
                        </wps:cNvCnPr>
                        <wps:spPr>
                          <a:xfrm flipV="1">
                            <a:off x="1428750" y="1257301"/>
                            <a:ext cx="57150" cy="642598"/>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wps:wsp>
                        <wps:cNvPr id="433" name="Rectangle 348"/>
                        <wps:cNvSpPr/>
                        <wps:spPr>
                          <a:xfrm>
                            <a:off x="1092813" y="2077618"/>
                            <a:ext cx="1778619" cy="783599"/>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D2CBDA" id="Group 434" o:spid="_x0000_s1113" style="width:369pt;height:162pt;mso-position-horizontal-relative:char;mso-position-vertical-relative:line" coordorigin=",-1541" coordsize="59436,3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">
                <v:group id="Group 413" o:spid="_x0000_s1114" style="position:absolute;top:-1541;width:24003;height:17648" coordorigin="-2286,-1541" coordsize="24003,17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rect id="Rectangle 414" o:spid="_x0000_s1115"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9FsMA&#10;AADcAAAADwAAAGRycy9kb3ducmV2LnhtbESPQYvCMBSE74L/IbwFb5oqpUg1iiiC7kGw6sHbo3m2&#10;ZZuX0kSt/34jCB6HmfmGmS87U4sHta6yrGA8ikAQ51ZXXCg4n7bDKQjnkTXWlknBixwsF/3eHFNt&#10;n3ykR+YLESDsUlRQet+kUrq8JINuZBvi4N1sa9AH2RZSt/gMcFPLSRQl0mDFYaHEhtYl5X/Z3Sio&#10;7/p2sL9xgps8ibprke0vq7VSg59uNQPhqfPf8Ke90wricQzv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m9FsMAAADcAAAADwAAAAAAAAAAAAAAAACYAgAAZHJzL2Rv&#10;d25yZXYueG1sUEsFBgAAAAAEAAQA9QAAAIgDAAAAAA==&#10;" filled="f" strokecolor="red" strokeweight="1pt">
                    <v:stroke dashstyle="dash"/>
                    <v:shadow on="t" color="black" opacity="22937f" origin=",.5" offset="0,.63889mm"/>
                    <v:textbox>
                      <w:txbxContent>
                        <w:p w:rsidR="003016C9" w:rsidRPr="00AC6084" w:rsidRDefault="003016C9" w:rsidP="00DC71DF">
                          <w:pPr>
                            <w:rPr>
                              <w:color w:val="000000"/>
                              <w:sz w:val="22"/>
                            </w:rPr>
                          </w:pPr>
                        </w:p>
                      </w:txbxContent>
                    </v:textbox>
                  </v:rect>
                  <v:group id="Group 415" o:spid="_x0000_s1116" style="position:absolute;left:1143;top:6299;width:16002;height:9808" coordorigin="-2701" coordsize="18911,10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Picture 416" o:spid="_x0000_s1117"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FFZjEAAAA3AAAAA8AAABkcnMvZG93bnJldi54bWxEj0FrwkAUhO+C/2F5Qi+im4QSauoaimDp&#10;pYdq8fzIPpPU7NuQfdH033cLhR6HmfmG2ZaT69SNhtB6NpCuE1DElbct1wY+T4fVE6ggyBY7z2Tg&#10;mwKUu/lsi4X1d/6g21FqFSEcCjTQiPSF1qFqyGFY+544ehc/OJQoh1rbAe8R7jqdJUmuHbYcFxrs&#10;ad9QdT2OzsD+KiPLpsov52m5yb6y/P3wisY8LKaXZ1BCk/yH/9pv1sBjmsPvmXgE9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2FFZjEAAAA3AAAAA8AAAAAAAAAAAAAAAAA&#10;nwIAAGRycy9kb3ducmV2LnhtbFBLBQYAAAAABAAEAPcAAACQAwAAAAA=&#10;">
                      <v:imagedata r:id="rId23" o:title="Clouds"/>
                      <v:path arrowok="t"/>
                    </v:shape>
                    <v:shape id="Text Box 417" o:spid="_x0000_s1118" type="#_x0000_t202" style="position:absolute;left:-2701;top:6016;width:18910;height:4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3016C9" w:rsidRPr="00AC6084" w:rsidRDefault="003016C9" w:rsidP="00DC71DF">
                            <w:pPr>
                              <w:jc w:val="center"/>
                              <w:rPr>
                                <w:sz w:val="22"/>
                              </w:rPr>
                            </w:pPr>
                            <w:r>
                              <w:rPr>
                                <w:sz w:val="22"/>
                              </w:rPr>
                              <w:t>Nexmo</w:t>
                            </w:r>
                          </w:p>
                        </w:txbxContent>
                      </v:textbox>
                    </v:shape>
                  </v:group>
                  <v:rect id="Rectangle 348" o:spid="_x0000_s1119" style="position:absolute;left:-2286;top:-1541;width:24003;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7ETMIA&#10;AADcAAAADwAAAGRycy9kb3ducmV2LnhtbERP3WrCMBS+F/YO4Qx2p6llDO1Myzao6MWYOh/g2Bzb&#10;anNSksx2b79cDLz8+P5XxWg6cSPnW8sK5rMEBHFldcu1guN3OV2A8AFZY2eZFPyShyJ/mKww03bg&#10;Pd0OoRYxhH2GCpoQ+kxKXzVk0M9sTxy5s3UGQ4SultrhEMNNJ9MkeZEGW44NDfb00VB1PfwYBYTv&#10;66+hLj8vR1yml+3ZLXfrk1JPj+PbK4hAY7iL/90breB5HtfGM/EI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sRMwgAAANwAAAAPAAAAAAAAAAAAAAAAAJgCAABkcnMvZG93&#10;bnJldi54bWxQSwUGAAAAAAQABAD1AAAAhwMAAAAA&#10;" filled="f" stroked="f">
                    <v:shadow on="t" color="black" opacity="22937f" origin=",.5" offset="0,.63889mm"/>
                    <v:textbox>
                      <w:txbxContent>
                        <w:p w:rsidR="003016C9" w:rsidRPr="00037A6F" w:rsidRDefault="003016C9"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v:textbox>
                  </v:rect>
                </v:group>
                <v:group id="Group 419" o:spid="_x0000_s1120" style="position:absolute;left:30861;top:-1541;width:28575;height:19829" coordorigin=",-1541" coordsize="28575,19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rect id="Rectangle 348" o:spid="_x0000_s1121" style="position:absolute;left:3428;top:-1541;width:22247;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C98IA&#10;AADcAAAADwAAAGRycy9kb3ducmV2LnhtbERPyWrDMBC9F/IPYgK5NXJMKLUbOTSBhPZQmu0DptZ4&#10;Sa2RkZTY/fvqUOjx8fbVejSduJPzrWUFi3kCgri0uuVaweW8e3wG4QOyxs4yKfghD+ti8rDCXNuB&#10;j3Q/hVrEEPY5KmhC6HMpfdmQQT+3PXHkKusMhghdLbXDIYabTqZJ8iQNthwbGuxp21D5fboZBYSb&#10;/edQ7z6uF8zS63vlssP+S6nZdHx9ARFoDP/iP/ebVrBM4/x4Jh4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AL3wgAAANwAAAAPAAAAAAAAAAAAAAAAAJgCAABkcnMvZG93&#10;bnJldi54bWxQSwUGAAAAAAQABAD1AAAAhwMAAAAA&#10;" filled="f" stroked="f">
                    <v:shadow on="t" color="black" opacity="22937f" origin=",.5" offset="0,.63889mm"/>
                    <v:textbox>
                      <w:txbxContent>
                        <w:p w:rsidR="003016C9" w:rsidRPr="00037A6F" w:rsidRDefault="003016C9" w:rsidP="00DC71DF">
                          <w:pPr>
                            <w:jc w:val="center"/>
                            <w:rPr>
                              <w:b/>
                              <w:color w:val="000000"/>
                              <w:sz w:val="22"/>
                            </w:rPr>
                          </w:pPr>
                          <w:r w:rsidRPr="00037A6F">
                            <w:rPr>
                              <w:b/>
                              <w:color w:val="000000"/>
                              <w:sz w:val="22"/>
                            </w:rPr>
                            <w:t xml:space="preserve">THÀNH PHẦN </w:t>
                          </w:r>
                          <w:r>
                            <w:rPr>
                              <w:b/>
                              <w:color w:val="000000"/>
                              <w:sz w:val="22"/>
                            </w:rPr>
                            <w:t>SERVER</w:t>
                          </w:r>
                        </w:p>
                      </w:txbxContent>
                    </v:textbox>
                  </v:rect>
                  <v:group id="Group 421" o:spid="_x0000_s1122"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rect id="Rectangle 422" o:spid="_x0000_s1123"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BKRMUA&#10;AADcAAAADwAAAGRycy9kb3ducmV2LnhtbESPzWrDMBCE74G8g9hAb7FcE0xwLYfgUmh7KNRJDr0t&#10;1vqHWitjyYn79lWhkOMwM98w+WExg7jS5HrLCh6jGARxbXXPrYLz6WW7B+E8ssbBMin4IQeHYr3K&#10;MdP2xp90rXwrAoRdhgo678dMSld3ZNBFdiQOXmMngz7IqZV6wluAm0EmcZxKgz2HhQ5HKjuqv6vZ&#10;KBhm3XzY912Kz3UaL19t9XY5lko9bJbjEwhPi7+H/9uvWsEuSeDvTDg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YEpExQAAANwAAAAPAAAAAAAAAAAAAAAAAJgCAABkcnMv&#10;ZG93bnJldi54bWxQSwUGAAAAAAQABAD1AAAAigMAAAAA&#10;" filled="f" strokecolor="red" strokeweight="1pt">
                      <v:stroke dashstyle="dash"/>
                      <v:shadow on="t" color="black" opacity="22937f" origin=",.5" offset="0,.63889mm"/>
                      <v:textbox>
                        <w:txbxContent>
                          <w:p w:rsidR="003016C9" w:rsidRPr="00AC6084" w:rsidRDefault="003016C9" w:rsidP="00DC71DF">
                            <w:pPr>
                              <w:rPr>
                                <w:color w:val="000000"/>
                                <w:sz w:val="22"/>
                              </w:rPr>
                            </w:pPr>
                          </w:p>
                        </w:txbxContent>
                      </v:textbox>
                    </v:rect>
                    <v:rect id="Rectangle 423" o:spid="_x0000_s1124" style="position:absolute;left:2286;top:9144;width:1115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ngsAA&#10;AADcAAAADwAAAGRycy9kb3ducmV2LnhtbESPwWrDMBBE74X8g9hAbo3cpJjgRgkloZBr7fa+SFtL&#10;1FoZSYndv48KhR6HmXnD7I+zH8SNYnKBFTytKxDEOhjHvYKP7u1xByJlZINDYFLwQwmOh8XDHhsT&#10;Jn6nW5t7USCcGlRgcx4bKZO25DGtw0hcvK8QPeYiYy9NxKnA/SA3VVVLj47LgsWRTpb0d3v1Cs46&#10;5sGg252SNt2n1bV1EZVaLefXFxCZ5vwf/mtfjILnzRZ+z5QjIA9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kng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DC71DF">
                            <w:pPr>
                              <w:jc w:val="center"/>
                              <w:rPr>
                                <w:color w:val="000000"/>
                                <w:sz w:val="22"/>
                              </w:rPr>
                            </w:pPr>
                            <w:r w:rsidRPr="00AC6084">
                              <w:rPr>
                                <w:color w:val="000000"/>
                                <w:sz w:val="22"/>
                              </w:rPr>
                              <w:t>Webservice</w:t>
                            </w:r>
                          </w:p>
                        </w:txbxContent>
                      </v:textbox>
                    </v:rect>
                    <v:rect id="Rectangle 335" o:spid="_x0000_s1125" style="position:absolute;left:2286;top:1195;width:10286;height:3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9r8A&#10;AADcAAAADwAAAGRycy9kb3ducmV2LnhtbESPwWrDMBBE74X8g9hAbo2cEExwo4TiUug1TntfpK0l&#10;aq2MpMTu30eBQo/DzLxhDqfZD+JGMbnACjbrCgSxDsZxr+Dz8v68B5EyssEhMCn4pQSn4+LpgI0J&#10;E5/p1uVeFAinBhXYnMdGyqQteUzrMBIX7ztEj7nI2EsTcSpwP8htVdXSo+OyYHGk1pL+6a5ewZuO&#10;eTDo9m3S5vJldW1dRKVWy/n1BUSmOf+H/9ofRsFuu4PHmXIE5PE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L/2vwAAANwAAAAPAAAAAAAAAAAAAAAAAJgCAABkcnMvZG93bnJl&#10;di54bWxQSwUGAAAAAAQABAD1AAAAhAM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DC71DF">
                            <w:pPr>
                              <w:jc w:val="center"/>
                              <w:rPr>
                                <w:color w:val="000000"/>
                                <w:sz w:val="22"/>
                              </w:rPr>
                            </w:pPr>
                            <w:r>
                              <w:rPr>
                                <w:color w:val="000000"/>
                                <w:sz w:val="22"/>
                              </w:rPr>
                              <w:t>Website</w:t>
                            </w:r>
                          </w:p>
                        </w:txbxContent>
                      </v:textbox>
                    </v:rect>
                    <v:line id="Straight Connector 425" o:spid="_x0000_s1126"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GeCcQAAADcAAAADwAAAGRycy9kb3ducmV2LnhtbESPQWvCQBSE74L/YXkFb7oxqEjqKrFQ&#10;6aVYjfT8yD6T0OzbsLua9N93BaHHYWa+YTa7wbTiTs43lhXMZwkI4tLqhisFl+J9ugbhA7LG1jIp&#10;+CUPu+14tMFM255PdD+HSkQI+wwV1CF0mZS+rMmgn9mOOHpX6wyGKF0ltcM+wk0r0yRZSYMNx4Ua&#10;O3qrqfw534yCr8MxX31f93k6XxbrPrgi+TwWSk1ehvwVRKAh/Ief7Q+tYJEu4XEmHg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Z4JxAAAANwAAAAPAAAAAAAAAAAA&#10;AAAAAKECAABkcnMvZG93bnJldi54bWxQSwUGAAAAAAQABAD5AAAAkgMAAAAA&#10;" strokecolor="#4f81bd [3204]" strokeweight="1pt">
                      <v:stroke startarrow="block" startarrowwidth="wide" endarrow="block" endarrowwidth="wide"/>
                      <v:shadow on="t" color="black" opacity="24903f" origin=",.5" offset="0,.55556mm"/>
                    </v:line>
                    <v:shape id="Magnetic Disk 426" o:spid="_x0000_s1127" type="#_x0000_t132" style="position:absolute;left:19431;top:4572;width:685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hCcQA&#10;AADcAAAADwAAAGRycy9kb3ducmV2LnhtbESPT2vCQBTE74V+h+UVvOmmWkKNriL1Dx56sEY8P3af&#10;STD7NmRXjf30bkHocZiZ3zDTeWdrcaXWV44VvA8SEMTamYoLBYd83f8E4QOywdoxKbiTh/ns9WWK&#10;mXE3/qHrPhQiQthnqKAMocmk9Loki37gGuLonVxrMUTZFtK0eItwW8thkqTSYsVxocSGvkrS5/3F&#10;Rspq4xf5t7b6aN3Yp7/L0c7kSvXeusUERKAu/Ief7a1R8DFM4e9MP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coQnEAAAA3AAAAA8AAAAAAAAAAAAAAAAAmAIAAGRycy9k&#10;b3ducmV2LnhtbFBLBQYAAAAABAAEAPUAAACJAwAAAAA=&#10;" filled="f" strokecolor="black [3213]">
                      <v:shadow on="t" color="black" opacity="22937f" origin=",.5" offset="0,.63889mm"/>
                    </v:shape>
                    <v:rect id="Rectangle 348" o:spid="_x0000_s1128" style="position:absolute;left:18007;top:10646;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ag8UA&#10;AADcAAAADwAAAGRycy9kb3ducmV2LnhtbESP3WrCQBSE7wu+w3IE7+rGIK1GV2kFpb0o/j7AMXtM&#10;otmzYXc16dt3C4VeDjPzDTNfdqYWD3K+sqxgNExAEOdWV1woOB3XzxMQPiBrrC2Tgm/ysFz0nuaY&#10;advynh6HUIgIYZ+hgjKEJpPS5yUZ9EPbEEfvYp3BEKUrpHbYRripZZokL9JgxXGhxIZWJeW3w90o&#10;IHzfbNti/XU94TS9fl7cdLc5KzXod28zEIG68B/+a39oBeP0FX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ZqDxQAAANwAAAAPAAAAAAAAAAAAAAAAAJgCAABkcnMv&#10;ZG93bnJldi54bWxQSwUGAAAAAAQABAD1AAAAigMAAAAA&#10;" filled="f" stroked="f">
                      <v:shadow on="t" color="black" opacity="22937f" origin=",.5" offset="0,.63889mm"/>
                      <v:textbox>
                        <w:txbxContent>
                          <w:p w:rsidR="003016C9" w:rsidRPr="00037A6F" w:rsidRDefault="003016C9" w:rsidP="00DC71DF">
                            <w:pPr>
                              <w:jc w:val="center"/>
                              <w:rPr>
                                <w:color w:val="000000"/>
                                <w:sz w:val="22"/>
                              </w:rPr>
                            </w:pPr>
                            <w:r w:rsidRPr="00037A6F">
                              <w:rPr>
                                <w:color w:val="000000"/>
                                <w:sz w:val="22"/>
                              </w:rPr>
                              <w:t>Database</w:t>
                            </w:r>
                          </w:p>
                        </w:txbxContent>
                      </v:textbox>
                    </v:rect>
                    <v:line id="Straight Connector 428" o:spid="_x0000_s1129"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Axl8EAAADcAAAADwAAAGRycy9kb3ducmV2LnhtbERPz2vCMBS+C/sfwhO8aWpxIp1ROkHZ&#10;RXR27Pxonm2xeSlJtN1/bw4Djx/f7/V2MK14kPONZQXzWQKCuLS64UrBT7GfrkD4gKyxtUwK/sjD&#10;dvM2WmOmbc/f9LiESsQQ9hkqqEPoMil9WZNBP7MdceSu1hkMEbpKaod9DDetTJNkKQ02HBtq7GhX&#10;U3m73I2C8+GUL3+vn3k6fy9WfXBFcjwVSk3GQ/4BItAQXuJ/95dWsEjj2ngmHgG5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YDGX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429" o:spid="_x0000_s1130" style="position:absolute;flip:y;visibility:visible;mso-wrap-style:square" from="13442,8001" to="19431,10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4LA8YAAADcAAAADwAAAGRycy9kb3ducmV2LnhtbESPQWvCQBSE74X+h+UVequbRqlt6hpS&#10;IeiliFHo9ZF9JiHZtyG7mvTfu0Khx2FmvmFW6WQ6caXBNZYVvM4iEMSl1Q1XCk7H/OUdhPPIGjvL&#10;pOCXHKTrx4cVJtqOfKBr4SsRIOwSVFB73ydSurImg25me+Lgne1g0Ac5VFIPOAa46WQcRW/SYMNh&#10;ocaeNjWVbXExCubn/LjLTs22zYqf5ffla++mVir1/DRlnyA8Tf4//NfeaQWL+APuZ8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OCwPGAAAA3AAAAA8AAAAAAAAA&#10;AAAAAAAAoQIAAGRycy9kb3ducmV2LnhtbFBLBQYAAAAABAAEAPkAAACUAwAAAAA=&#10;" strokecolor="#4f81bd [3204]" strokeweight="1pt">
                      <v:stroke startarrow="block" startarrowwidth="wide" endarrow="block" endarrowwidth="wide"/>
                      <v:shadow on="t" color="black" opacity="24903f" origin=",.5" offset="0,.55556mm"/>
                    </v:line>
                  </v:group>
                </v:group>
                <v:line id="Straight Connector 430" o:spid="_x0000_s1131" style="position:absolute;visibility:visible;mso-wrap-style:square" from="16002,10287" to="3314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Rzb8AAADcAAAADwAAAGRycy9kb3ducmV2LnhtbERPy4rCMBTdC/MP4Q6403RUfHSMMijq&#10;bH3g+tJcmzLJTWmitn9vFsIsD+e9XLfOigc1ofKs4GuYgSAuvK64VHA57wZzECEia7SeSUFHAdar&#10;j94Sc+2ffKTHKZYihXDIUYGJsc6lDIUhh2Hoa+LE3XzjMCbYlFI3+EzhzspRlk2lw4pTg8GaNoaK&#10;v9PdKQjXhZ2Wk+3+wBsT7Kzbx06PlOp/tj/fICK18V/8dv9qBZNxmp/OpCMgV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6eRzb8AAADcAAAADwAAAAAAAAAAAAAAAACh&#10;AgAAZHJzL2Rvd25yZXYueG1sUEsFBgAAAAAEAAQA+QAAAI0DAAAAAA==&#10;" strokecolor="#4f81bd [3204]" strokeweight="1pt">
                  <v:stroke startarrow="block" startarrowwidth="wide" endarrowwidth="wide"/>
                  <v:shadow on="t" color="black" opacity="24903f" origin=",.5" offset="0,.55556mm"/>
                </v:line>
                <v:shape id="Picture 431" o:spid="_x0000_s1132" type="#_x0000_t75" alt="Hackintosh:Users:NguyenHoangVinh:Downloads:iphone.png" style="position:absolute;left:11430;top:18998;width:5715;height:5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0KznEAAAA3AAAAA8AAABkcnMvZG93bnJldi54bWxEj0FrAjEUhO+F/ofwBG81a5VSVqNIqeil&#10;YLd68PbYPDeLm5clibrbX28KBY/DzHzDzJedbcSVfKgdKxiPMhDEpdM1Vwr2P+uXdxAhImtsHJOC&#10;ngIsF89Pc8y1u/E3XYtYiQThkKMCE2ObSxlKQxbDyLXEyTs5bzEm6SupPd4S3DbyNcvepMWa04LB&#10;lj4MlefiYhVs8HP69bvrt9aXh8xQr4/FJSo1HHSrGYhIXXyE/9tbrWA6GcPfmX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0KznEAAAA3AAAAA8AAAAAAAAAAAAAAAAA&#10;nwIAAGRycy9kb3ducmV2LnhtbFBLBQYAAAAABAAEAPcAAACQAwAAAAA=&#10;">
                  <v:imagedata r:id="rId25" o:title="iphone"/>
                  <v:path arrowok="t"/>
                </v:shape>
                <v:line id="Straight Connector 432" o:spid="_x0000_s1133" style="position:absolute;flip:y;visibility:visible;mso-wrap-style:square" from="14287,12573" to="14859,18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G4HMUAAADcAAAADwAAAGRycy9kb3ducmV2LnhtbESPUWvCMBSF34X9h3AHe5upOjZXjTIG&#10;gjAV7PwBd8m1KTY3pYlt9+/NYODj4ZzzHc5yPbhadNSGyrOCyTgDQay9qbhUcPrePM9BhIhssPZM&#10;Cn4pwHr1MFpibnzPR+qKWIoE4ZCjAhtjk0sZtCWHYewb4uSdfeswJtmW0rTYJ7ir5TTLXqXDitOC&#10;xYY+LelLcXUK3i777hRtPyn2evdO2x+9+TrMlXp6HD4WICIN8R7+b2+NgpfZFP7Op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G4HMUAAADcAAAADwAAAAAAAAAA&#10;AAAAAAChAgAAZHJzL2Rvd25yZXYueG1sUEsFBgAAAAAEAAQA+QAAAJMDAAAAAA==&#10;" strokecolor="#4f81bd [3204]" strokeweight="1pt">
                  <v:stroke startarrow="block" startarrowwidth="wide" endarrowwidth="wide"/>
                  <v:shadow on="t" color="black" opacity="24903f" origin=",.5" offset="0,.55556mm"/>
                </v:line>
                <v:rect id="Rectangle 348" o:spid="_x0000_s1134" style="position:absolute;left:10928;top:20776;width:1778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8KXcUA&#10;AADcAAAADwAAAGRycy9kb3ducmV2LnhtbESP3WoCMRSE74W+QziF3mnWH0pdjVIFRS+KVn2A4+a4&#10;u3ZzsiSpu759UxC8HGbmG2Y6b00lbuR8aVlBv5eAIM6sLjlXcDquuh8gfEDWWFkmBXfyMJ+9dKaY&#10;atvwN90OIRcRwj5FBUUIdSqlzwoy6Hu2Jo7exTqDIUqXS+2wiXBTyUGSvEuDJceFAmtaFpT9HH6N&#10;AsLFetfkq6/rCceD6/bixvv1Wam31/ZzAiJQG57hR3ujFYyGQ/g/E4+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wpdxQAAANwAAAAPAAAAAAAAAAAAAAAAAJgCAABkcnMv&#10;ZG93bnJldi54bWxQSwUGAAAAAAQABAD1AAAAigMAAAAA&#10;" filled="f" stroked="f">
                  <v:shadow on="t" color="black" opacity="22937f" origin=",.5" offset="0,.63889mm"/>
                  <v:textbox>
                    <w:txbxContent>
                      <w:p w:rsidR="003016C9" w:rsidRPr="00037A6F" w:rsidRDefault="003016C9"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v:textbox>
                </v:rect>
                <w10:anchorlock/>
              </v:group>
            </w:pict>
          </mc:Fallback>
        </mc:AlternateContent>
      </w:r>
    </w:p>
    <w:p w:rsidR="00037A6F" w:rsidRDefault="00DC71DF" w:rsidP="00DC71DF">
      <w:pPr>
        <w:pStyle w:val="Caption"/>
        <w:rPr>
          <w:sz w:val="26"/>
        </w:rPr>
      </w:pPr>
      <w:bookmarkStart w:id="83" w:name="_Toc394071423"/>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DC71DF">
        <w:rPr>
          <w:sz w:val="26"/>
        </w:rPr>
        <w:t xml:space="preserve"> Kiến trúc thành phần Trung tâm tin nhắn</w:t>
      </w:r>
      <w:bookmarkEnd w:id="83"/>
    </w:p>
    <w:p w:rsidR="00ED1A6B" w:rsidRDefault="00EF2881" w:rsidP="00EF2881">
      <w:pPr>
        <w:pStyle w:val="BodyText"/>
        <w:spacing w:line="360" w:lineRule="auto"/>
      </w:pPr>
      <w:r>
        <w:tab/>
      </w:r>
      <w:r w:rsidR="009C1F79">
        <w:t xml:space="preserve">Thành phần </w:t>
      </w:r>
      <w:r w:rsidR="000075DF">
        <w:t>Trung tâm t</w:t>
      </w:r>
      <w:r w:rsidR="009C1F79">
        <w:t>in nhắn được sử dụng để nhận yêu cầu từ Webservice</w:t>
      </w:r>
      <w:r>
        <w:br/>
      </w:r>
      <w:r w:rsidR="009C1F79">
        <w:t xml:space="preserve">của </w:t>
      </w:r>
      <w:r w:rsidR="000075DF">
        <w:t>server</w:t>
      </w:r>
      <w:r w:rsidR="009C1F79">
        <w:t xml:space="preserve"> sau đó gửi tin nhắn chứa mã số kích hoạt đến điện thoại mà người dùng đã đăng ký để hoàn tất quá trình xác nhận thành Cộng tác viên của người dùng.</w:t>
      </w:r>
    </w:p>
    <w:p w:rsidR="00ED1A6B" w:rsidRDefault="00ED1A6B" w:rsidP="00F544B4">
      <w:pPr>
        <w:pStyle w:val="Heading2"/>
        <w:numPr>
          <w:ilvl w:val="0"/>
          <w:numId w:val="0"/>
        </w:numPr>
        <w:rPr>
          <w:sz w:val="26"/>
        </w:rPr>
      </w:pPr>
      <w:bookmarkStart w:id="84" w:name="_Toc422262458"/>
      <w:r w:rsidRPr="00F544B4">
        <w:rPr>
          <w:sz w:val="26"/>
          <w:szCs w:val="26"/>
        </w:rPr>
        <w:lastRenderedPageBreak/>
        <w:t>2.8. Một số quy trình sử dụng chính</w:t>
      </w:r>
      <w:bookmarkEnd w:id="84"/>
    </w:p>
    <w:p w:rsidR="00E24099" w:rsidRPr="00E24099" w:rsidRDefault="00E24099" w:rsidP="00752585">
      <w:pPr>
        <w:pStyle w:val="BodyText"/>
        <w:outlineLvl w:val="2"/>
      </w:pPr>
      <w:bookmarkStart w:id="85" w:name="_Toc422262459"/>
      <w:r w:rsidRPr="00752585">
        <w:rPr>
          <w:b/>
          <w:i/>
        </w:rPr>
        <w:t>2.8.1. Tạo shop, tạo card, liên kết shop và card</w:t>
      </w:r>
      <w:bookmarkEnd w:id="85"/>
    </w:p>
    <w:p w:rsidR="00E24099" w:rsidRPr="00E24099" w:rsidRDefault="00E24099" w:rsidP="00752585">
      <w:pPr>
        <w:pStyle w:val="BodyText"/>
        <w:outlineLvl w:val="2"/>
        <w:rPr>
          <w:b/>
        </w:rPr>
      </w:pPr>
      <w:bookmarkStart w:id="86" w:name="_Toc422262460"/>
      <w:r w:rsidRPr="00752585">
        <w:rPr>
          <w:b/>
          <w:i/>
        </w:rPr>
        <w:t>2.8.</w:t>
      </w:r>
      <w:r w:rsidR="00F544B4" w:rsidRPr="00752585">
        <w:rPr>
          <w:b/>
          <w:i/>
        </w:rPr>
        <w:t>2</w:t>
      </w:r>
      <w:r w:rsidRPr="00752585">
        <w:rPr>
          <w:b/>
          <w:i/>
        </w:rPr>
        <w:t>. Khách hàng đăng kí làm thành viên của shop</w:t>
      </w:r>
      <w:bookmarkEnd w:id="86"/>
    </w:p>
    <w:p w:rsidR="00ED1A6B" w:rsidRDefault="00ED1A6B" w:rsidP="00752585">
      <w:pPr>
        <w:pStyle w:val="BodyText"/>
        <w:outlineLvl w:val="2"/>
      </w:pPr>
      <w:bookmarkStart w:id="87" w:name="_Toc422262461"/>
      <w:r w:rsidRPr="00752585">
        <w:rPr>
          <w:b/>
          <w:i/>
        </w:rPr>
        <w:t>2.8.</w:t>
      </w:r>
      <w:r w:rsidR="00F544B4" w:rsidRPr="00752585">
        <w:rPr>
          <w:b/>
          <w:i/>
        </w:rPr>
        <w:t>3</w:t>
      </w:r>
      <w:r w:rsidRPr="00752585">
        <w:rPr>
          <w:b/>
          <w:i/>
        </w:rPr>
        <w:t>. Cộng điểm thưởng cho khách hàng</w:t>
      </w:r>
      <w:bookmarkEnd w:id="87"/>
    </w:p>
    <w:p w:rsidR="00ED1A6B" w:rsidRPr="00E24099" w:rsidRDefault="00ED1A6B" w:rsidP="00752585">
      <w:pPr>
        <w:pStyle w:val="BodyText"/>
        <w:outlineLvl w:val="2"/>
        <w:rPr>
          <w:b/>
        </w:rPr>
      </w:pPr>
      <w:bookmarkStart w:id="88" w:name="_Toc422262462"/>
      <w:r w:rsidRPr="00752585">
        <w:rPr>
          <w:b/>
          <w:i/>
        </w:rPr>
        <w:t>2.8.</w:t>
      </w:r>
      <w:r w:rsidR="00F544B4" w:rsidRPr="00752585">
        <w:rPr>
          <w:b/>
          <w:i/>
        </w:rPr>
        <w:t>4</w:t>
      </w:r>
      <w:r w:rsidRPr="00752585">
        <w:rPr>
          <w:b/>
          <w:i/>
        </w:rPr>
        <w:t>. Đổi quà cho khách hàng</w:t>
      </w:r>
      <w:bookmarkEnd w:id="88"/>
      <w:r w:rsidRPr="00752585">
        <w:rPr>
          <w:b/>
          <w:i/>
        </w:rPr>
        <w:br w:type="page"/>
      </w:r>
    </w:p>
    <w:p w:rsidR="00431DAA" w:rsidRDefault="00431DAA" w:rsidP="00EF2881">
      <w:pPr>
        <w:pStyle w:val="BodyText"/>
        <w:spacing w:line="360" w:lineRule="auto"/>
      </w:pPr>
    </w:p>
    <w:p w:rsidR="000311C3" w:rsidRPr="00F544B4" w:rsidRDefault="000311C3" w:rsidP="00F544B4">
      <w:pPr>
        <w:pStyle w:val="Heading1"/>
        <w:ind w:left="0" w:firstLine="27"/>
        <w:jc w:val="center"/>
        <w:rPr>
          <w:sz w:val="40"/>
          <w:szCs w:val="40"/>
        </w:rPr>
      </w:pPr>
      <w:bookmarkStart w:id="89" w:name="_Toc422262463"/>
      <w:r w:rsidRPr="00F544B4">
        <w:rPr>
          <w:sz w:val="40"/>
          <w:szCs w:val="40"/>
        </w:rPr>
        <w:t>THIẾT KẾ VÀ CÀI ĐẶ</w:t>
      </w:r>
      <w:r w:rsidR="007848C0" w:rsidRPr="00F544B4">
        <w:rPr>
          <w:sz w:val="40"/>
          <w:szCs w:val="40"/>
        </w:rPr>
        <w:t>T</w:t>
      </w:r>
      <w:r w:rsidRPr="00F544B4">
        <w:rPr>
          <w:sz w:val="40"/>
          <w:szCs w:val="40"/>
        </w:rPr>
        <w:br/>
        <w:t>PHÂN HỆ CLIENT</w:t>
      </w:r>
      <w:bookmarkEnd w:id="89"/>
    </w:p>
    <w:p w:rsidR="000311C3" w:rsidRPr="000311C3" w:rsidRDefault="000311C3" w:rsidP="000311C3">
      <w:pPr>
        <w:pStyle w:val="BodyText"/>
        <w:spacing w:line="360" w:lineRule="auto"/>
        <w:rPr>
          <w:b/>
          <w:lang w:val="vi-VN"/>
        </w:rPr>
      </w:pPr>
      <w:r w:rsidRPr="000311C3">
        <w:rPr>
          <w:b/>
          <w:lang w:val="vi-VN"/>
        </w:rPr>
        <w:t>Giới thiệu:</w:t>
      </w:r>
    </w:p>
    <w:p w:rsidR="000311C3" w:rsidRDefault="000311C3" w:rsidP="000311C3">
      <w:pPr>
        <w:pStyle w:val="BodyText"/>
        <w:spacing w:line="360" w:lineRule="auto"/>
        <w:ind w:firstLine="720"/>
        <w:rPr>
          <w:lang w:val="vi-VN"/>
        </w:rPr>
      </w:pPr>
      <w:r>
        <w:rPr>
          <w:lang w:val="vi-VN"/>
        </w:rPr>
        <w:t xml:space="preserve">Phân hệ client là một ứng dụng Cảnh báo kẹt xe được xây dựng </w:t>
      </w:r>
      <w:r w:rsidR="001C7450">
        <w:rPr>
          <w:lang w:val="vi-VN"/>
        </w:rPr>
        <w:t xml:space="preserve">và </w:t>
      </w:r>
      <w:r>
        <w:rPr>
          <w:lang w:val="vi-VN"/>
        </w:rPr>
        <w:t xml:space="preserve">cài đặt trên thiết bị di động (smartphone), mà cụ thể ở đây là các thiết bị sử dụng hệ điều hành iOS 7 trở lên. Ứng dụng </w:t>
      </w:r>
      <w:r w:rsidRPr="00835DF0">
        <w:rPr>
          <w:lang w:val="vi-VN"/>
        </w:rPr>
        <w:t>có thể cho phép người dùng cập nhật tình hình giao thông hiện tại trên bản đồ, báo cáo tình hình tại vị trí xung quanh mình đang đứng bằng hình ảnh, video hoặc âm thanh.</w:t>
      </w: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Pr="008038B4" w:rsidRDefault="00D2718D" w:rsidP="00F544B4">
      <w:pPr>
        <w:pStyle w:val="Heading2"/>
        <w:numPr>
          <w:ilvl w:val="0"/>
          <w:numId w:val="0"/>
        </w:numPr>
        <w:rPr>
          <w:b w:val="0"/>
        </w:rPr>
      </w:pPr>
      <w:bookmarkStart w:id="90" w:name="_Toc422262464"/>
      <w:r w:rsidRPr="00F544B4">
        <w:rPr>
          <w:sz w:val="26"/>
          <w:szCs w:val="26"/>
        </w:rPr>
        <w:t>3</w:t>
      </w:r>
      <w:r w:rsidR="000311C3" w:rsidRPr="00F544B4">
        <w:rPr>
          <w:sz w:val="26"/>
          <w:szCs w:val="26"/>
        </w:rPr>
        <w:t>.1</w:t>
      </w:r>
      <w:r w:rsidR="00472ADD" w:rsidRPr="00F544B4">
        <w:rPr>
          <w:sz w:val="26"/>
          <w:szCs w:val="26"/>
        </w:rPr>
        <w:t>.</w:t>
      </w:r>
      <w:r w:rsidR="000311C3" w:rsidRPr="00F544B4">
        <w:rPr>
          <w:sz w:val="26"/>
          <w:szCs w:val="26"/>
        </w:rPr>
        <w:t xml:space="preserve"> </w:t>
      </w:r>
      <w:r w:rsidR="008038B4" w:rsidRPr="00F544B4">
        <w:rPr>
          <w:sz w:val="26"/>
          <w:szCs w:val="26"/>
        </w:rPr>
        <w:t>Ứng dụng dành cho chủ cửa hàng (Manager App)</w:t>
      </w:r>
      <w:bookmarkEnd w:id="90"/>
    </w:p>
    <w:p w:rsidR="000311C3" w:rsidRPr="009E40DA" w:rsidRDefault="00D2718D" w:rsidP="00752585">
      <w:pPr>
        <w:pStyle w:val="BodyText"/>
        <w:outlineLvl w:val="2"/>
        <w:rPr>
          <w:b/>
          <w:i/>
        </w:rPr>
      </w:pPr>
      <w:bookmarkStart w:id="91" w:name="_Toc422262465"/>
      <w:r w:rsidRPr="009E40DA">
        <w:rPr>
          <w:b/>
          <w:i/>
        </w:rPr>
        <w:t>3</w:t>
      </w:r>
      <w:r w:rsidR="000311C3" w:rsidRPr="00752585">
        <w:rPr>
          <w:b/>
          <w:i/>
        </w:rPr>
        <w:t>.1.1</w:t>
      </w:r>
      <w:r w:rsidR="00472ADD" w:rsidRPr="009E40DA">
        <w:rPr>
          <w:b/>
          <w:i/>
        </w:rPr>
        <w:t>.</w:t>
      </w:r>
      <w:r w:rsidR="000311C3" w:rsidRPr="00752585">
        <w:rPr>
          <w:b/>
          <w:i/>
        </w:rPr>
        <w:t xml:space="preserve"> </w:t>
      </w:r>
      <w:r w:rsidR="008038B4" w:rsidRPr="009E40DA">
        <w:rPr>
          <w:b/>
          <w:i/>
        </w:rPr>
        <w:t>Thiết kế</w:t>
      </w:r>
      <w:bookmarkEnd w:id="91"/>
    </w:p>
    <w:p w:rsidR="008038B4" w:rsidRPr="009E40DA" w:rsidRDefault="00D2718D" w:rsidP="00752585">
      <w:pPr>
        <w:pStyle w:val="Chun"/>
        <w:outlineLvl w:val="3"/>
        <w:rPr>
          <w:i/>
        </w:rPr>
      </w:pPr>
      <w:bookmarkStart w:id="92" w:name="_Toc422262466"/>
      <w:r w:rsidRPr="009E40DA">
        <w:rPr>
          <w:i/>
        </w:rPr>
        <w:t>3</w:t>
      </w:r>
      <w:r w:rsidR="000311C3" w:rsidRPr="00752585">
        <w:rPr>
          <w:i/>
        </w:rPr>
        <w:t>.1.1.1</w:t>
      </w:r>
      <w:r w:rsidR="00472ADD" w:rsidRPr="009E40DA">
        <w:rPr>
          <w:i/>
        </w:rPr>
        <w:t>.</w:t>
      </w:r>
      <w:r w:rsidR="000311C3" w:rsidRPr="00752585">
        <w:rPr>
          <w:i/>
        </w:rPr>
        <w:t xml:space="preserve"> </w:t>
      </w:r>
      <w:r w:rsidR="008038B4" w:rsidRPr="009E40DA">
        <w:rPr>
          <w:i/>
        </w:rPr>
        <w:t>Thiết kế</w:t>
      </w:r>
      <w:r w:rsidR="008038B4" w:rsidRPr="00752585">
        <w:rPr>
          <w:i/>
        </w:rPr>
        <w:t xml:space="preserve"> Usecase</w:t>
      </w:r>
      <w:bookmarkEnd w:id="92"/>
    </w:p>
    <w:p w:rsidR="008038B4" w:rsidRPr="00752585" w:rsidRDefault="008038B4" w:rsidP="005524E1">
      <w:pPr>
        <w:pStyle w:val="BodyText"/>
        <w:numPr>
          <w:ilvl w:val="0"/>
          <w:numId w:val="101"/>
        </w:numPr>
        <w:spacing w:line="360" w:lineRule="auto"/>
        <w:contextualSpacing/>
        <w:jc w:val="both"/>
        <w:outlineLvl w:val="4"/>
      </w:pPr>
      <w:bookmarkStart w:id="93" w:name="_Toc422262467"/>
      <w:r w:rsidRPr="00F05E97">
        <w:rPr>
          <w:b/>
        </w:rPr>
        <w:t>Sơ đồ</w:t>
      </w:r>
      <w:r w:rsidR="0035467B" w:rsidRPr="00F05E97">
        <w:rPr>
          <w:b/>
        </w:rPr>
        <w:t xml:space="preserve"> Usecase</w:t>
      </w:r>
      <w:bookmarkEnd w:id="93"/>
    </w:p>
    <w:p w:rsidR="001128B5" w:rsidRDefault="00AF46B8" w:rsidP="00AF46B8">
      <w:pPr>
        <w:pStyle w:val="BodyText"/>
        <w:keepNext/>
        <w:spacing w:line="360" w:lineRule="auto"/>
        <w:jc w:val="center"/>
      </w:pPr>
      <w:r>
        <w:rPr>
          <w:noProof/>
        </w:rPr>
        <w:drawing>
          <wp:inline distT="0" distB="0" distL="0" distR="0" wp14:anchorId="57423626" wp14:editId="22243243">
            <wp:extent cx="5791835" cy="4897184"/>
            <wp:effectExtent l="0" t="0" r="0" b="0"/>
            <wp:docPr id="698" name="Picture 698"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0311C3" w:rsidRPr="001128B5" w:rsidRDefault="001128B5" w:rsidP="001128B5">
      <w:pPr>
        <w:pStyle w:val="Caption"/>
        <w:rPr>
          <w:sz w:val="26"/>
          <w:lang w:val="vi-VN"/>
        </w:rPr>
      </w:pPr>
      <w:bookmarkStart w:id="94" w:name="_Toc394071424"/>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128B5">
        <w:rPr>
          <w:sz w:val="26"/>
        </w:rPr>
        <w:t xml:space="preserve"> Mô hình usecase tổng quát</w:t>
      </w:r>
      <w:bookmarkEnd w:id="94"/>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0311C3" w:rsidRPr="00DF1EEC" w:rsidTr="000311C3">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t>STT</w:t>
            </w:r>
          </w:p>
        </w:tc>
        <w:tc>
          <w:tcPr>
            <w:tcW w:w="3711"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lastRenderedPageBreak/>
              <w:t>1</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0311C3" w:rsidRPr="00DF1EEC" w:rsidRDefault="000311C3" w:rsidP="001C7450">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rsidR="001C7450">
              <w:t>iOS</w:t>
            </w:r>
            <w:r w:rsidRPr="00DF1EEC">
              <w:t xml:space="preserve"> có cài đặt ứng dụng </w:t>
            </w:r>
            <w:r>
              <w:t>Cảnh Báo Giao Thông</w:t>
            </w:r>
          </w:p>
        </w:tc>
      </w:tr>
      <w:tr w:rsidR="000311C3" w:rsidRPr="00DF1EEC" w:rsidTr="000311C3">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t>2</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0311C3" w:rsidRPr="00DF1EEC" w:rsidRDefault="000311C3" w:rsidP="000311C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Default="000311C3" w:rsidP="000311C3">
            <w:pPr>
              <w:pStyle w:val="ListParagraph"/>
              <w:tabs>
                <w:tab w:val="left" w:pos="270"/>
              </w:tabs>
              <w:spacing w:line="360" w:lineRule="auto"/>
              <w:ind w:left="0"/>
              <w:jc w:val="center"/>
            </w:pPr>
            <w:r>
              <w:t>3</w:t>
            </w:r>
          </w:p>
        </w:tc>
        <w:tc>
          <w:tcPr>
            <w:tcW w:w="3711" w:type="dxa"/>
            <w:vAlign w:val="center"/>
          </w:tcPr>
          <w:p w:rsidR="000311C3" w:rsidRPr="00142E66" w:rsidRDefault="000311C3" w:rsidP="000311C3">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0311C3" w:rsidRDefault="000311C3" w:rsidP="001128B5">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1128B5" w:rsidRPr="001128B5" w:rsidRDefault="001128B5">
      <w:pPr>
        <w:pStyle w:val="Caption"/>
        <w:rPr>
          <w:sz w:val="26"/>
        </w:rPr>
      </w:pPr>
      <w:bookmarkStart w:id="95" w:name="_Toc394071543"/>
      <w:bookmarkStart w:id="96" w:name="_Toc360936048"/>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1128B5">
        <w:rPr>
          <w:sz w:val="26"/>
        </w:rPr>
        <w:t xml:space="preserve"> Bảng danh sách các actor</w:t>
      </w:r>
      <w:bookmarkEnd w:id="95"/>
    </w:p>
    <w:bookmarkEnd w:id="96"/>
    <w:p w:rsidR="008B2306" w:rsidRPr="008B2306" w:rsidRDefault="008B2306" w:rsidP="008B2306">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0311C3" w:rsidRPr="00DF1EEC" w:rsidTr="008B2306">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rPr>
                <w:b w:val="0"/>
              </w:rPr>
            </w:pPr>
            <w:r w:rsidRPr="00DF1EEC">
              <w:rPr>
                <w:b w:val="0"/>
              </w:rPr>
              <w:t>STT</w:t>
            </w:r>
          </w:p>
        </w:tc>
        <w:tc>
          <w:tcPr>
            <w:tcW w:w="3686"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142E66" w:rsidRDefault="000311C3" w:rsidP="008B2306">
            <w:pPr>
              <w:pStyle w:val="ListParagraph"/>
              <w:tabs>
                <w:tab w:val="left" w:pos="270"/>
              </w:tabs>
              <w:spacing w:line="360" w:lineRule="auto"/>
              <w:ind w:left="0"/>
              <w:jc w:val="center"/>
            </w:pPr>
            <w:r w:rsidRPr="00142E66">
              <w:t>1</w:t>
            </w:r>
          </w:p>
        </w:tc>
        <w:tc>
          <w:tcPr>
            <w:tcW w:w="3686"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pPr>
            <w:r>
              <w:t>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3</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4</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5</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6</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0311C3" w:rsidRDefault="000311C3" w:rsidP="001C7450">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tất cả các điểm kẹt xe quanh bán kính </w:t>
            </w:r>
            <w:r w:rsidR="001C7450">
              <w:t xml:space="preserve">được cài đặt tại </w:t>
            </w:r>
            <w:r>
              <w:t xml:space="preserve">vị trí </w:t>
            </w:r>
            <w:r w:rsidR="001C7450">
              <w:t xml:space="preserve">mà người dùng </w:t>
            </w:r>
            <w:r>
              <w:t>tìm kiếm</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7</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lastRenderedPageBreak/>
              <w:t>8</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9</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10</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11</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13</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14</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15</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16</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17</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18</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19</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Người dùng khi nhận được tin nhắn từ tổng đài tin nhắn sẽ nhập mã xác thực vào để </w:t>
            </w:r>
            <w:r>
              <w:lastRenderedPageBreak/>
              <w:t>hoàn tất quá trình đăng ký</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lastRenderedPageBreak/>
              <w:t>20</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8B2306" w:rsidRDefault="008B2306"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1128B5" w:rsidRPr="001128B5" w:rsidRDefault="001128B5">
      <w:pPr>
        <w:pStyle w:val="Caption"/>
        <w:rPr>
          <w:sz w:val="26"/>
        </w:rPr>
      </w:pPr>
      <w:bookmarkStart w:id="97" w:name="_Toc394071544"/>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1128B5">
        <w:rPr>
          <w:sz w:val="26"/>
        </w:rPr>
        <w:t xml:space="preserve"> Bảng danh sách các usecase</w:t>
      </w:r>
      <w:bookmarkEnd w:id="97"/>
    </w:p>
    <w:p w:rsidR="000311C3" w:rsidRDefault="000311C3" w:rsidP="000311C3">
      <w:pPr>
        <w:pStyle w:val="BodyText"/>
        <w:spacing w:line="360" w:lineRule="auto"/>
        <w:rPr>
          <w:lang w:val="vi-VN"/>
        </w:rPr>
      </w:pPr>
    </w:p>
    <w:p w:rsidR="000311C3" w:rsidRPr="008B2306" w:rsidRDefault="000311C3" w:rsidP="005524E1">
      <w:pPr>
        <w:pStyle w:val="BodyText"/>
        <w:numPr>
          <w:ilvl w:val="0"/>
          <w:numId w:val="101"/>
        </w:numPr>
        <w:spacing w:line="360" w:lineRule="auto"/>
        <w:contextualSpacing/>
        <w:jc w:val="both"/>
        <w:outlineLvl w:val="4"/>
        <w:rPr>
          <w:b/>
          <w:lang w:val="vi-VN"/>
        </w:rPr>
      </w:pPr>
      <w:bookmarkStart w:id="98" w:name="_Toc422262468"/>
      <w:r w:rsidRPr="00F05E97">
        <w:rPr>
          <w:b/>
        </w:rPr>
        <w:t>Đặc tả Usecase</w:t>
      </w:r>
      <w:bookmarkEnd w:id="98"/>
    </w:p>
    <w:p w:rsidR="000311C3" w:rsidRPr="00DF1EEC" w:rsidRDefault="000311C3" w:rsidP="000311C3">
      <w:pPr>
        <w:spacing w:before="200" w:line="360" w:lineRule="auto"/>
      </w:pPr>
      <w:r w:rsidRPr="00DF1EEC">
        <w:t xml:space="preserve">Phần đặc tả sơ đồ Use-case </w:t>
      </w:r>
      <w:r w:rsidR="00BB6953">
        <w:t>sẽ được trình bày chi tiết ở phần Phụ lục – mục A.</w:t>
      </w:r>
    </w:p>
    <w:p w:rsidR="001128B5" w:rsidRDefault="00D2718D" w:rsidP="00F05E97">
      <w:pPr>
        <w:pStyle w:val="BodyText"/>
        <w:spacing w:line="360" w:lineRule="auto"/>
        <w:contextualSpacing/>
        <w:outlineLvl w:val="3"/>
      </w:pPr>
      <w:bookmarkStart w:id="99" w:name="_Toc422262469"/>
      <w:r w:rsidRPr="00752585">
        <w:rPr>
          <w:rFonts w:eastAsia="MS Mincho"/>
          <w:i/>
        </w:rPr>
        <w:t>3</w:t>
      </w:r>
      <w:r w:rsidR="000311C3" w:rsidRPr="00752585">
        <w:rPr>
          <w:rFonts w:eastAsia="MS Mincho"/>
          <w:i/>
        </w:rPr>
        <w:t>.1.</w:t>
      </w:r>
      <w:r w:rsidR="007848C0" w:rsidRPr="00752585">
        <w:rPr>
          <w:rFonts w:eastAsia="MS Mincho"/>
          <w:i/>
        </w:rPr>
        <w:t>1.</w:t>
      </w:r>
      <w:r w:rsidR="000311C3" w:rsidRPr="00752585">
        <w:rPr>
          <w:rFonts w:eastAsia="MS Mincho"/>
          <w:i/>
        </w:rPr>
        <w:t>2</w:t>
      </w:r>
      <w:r w:rsidR="00472ADD" w:rsidRPr="00752585">
        <w:rPr>
          <w:rFonts w:eastAsia="MS Mincho"/>
          <w:i/>
        </w:rPr>
        <w:t>.</w:t>
      </w:r>
      <w:r w:rsidR="007848C0" w:rsidRPr="00752585">
        <w:rPr>
          <w:rFonts w:eastAsia="MS Mincho"/>
          <w:i/>
        </w:rPr>
        <w:t xml:space="preserve"> </w:t>
      </w:r>
      <w:r w:rsidR="000311C3" w:rsidRPr="00752585">
        <w:rPr>
          <w:rFonts w:eastAsia="MS Mincho"/>
          <w:i/>
        </w:rPr>
        <w:t>Thiết kế sơ đồ lớp</w:t>
      </w:r>
      <w:r w:rsidR="008B2306" w:rsidRPr="007848C0">
        <w:rPr>
          <w:b/>
        </w:rPr>
        <w:br/>
      </w:r>
      <w:r w:rsidR="000311C3">
        <w:rPr>
          <w:noProof/>
        </w:rPr>
        <w:drawing>
          <wp:inline distT="0" distB="0" distL="0" distR="0" wp14:anchorId="61A901BD" wp14:editId="2BB4A1DA">
            <wp:extent cx="5782945" cy="4224655"/>
            <wp:effectExtent l="0" t="0" r="8255" b="0"/>
            <wp:docPr id="647" name="Picture 647"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99"/>
    </w:p>
    <w:p w:rsidR="000311C3" w:rsidRPr="001128B5" w:rsidRDefault="001128B5" w:rsidP="001128B5">
      <w:pPr>
        <w:pStyle w:val="Caption"/>
        <w:rPr>
          <w:sz w:val="26"/>
          <w:lang w:val="vi-VN"/>
        </w:rPr>
      </w:pPr>
      <w:bookmarkStart w:id="100" w:name="_Toc394071425"/>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1128B5">
        <w:rPr>
          <w:sz w:val="26"/>
        </w:rPr>
        <w:t xml:space="preserve"> Sơ đồ lớp thành phần client</w:t>
      </w:r>
      <w:bookmarkEnd w:id="100"/>
    </w:p>
    <w:p w:rsidR="000311C3" w:rsidRPr="008B2306" w:rsidRDefault="000311C3" w:rsidP="001C7450">
      <w:pPr>
        <w:pStyle w:val="BodyText"/>
        <w:spacing w:line="360" w:lineRule="auto"/>
        <w:jc w:val="center"/>
        <w:rPr>
          <w:i/>
          <w:lang w:val="vi-VN"/>
        </w:rPr>
      </w:pPr>
      <w:r w:rsidRPr="008B2306">
        <w:rPr>
          <w:i/>
          <w:lang w:val="vi-VN"/>
        </w:rPr>
        <w:lastRenderedPageBreak/>
        <w:t>Lưu ý: tất cả các lớp có ViewController</w:t>
      </w:r>
      <w:r w:rsidR="001C7450">
        <w:rPr>
          <w:i/>
          <w:lang w:val="vi-VN"/>
        </w:rPr>
        <w:t xml:space="preserve"> ở cuối </w:t>
      </w:r>
      <w:r w:rsidR="001C7450">
        <w:rPr>
          <w:i/>
          <w:lang w:val="vi-VN"/>
        </w:rPr>
        <w:br/>
      </w:r>
      <w:r w:rsidRPr="008B2306">
        <w:rPr>
          <w:i/>
          <w:lang w:val="vi-VN"/>
        </w:rPr>
        <w:t xml:space="preserve">đều </w:t>
      </w:r>
      <w:r w:rsidR="001C7450">
        <w:rPr>
          <w:i/>
          <w:lang w:val="vi-VN"/>
        </w:rPr>
        <w:t xml:space="preserve">được </w:t>
      </w:r>
      <w:r w:rsidRPr="008B2306">
        <w:rPr>
          <w:i/>
          <w:lang w:val="vi-VN"/>
        </w:rPr>
        <w:t>kế thừa từ UIViewController</w:t>
      </w:r>
    </w:p>
    <w:p w:rsidR="000311C3" w:rsidRPr="008B2306" w:rsidRDefault="00D2718D" w:rsidP="00F05E97">
      <w:pPr>
        <w:pStyle w:val="Chun"/>
        <w:outlineLvl w:val="3"/>
        <w:rPr>
          <w:b/>
          <w:lang w:val="vi-VN"/>
        </w:rPr>
      </w:pPr>
      <w:bookmarkStart w:id="101" w:name="_Toc422262470"/>
      <w:r w:rsidRPr="00F05E97">
        <w:rPr>
          <w:i/>
        </w:rPr>
        <w:t>3</w:t>
      </w:r>
      <w:r w:rsidR="000311C3" w:rsidRPr="00F05E97">
        <w:rPr>
          <w:i/>
        </w:rPr>
        <w:t>.1.</w:t>
      </w:r>
      <w:r w:rsidR="00C96F57" w:rsidRPr="00F05E97">
        <w:rPr>
          <w:i/>
        </w:rPr>
        <w:t>1.</w:t>
      </w:r>
      <w:r w:rsidR="000311C3" w:rsidRPr="00F05E97">
        <w:rPr>
          <w:i/>
        </w:rPr>
        <w:t>3</w:t>
      </w:r>
      <w:r w:rsidR="00472ADD" w:rsidRPr="00F05E97">
        <w:rPr>
          <w:i/>
        </w:rPr>
        <w:t>.</w:t>
      </w:r>
      <w:r w:rsidR="000311C3" w:rsidRPr="00F05E97">
        <w:rPr>
          <w:i/>
        </w:rPr>
        <w:t xml:space="preserve"> Sơ đồ</w:t>
      </w:r>
      <w:r w:rsidR="008B2306" w:rsidRPr="00F05E97">
        <w:rPr>
          <w:i/>
        </w:rPr>
        <w:t xml:space="preserve"> database</w:t>
      </w:r>
      <w:bookmarkEnd w:id="101"/>
    </w:p>
    <w:p w:rsidR="000311C3" w:rsidRDefault="000311C3" w:rsidP="008B2306">
      <w:pPr>
        <w:pStyle w:val="BodyText"/>
        <w:spacing w:line="360" w:lineRule="auto"/>
        <w:ind w:firstLine="720"/>
        <w:rPr>
          <w:lang w:val="vi-VN"/>
        </w:rPr>
      </w:pPr>
      <w:r>
        <w:rPr>
          <w:lang w:val="vi-VN"/>
        </w:rPr>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w:t>
      </w:r>
      <w:r w:rsidR="00051D3B">
        <w:rPr>
          <w:lang w:val="vi-VN"/>
        </w:rPr>
        <w:t xml:space="preserve"> client</w:t>
      </w:r>
      <w:r>
        <w:rPr>
          <w:lang w:val="vi-VN"/>
        </w:rPr>
        <w: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0311C3" w:rsidRPr="00DF1EEC" w:rsidTr="00051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STT</w:t>
            </w:r>
          </w:p>
        </w:tc>
        <w:tc>
          <w:tcPr>
            <w:tcW w:w="1276"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0311C3" w:rsidRPr="00DF1EEC" w:rsidRDefault="000311C3" w:rsidP="00051D3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1</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0311C3" w:rsidRPr="00DF1EEC"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2</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0311C3" w:rsidRPr="00DF1EEC"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Pr>
                <w:b w:val="0"/>
              </w:rPr>
              <w:t>3</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Pr="00553262"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4</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5</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6</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7</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8</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9</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10</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0311C3" w:rsidRDefault="001C7450"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w:t>
            </w:r>
            <w:r w:rsidR="000311C3">
              <w:t xml:space="preserve"> của người upload</w:t>
            </w:r>
          </w:p>
        </w:tc>
      </w:tr>
    </w:tbl>
    <w:p w:rsidR="001128B5" w:rsidRPr="001128B5" w:rsidRDefault="001128B5">
      <w:pPr>
        <w:pStyle w:val="Caption"/>
        <w:rPr>
          <w:sz w:val="26"/>
        </w:rPr>
      </w:pPr>
      <w:bookmarkStart w:id="102" w:name="_Toc394071545"/>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1128B5">
        <w:rPr>
          <w:sz w:val="26"/>
        </w:rPr>
        <w:t xml:space="preserve"> Bảng dữ liệu lưu trữ ở client</w:t>
      </w:r>
      <w:bookmarkEnd w:id="102"/>
    </w:p>
    <w:p w:rsidR="00051D3B" w:rsidRDefault="00051D3B">
      <w:pPr>
        <w:spacing w:after="0" w:line="240" w:lineRule="auto"/>
        <w:rPr>
          <w:b/>
          <w:lang w:val="vi-VN"/>
        </w:rPr>
      </w:pPr>
      <w:r>
        <w:rPr>
          <w:b/>
          <w:lang w:val="vi-VN"/>
        </w:rPr>
        <w:lastRenderedPageBreak/>
        <w:br w:type="page"/>
      </w:r>
    </w:p>
    <w:p w:rsidR="000311C3" w:rsidRPr="00051D3B" w:rsidRDefault="00D2718D" w:rsidP="00F05E97">
      <w:pPr>
        <w:pStyle w:val="Chun"/>
        <w:outlineLvl w:val="3"/>
        <w:rPr>
          <w:b/>
          <w:lang w:val="vi-VN"/>
        </w:rPr>
      </w:pPr>
      <w:bookmarkStart w:id="103" w:name="_Toc422262471"/>
      <w:r w:rsidRPr="00F05E97">
        <w:rPr>
          <w:i/>
        </w:rPr>
        <w:lastRenderedPageBreak/>
        <w:t>3</w:t>
      </w:r>
      <w:r w:rsidR="000311C3" w:rsidRPr="00F05E97">
        <w:rPr>
          <w:i/>
        </w:rPr>
        <w:t>.1.</w:t>
      </w:r>
      <w:r w:rsidR="00C96F57" w:rsidRPr="00F05E97">
        <w:rPr>
          <w:i/>
        </w:rPr>
        <w:t>1.</w:t>
      </w:r>
      <w:r w:rsidR="000311C3" w:rsidRPr="00F05E97">
        <w:rPr>
          <w:i/>
        </w:rPr>
        <w:t>4</w:t>
      </w:r>
      <w:r w:rsidR="00F037C3" w:rsidRPr="00F05E97">
        <w:rPr>
          <w:i/>
        </w:rPr>
        <w:t>.</w:t>
      </w:r>
      <w:r w:rsidR="000311C3" w:rsidRPr="00F05E97">
        <w:rPr>
          <w:i/>
        </w:rPr>
        <w:t xml:space="preserve"> Thiết kế giao diện</w:t>
      </w:r>
      <w:bookmarkEnd w:id="103"/>
    </w:p>
    <w:p w:rsidR="000311C3" w:rsidRPr="00F05E97" w:rsidRDefault="000311C3" w:rsidP="005524E1">
      <w:pPr>
        <w:pStyle w:val="BodyText"/>
        <w:numPr>
          <w:ilvl w:val="0"/>
          <w:numId w:val="101"/>
        </w:numPr>
        <w:spacing w:line="360" w:lineRule="auto"/>
        <w:contextualSpacing/>
        <w:jc w:val="both"/>
        <w:outlineLvl w:val="4"/>
        <w:rPr>
          <w:b/>
        </w:rPr>
      </w:pPr>
      <w:bookmarkStart w:id="104" w:name="_Toc422262472"/>
      <w:r w:rsidRPr="00F05E97">
        <w:rPr>
          <w:b/>
        </w:rPr>
        <w:t xml:space="preserve">Màn hình </w:t>
      </w:r>
      <w:r w:rsidR="001C428D" w:rsidRPr="00F05E97">
        <w:rPr>
          <w:b/>
        </w:rPr>
        <w:t>danh sách card</w:t>
      </w:r>
      <w:bookmarkEnd w:id="104"/>
    </w:p>
    <w:p w:rsidR="001128B5" w:rsidRDefault="001128B5" w:rsidP="001128B5">
      <w:pPr>
        <w:pStyle w:val="BodyText"/>
        <w:keepNext/>
        <w:spacing w:line="360" w:lineRule="auto"/>
        <w:jc w:val="center"/>
      </w:pPr>
    </w:p>
    <w:p w:rsidR="000311C3" w:rsidRPr="001128B5" w:rsidRDefault="001128B5" w:rsidP="001128B5">
      <w:pPr>
        <w:pStyle w:val="Caption"/>
        <w:rPr>
          <w:b w:val="0"/>
          <w:sz w:val="26"/>
        </w:rPr>
      </w:pPr>
      <w:bookmarkStart w:id="105" w:name="_Toc394071427"/>
      <w:r w:rsidRPr="001128B5">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1128B5">
        <w:rPr>
          <w:sz w:val="26"/>
        </w:rPr>
        <w:t xml:space="preserve"> Màn hình bản đồ 2</w:t>
      </w:r>
      <w:bookmarkEnd w:id="105"/>
    </w:p>
    <w:p w:rsidR="000311C3" w:rsidRDefault="000311C3" w:rsidP="00051D3B">
      <w:pPr>
        <w:pStyle w:val="BodyText"/>
        <w:spacing w:line="360" w:lineRule="auto"/>
        <w:jc w:val="both"/>
      </w:pPr>
      <w:r>
        <w:t xml:space="preserve">Giao diện màn hình bản đồ được xây dựng nhờ </w:t>
      </w:r>
      <w:r w:rsidR="00B55E26">
        <w:t>UITabBar</w:t>
      </w:r>
      <w:r>
        <w:t>Controller chia ra thành 4 tab chính và cơ bản :</w:t>
      </w:r>
    </w:p>
    <w:p w:rsidR="000311C3" w:rsidRDefault="000311C3" w:rsidP="005524E1">
      <w:pPr>
        <w:pStyle w:val="BodyText"/>
        <w:numPr>
          <w:ilvl w:val="0"/>
          <w:numId w:val="27"/>
        </w:numPr>
        <w:spacing w:line="360" w:lineRule="auto"/>
        <w:jc w:val="both"/>
      </w:pPr>
      <w:r w:rsidRPr="00051D3B">
        <w:rPr>
          <w:b/>
        </w:rPr>
        <w:t>Tab Bản đồ</w:t>
      </w:r>
      <w:r>
        <w:t>: Hiển thị các thông tin kẹt xe lên trên bản đồ, tìm đường đi, tìm địa điểm, hiển thị thông tin chi tiế</w:t>
      </w:r>
      <w:r w:rsidR="00051D3B">
        <w:t>t</w:t>
      </w:r>
      <w:r>
        <w:t>…</w:t>
      </w:r>
    </w:p>
    <w:p w:rsidR="000311C3" w:rsidRDefault="000311C3" w:rsidP="005524E1">
      <w:pPr>
        <w:pStyle w:val="BodyText"/>
        <w:numPr>
          <w:ilvl w:val="0"/>
          <w:numId w:val="27"/>
        </w:numPr>
        <w:spacing w:line="360" w:lineRule="auto"/>
        <w:jc w:val="both"/>
      </w:pPr>
      <w:r w:rsidRPr="00051D3B">
        <w:rPr>
          <w:b/>
        </w:rPr>
        <w:t>Tab Báo cáo</w:t>
      </w:r>
      <w:r>
        <w:t>: Báo cáo thông tin kẹt xe lên server, quay phim, chụp ảnh, thu âm giọng nói để tăng phần trực quan cho tin báo cáo…</w:t>
      </w:r>
    </w:p>
    <w:p w:rsidR="000311C3" w:rsidRDefault="000311C3" w:rsidP="005524E1">
      <w:pPr>
        <w:pStyle w:val="BodyText"/>
        <w:numPr>
          <w:ilvl w:val="0"/>
          <w:numId w:val="27"/>
        </w:numPr>
        <w:spacing w:line="360" w:lineRule="auto"/>
        <w:jc w:val="both"/>
      </w:pPr>
      <w:r w:rsidRPr="00051D3B">
        <w:rPr>
          <w:b/>
        </w:rPr>
        <w:t>Tab Radio</w:t>
      </w:r>
      <w:r>
        <w:t>: Nghe đài radio VOV giao thông tần số 91 MHz</w:t>
      </w:r>
    </w:p>
    <w:p w:rsidR="000311C3" w:rsidRDefault="000311C3" w:rsidP="005524E1">
      <w:pPr>
        <w:pStyle w:val="BodyText"/>
        <w:numPr>
          <w:ilvl w:val="0"/>
          <w:numId w:val="27"/>
        </w:numPr>
        <w:spacing w:line="360" w:lineRule="auto"/>
        <w:jc w:val="both"/>
      </w:pPr>
      <w:r w:rsidRPr="00051D3B">
        <w:rPr>
          <w:b/>
        </w:rPr>
        <w:t>Tab Cài đặ</w:t>
      </w:r>
      <w:r w:rsidR="00051D3B" w:rsidRPr="00051D3B">
        <w:rPr>
          <w:b/>
        </w:rPr>
        <w:t>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B55E26"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w:t>
            </w:r>
            <w:r w:rsidR="000311C3">
              <w:t>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B55E26"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w:t>
            </w:r>
            <w:r w:rsidR="000311C3">
              <w:t xml:space="preserve">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các kết quả tìm được </w:t>
            </w:r>
            <w:r w:rsidR="00B55E26">
              <w:t xml:space="preserve">từ </w:t>
            </w:r>
            <w:r>
              <w:t>từ khóa người dùng nhập vào</w:t>
            </w:r>
          </w:p>
        </w:tc>
      </w:tr>
    </w:tbl>
    <w:p w:rsidR="0048082C" w:rsidRPr="0048082C" w:rsidRDefault="0048082C">
      <w:pPr>
        <w:pStyle w:val="Caption"/>
        <w:rPr>
          <w:sz w:val="26"/>
        </w:rPr>
      </w:pPr>
      <w:bookmarkStart w:id="106" w:name="_Toc394071546"/>
      <w:r w:rsidRPr="0048082C">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48082C">
        <w:rPr>
          <w:sz w:val="26"/>
        </w:rPr>
        <w:t xml:space="preserve"> Bảng mô tả giao diện màn hình bản đồ</w:t>
      </w:r>
      <w:bookmarkEnd w:id="106"/>
    </w:p>
    <w:p w:rsidR="000311C3" w:rsidRPr="00DA2240" w:rsidRDefault="000311C3" w:rsidP="005524E1">
      <w:pPr>
        <w:pStyle w:val="BodyText"/>
        <w:numPr>
          <w:ilvl w:val="0"/>
          <w:numId w:val="101"/>
        </w:numPr>
        <w:spacing w:line="360" w:lineRule="auto"/>
        <w:contextualSpacing/>
        <w:jc w:val="both"/>
        <w:outlineLvl w:val="4"/>
        <w:rPr>
          <w:b/>
          <w:lang w:val="vi-VN"/>
        </w:rPr>
      </w:pPr>
      <w:bookmarkStart w:id="107" w:name="_Toc422262473"/>
      <w:r w:rsidRPr="00F05E97">
        <w:rPr>
          <w:b/>
        </w:rPr>
        <w:t xml:space="preserve">Màn hình </w:t>
      </w:r>
      <w:r w:rsidR="001C428D" w:rsidRPr="00F05E97">
        <w:rPr>
          <w:b/>
        </w:rPr>
        <w:t>tạo shop</w:t>
      </w:r>
      <w:bookmarkEnd w:id="107"/>
    </w:p>
    <w:p w:rsidR="000311C3" w:rsidRPr="006A78AA" w:rsidRDefault="000311C3" w:rsidP="00DA2240">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4F28A4" w:rsidRDefault="004F28A4" w:rsidP="004F28A4">
      <w:pPr>
        <w:pStyle w:val="BodyText"/>
        <w:keepNext/>
        <w:spacing w:line="360" w:lineRule="auto"/>
        <w:jc w:val="center"/>
      </w:pPr>
    </w:p>
    <w:p w:rsidR="000311C3" w:rsidRPr="004F28A4" w:rsidRDefault="004F28A4" w:rsidP="004F28A4">
      <w:pPr>
        <w:pStyle w:val="Caption"/>
        <w:rPr>
          <w:sz w:val="26"/>
          <w:lang w:val="vi-VN"/>
        </w:rPr>
      </w:pPr>
      <w:bookmarkStart w:id="108" w:name="_Toc394071428"/>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4F28A4">
        <w:rPr>
          <w:sz w:val="26"/>
        </w:rPr>
        <w:t xml:space="preserve"> Màn hình báo cáo</w:t>
      </w:r>
      <w:bookmarkEnd w:id="108"/>
    </w:p>
    <w:p w:rsidR="000311C3" w:rsidRDefault="000311C3" w:rsidP="000311C3">
      <w:pPr>
        <w:pStyle w:val="BodyText"/>
        <w:spacing w:line="360" w:lineRule="auto"/>
        <w:jc w:val="center"/>
        <w:rPr>
          <w:b/>
        </w:rPr>
      </w:pPr>
    </w:p>
    <w:p w:rsidR="004F28A4" w:rsidRDefault="000311C3" w:rsidP="004F28A4">
      <w:pPr>
        <w:pStyle w:val="BodyText"/>
        <w:keepNext/>
        <w:spacing w:line="360" w:lineRule="auto"/>
        <w:jc w:val="center"/>
      </w:pPr>
      <w:r>
        <w:rPr>
          <w:noProof/>
        </w:rPr>
        <w:t xml:space="preserve"> </w:t>
      </w:r>
    </w:p>
    <w:p w:rsidR="000311C3" w:rsidRPr="004F28A4" w:rsidRDefault="004F28A4" w:rsidP="004F28A4">
      <w:pPr>
        <w:pStyle w:val="Caption"/>
        <w:rPr>
          <w:b w:val="0"/>
          <w:sz w:val="26"/>
        </w:rPr>
      </w:pPr>
      <w:bookmarkStart w:id="109" w:name="_Toc394071429"/>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4F28A4">
        <w:rPr>
          <w:sz w:val="26"/>
        </w:rPr>
        <w:t xml:space="preserve"> Màn hình chụp ảnh, quay phim, thu âm</w:t>
      </w:r>
      <w:bookmarkEnd w:id="109"/>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4F28A4" w:rsidRPr="004F28A4" w:rsidRDefault="004F28A4">
      <w:pPr>
        <w:pStyle w:val="Caption"/>
        <w:rPr>
          <w:sz w:val="26"/>
        </w:rPr>
      </w:pPr>
      <w:bookmarkStart w:id="110" w:name="_Toc394071547"/>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4F28A4">
        <w:rPr>
          <w:sz w:val="26"/>
        </w:rPr>
        <w:t xml:space="preserve"> Bảng mô tả giao diện màn hình báo cáo</w:t>
      </w:r>
      <w:bookmarkEnd w:id="110"/>
    </w:p>
    <w:p w:rsidR="000311C3" w:rsidRPr="001C428D" w:rsidRDefault="000311C3" w:rsidP="005524E1">
      <w:pPr>
        <w:pStyle w:val="BodyText"/>
        <w:numPr>
          <w:ilvl w:val="0"/>
          <w:numId w:val="101"/>
        </w:numPr>
        <w:spacing w:line="360" w:lineRule="auto"/>
        <w:contextualSpacing/>
        <w:jc w:val="both"/>
        <w:outlineLvl w:val="4"/>
        <w:rPr>
          <w:b/>
        </w:rPr>
      </w:pPr>
      <w:bookmarkStart w:id="111" w:name="_Toc422262474"/>
      <w:r w:rsidRPr="00F05E97">
        <w:rPr>
          <w:b/>
        </w:rPr>
        <w:t xml:space="preserve">Màn hình </w:t>
      </w:r>
      <w:r w:rsidR="001C428D">
        <w:rPr>
          <w:b/>
        </w:rPr>
        <w:t>tạo card</w:t>
      </w:r>
      <w:bookmarkEnd w:id="111"/>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57728" behindDoc="0" locked="0" layoutInCell="1" allowOverlap="1" wp14:anchorId="4BB1FB24" wp14:editId="05FC70D8">
                <wp:simplePos x="0" y="0"/>
                <wp:positionH relativeFrom="column">
                  <wp:posOffset>-114300</wp:posOffset>
                </wp:positionH>
                <wp:positionV relativeFrom="paragraph">
                  <wp:posOffset>153035</wp:posOffset>
                </wp:positionV>
                <wp:extent cx="5600700" cy="3314700"/>
                <wp:effectExtent l="50800" t="25400" r="88900" b="114300"/>
                <wp:wrapNone/>
                <wp:docPr id="548" name="Group 548"/>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549" name="Group 549"/>
                        <wpg:cNvGrpSpPr/>
                        <wpg:grpSpPr>
                          <a:xfrm>
                            <a:off x="342900" y="0"/>
                            <a:ext cx="342900" cy="457200"/>
                            <a:chOff x="1143000" y="-114300"/>
                            <a:chExt cx="342900" cy="457200"/>
                          </a:xfrm>
                        </wpg:grpSpPr>
                        <wps:wsp>
                          <wps:cNvPr id="550" name="Rectangle 550"/>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w:t>
                                </w:r>
                              </w:p>
                              <w:p w:rsidR="003016C9" w:rsidRPr="002E5395" w:rsidRDefault="003016C9" w:rsidP="000311C3">
                                <w:pPr>
                                  <w:pStyle w:val="Heading1"/>
                                </w:pPr>
                                <w:bookmarkStart w:id="112" w:name="_Toc392438751"/>
                                <w:bookmarkStart w:id="113" w:name="_Toc392449078"/>
                                <w:bookmarkStart w:id="114" w:name="_Toc392637742"/>
                                <w:bookmarkStart w:id="115" w:name="_Toc392637984"/>
                                <w:bookmarkStart w:id="116" w:name="_Toc394070950"/>
                                <w:bookmarkStart w:id="117" w:name="_Toc394071186"/>
                                <w:bookmarkStart w:id="118" w:name="_Toc394071683"/>
                                <w:bookmarkStart w:id="119" w:name="_Toc422171435"/>
                                <w:bookmarkStart w:id="120" w:name="_Toc422253345"/>
                                <w:bookmarkStart w:id="121" w:name="_Toc422262475"/>
                                <w:bookmarkEnd w:id="112"/>
                                <w:bookmarkEnd w:id="113"/>
                                <w:bookmarkEnd w:id="114"/>
                                <w:bookmarkEnd w:id="115"/>
                                <w:bookmarkEnd w:id="116"/>
                                <w:bookmarkEnd w:id="117"/>
                                <w:bookmarkEnd w:id="118"/>
                                <w:bookmarkEnd w:id="119"/>
                                <w:bookmarkEnd w:id="120"/>
                                <w:bookmarkEnd w:id="1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Arrow Connector 551"/>
                          <wps:cNvCnPr>
                            <a:stCxn id="550"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2" name="Group 552"/>
                        <wpg:cNvGrpSpPr/>
                        <wpg:grpSpPr>
                          <a:xfrm>
                            <a:off x="1485900" y="0"/>
                            <a:ext cx="685800" cy="457200"/>
                            <a:chOff x="0" y="0"/>
                            <a:chExt cx="685800" cy="457200"/>
                          </a:xfrm>
                        </wpg:grpSpPr>
                        <wps:wsp>
                          <wps:cNvPr id="553" name="Rectangle 55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2</w:t>
                                </w:r>
                              </w:p>
                              <w:p w:rsidR="003016C9" w:rsidRPr="002E5395" w:rsidRDefault="003016C9" w:rsidP="000311C3">
                                <w:pPr>
                                  <w:pStyle w:val="Heading1"/>
                                </w:pPr>
                                <w:bookmarkStart w:id="122" w:name="_Toc392438752"/>
                                <w:bookmarkStart w:id="123" w:name="_Toc392449079"/>
                                <w:bookmarkStart w:id="124" w:name="_Toc392637743"/>
                                <w:bookmarkStart w:id="125" w:name="_Toc392637985"/>
                                <w:bookmarkStart w:id="126" w:name="_Toc394070951"/>
                                <w:bookmarkStart w:id="127" w:name="_Toc394071187"/>
                                <w:bookmarkStart w:id="128" w:name="_Toc394071684"/>
                                <w:bookmarkStart w:id="129" w:name="_Toc422171436"/>
                                <w:bookmarkStart w:id="130" w:name="_Toc422253346"/>
                                <w:bookmarkStart w:id="131" w:name="_Toc422262476"/>
                                <w:bookmarkEnd w:id="122"/>
                                <w:bookmarkEnd w:id="123"/>
                                <w:bookmarkEnd w:id="124"/>
                                <w:bookmarkEnd w:id="125"/>
                                <w:bookmarkEnd w:id="126"/>
                                <w:bookmarkEnd w:id="127"/>
                                <w:bookmarkEnd w:id="128"/>
                                <w:bookmarkEnd w:id="129"/>
                                <w:bookmarkEnd w:id="130"/>
                                <w:bookmarkEnd w:id="131"/>
                              </w:p>
                              <w:p w:rsidR="003016C9" w:rsidRPr="002E5395" w:rsidRDefault="003016C9" w:rsidP="000311C3">
                                <w:pPr>
                                  <w:pStyle w:val="Heading1"/>
                                </w:pPr>
                                <w:bookmarkStart w:id="132" w:name="_Toc392438753"/>
                                <w:bookmarkStart w:id="133" w:name="_Toc392449080"/>
                                <w:bookmarkStart w:id="134" w:name="_Toc392637744"/>
                                <w:bookmarkStart w:id="135" w:name="_Toc392637986"/>
                                <w:bookmarkStart w:id="136" w:name="_Toc394070952"/>
                                <w:bookmarkStart w:id="137" w:name="_Toc394071188"/>
                                <w:bookmarkStart w:id="138" w:name="_Toc394071685"/>
                                <w:bookmarkStart w:id="139" w:name="_Toc422171437"/>
                                <w:bookmarkStart w:id="140" w:name="_Toc422253347"/>
                                <w:bookmarkStart w:id="141" w:name="_Toc422262477"/>
                                <w:bookmarkEnd w:id="132"/>
                                <w:bookmarkEnd w:id="133"/>
                                <w:bookmarkEnd w:id="134"/>
                                <w:bookmarkEnd w:id="135"/>
                                <w:bookmarkEnd w:id="136"/>
                                <w:bookmarkEnd w:id="137"/>
                                <w:bookmarkEnd w:id="138"/>
                                <w:bookmarkEnd w:id="139"/>
                                <w:bookmarkEnd w:id="140"/>
                                <w:bookmarkEnd w:id="14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Arrow Connector 554"/>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5" name="Group 555"/>
                        <wpg:cNvGrpSpPr/>
                        <wpg:grpSpPr>
                          <a:xfrm>
                            <a:off x="457200" y="661035"/>
                            <a:ext cx="854710" cy="596265"/>
                            <a:chOff x="288290" y="-228600"/>
                            <a:chExt cx="854710" cy="596265"/>
                          </a:xfrm>
                        </wpg:grpSpPr>
                        <wps:wsp>
                          <wps:cNvPr id="556" name="Rectangle 556"/>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3</w:t>
                                </w:r>
                              </w:p>
                              <w:p w:rsidR="003016C9" w:rsidRPr="00C413AF" w:rsidRDefault="003016C9" w:rsidP="000311C3">
                                <w:pPr>
                                  <w:pStyle w:val="Heading1"/>
                                </w:pPr>
                                <w:bookmarkStart w:id="142" w:name="_Toc392438754"/>
                                <w:bookmarkStart w:id="143" w:name="_Toc392449081"/>
                                <w:bookmarkStart w:id="144" w:name="_Toc392637745"/>
                                <w:bookmarkStart w:id="145" w:name="_Toc392637987"/>
                                <w:bookmarkStart w:id="146" w:name="_Toc394070953"/>
                                <w:bookmarkStart w:id="147" w:name="_Toc394071189"/>
                                <w:bookmarkStart w:id="148" w:name="_Toc394071686"/>
                                <w:bookmarkStart w:id="149" w:name="_Toc422171438"/>
                                <w:bookmarkStart w:id="150" w:name="_Toc422253348"/>
                                <w:bookmarkStart w:id="151"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42"/>
                                <w:bookmarkEnd w:id="143"/>
                                <w:bookmarkEnd w:id="144"/>
                                <w:bookmarkEnd w:id="145"/>
                                <w:bookmarkEnd w:id="146"/>
                                <w:bookmarkEnd w:id="147"/>
                                <w:bookmarkEnd w:id="148"/>
                                <w:bookmarkEnd w:id="149"/>
                                <w:bookmarkEnd w:id="150"/>
                                <w:bookmarkEnd w:id="151"/>
                              </w:p>
                              <w:p w:rsidR="003016C9" w:rsidRPr="002E5395" w:rsidRDefault="003016C9" w:rsidP="000311C3">
                                <w:pPr>
                                  <w:pStyle w:val="Heading1"/>
                                </w:pPr>
                                <w:bookmarkStart w:id="152" w:name="_Toc392438755"/>
                                <w:bookmarkStart w:id="153" w:name="_Toc392449082"/>
                                <w:bookmarkStart w:id="154" w:name="_Toc392637746"/>
                                <w:bookmarkStart w:id="155" w:name="_Toc392637988"/>
                                <w:bookmarkStart w:id="156" w:name="_Toc394070954"/>
                                <w:bookmarkStart w:id="157" w:name="_Toc394071190"/>
                                <w:bookmarkStart w:id="158" w:name="_Toc394071687"/>
                                <w:bookmarkStart w:id="159" w:name="_Toc422171439"/>
                                <w:bookmarkStart w:id="160" w:name="_Toc422253349"/>
                                <w:bookmarkStart w:id="161" w:name="_Toc422262479"/>
                                <w:bookmarkEnd w:id="152"/>
                                <w:bookmarkEnd w:id="153"/>
                                <w:bookmarkEnd w:id="154"/>
                                <w:bookmarkEnd w:id="155"/>
                                <w:bookmarkEnd w:id="156"/>
                                <w:bookmarkEnd w:id="157"/>
                                <w:bookmarkEnd w:id="158"/>
                                <w:bookmarkEnd w:id="159"/>
                                <w:bookmarkEnd w:id="160"/>
                                <w:bookmarkEnd w:id="161"/>
                              </w:p>
                              <w:p w:rsidR="003016C9" w:rsidRPr="002E5395" w:rsidRDefault="003016C9" w:rsidP="000311C3">
                                <w:pPr>
                                  <w:pStyle w:val="Heading1"/>
                                </w:pPr>
                                <w:bookmarkStart w:id="162" w:name="_Toc392438756"/>
                                <w:bookmarkStart w:id="163" w:name="_Toc392449083"/>
                                <w:bookmarkStart w:id="164" w:name="_Toc392637747"/>
                                <w:bookmarkStart w:id="165" w:name="_Toc392637989"/>
                                <w:bookmarkStart w:id="166" w:name="_Toc394070955"/>
                                <w:bookmarkStart w:id="167" w:name="_Toc394071191"/>
                                <w:bookmarkStart w:id="168" w:name="_Toc394071688"/>
                                <w:bookmarkStart w:id="169" w:name="_Toc422171440"/>
                                <w:bookmarkStart w:id="170" w:name="_Toc422253350"/>
                                <w:bookmarkStart w:id="171" w:name="_Toc422262480"/>
                                <w:bookmarkEnd w:id="162"/>
                                <w:bookmarkEnd w:id="163"/>
                                <w:bookmarkEnd w:id="164"/>
                                <w:bookmarkEnd w:id="165"/>
                                <w:bookmarkEnd w:id="166"/>
                                <w:bookmarkEnd w:id="167"/>
                                <w:bookmarkEnd w:id="168"/>
                                <w:bookmarkEnd w:id="169"/>
                                <w:bookmarkEnd w:id="170"/>
                                <w:bookmarkEnd w:id="1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Straight Arrow Connector 557"/>
                          <wps:cNvCnPr>
                            <a:stCxn id="556"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8" name="Group 558"/>
                        <wpg:cNvGrpSpPr/>
                        <wpg:grpSpPr>
                          <a:xfrm>
                            <a:off x="1714500" y="342900"/>
                            <a:ext cx="1028700" cy="457200"/>
                            <a:chOff x="-685800" y="0"/>
                            <a:chExt cx="1028700" cy="457200"/>
                          </a:xfrm>
                        </wpg:grpSpPr>
                        <wps:wsp>
                          <wps:cNvPr id="559" name="Rectangle 55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4</w:t>
                                </w:r>
                              </w:p>
                              <w:p w:rsidR="003016C9" w:rsidRPr="002E5395" w:rsidRDefault="003016C9" w:rsidP="000311C3">
                                <w:pPr>
                                  <w:pStyle w:val="Heading1"/>
                                </w:pPr>
                                <w:bookmarkStart w:id="172" w:name="_Toc392438757"/>
                                <w:bookmarkStart w:id="173" w:name="_Toc392449084"/>
                                <w:bookmarkStart w:id="174" w:name="_Toc392637748"/>
                                <w:bookmarkStart w:id="175" w:name="_Toc392637990"/>
                                <w:bookmarkStart w:id="176" w:name="_Toc394070956"/>
                                <w:bookmarkStart w:id="177" w:name="_Toc394071192"/>
                                <w:bookmarkStart w:id="178" w:name="_Toc394071689"/>
                                <w:bookmarkStart w:id="179" w:name="_Toc422171441"/>
                                <w:bookmarkStart w:id="180" w:name="_Toc422253351"/>
                                <w:bookmarkStart w:id="181" w:name="_Toc422262481"/>
                                <w:bookmarkEnd w:id="172"/>
                                <w:bookmarkEnd w:id="173"/>
                                <w:bookmarkEnd w:id="174"/>
                                <w:bookmarkEnd w:id="175"/>
                                <w:bookmarkEnd w:id="176"/>
                                <w:bookmarkEnd w:id="177"/>
                                <w:bookmarkEnd w:id="178"/>
                                <w:bookmarkEnd w:id="179"/>
                                <w:bookmarkEnd w:id="180"/>
                                <w:bookmarkEnd w:id="181"/>
                              </w:p>
                              <w:p w:rsidR="003016C9" w:rsidRPr="002E5395" w:rsidRDefault="003016C9" w:rsidP="000311C3">
                                <w:pPr>
                                  <w:pStyle w:val="Heading1"/>
                                </w:pPr>
                                <w:bookmarkStart w:id="182" w:name="_Toc392438758"/>
                                <w:bookmarkStart w:id="183" w:name="_Toc392449085"/>
                                <w:bookmarkStart w:id="184" w:name="_Toc392637749"/>
                                <w:bookmarkStart w:id="185" w:name="_Toc392637991"/>
                                <w:bookmarkStart w:id="186" w:name="_Toc394070957"/>
                                <w:bookmarkStart w:id="187" w:name="_Toc394071193"/>
                                <w:bookmarkStart w:id="188" w:name="_Toc394071690"/>
                                <w:bookmarkStart w:id="189" w:name="_Toc422171442"/>
                                <w:bookmarkStart w:id="190" w:name="_Toc422253352"/>
                                <w:bookmarkStart w:id="191" w:name="_Toc422262482"/>
                                <w:bookmarkEnd w:id="182"/>
                                <w:bookmarkEnd w:id="183"/>
                                <w:bookmarkEnd w:id="184"/>
                                <w:bookmarkEnd w:id="185"/>
                                <w:bookmarkEnd w:id="186"/>
                                <w:bookmarkEnd w:id="187"/>
                                <w:bookmarkEnd w:id="188"/>
                                <w:bookmarkEnd w:id="189"/>
                                <w:bookmarkEnd w:id="190"/>
                                <w:bookmarkEnd w:id="1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Straight Arrow Connector 560"/>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1" name="Group 561"/>
                        <wpg:cNvGrpSpPr/>
                        <wpg:grpSpPr>
                          <a:xfrm>
                            <a:off x="1600200" y="914400"/>
                            <a:ext cx="685800" cy="342900"/>
                            <a:chOff x="-342900" y="0"/>
                            <a:chExt cx="685800" cy="342900"/>
                          </a:xfrm>
                        </wpg:grpSpPr>
                        <wps:wsp>
                          <wps:cNvPr id="562" name="Rectangle 562"/>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5</w:t>
                                </w:r>
                              </w:p>
                              <w:p w:rsidR="003016C9" w:rsidRPr="002E5395" w:rsidRDefault="003016C9" w:rsidP="000311C3">
                                <w:pPr>
                                  <w:pStyle w:val="Heading1"/>
                                </w:pPr>
                                <w:bookmarkStart w:id="192" w:name="_Toc392438759"/>
                                <w:bookmarkStart w:id="193" w:name="_Toc392449086"/>
                                <w:bookmarkStart w:id="194" w:name="_Toc392637750"/>
                                <w:bookmarkStart w:id="195" w:name="_Toc392637992"/>
                                <w:bookmarkStart w:id="196" w:name="_Toc394070958"/>
                                <w:bookmarkStart w:id="197" w:name="_Toc394071194"/>
                                <w:bookmarkStart w:id="198" w:name="_Toc394071691"/>
                                <w:bookmarkStart w:id="199" w:name="_Toc422171443"/>
                                <w:bookmarkStart w:id="200" w:name="_Toc422253353"/>
                                <w:bookmarkStart w:id="201" w:name="_Toc422262483"/>
                                <w:bookmarkEnd w:id="192"/>
                                <w:bookmarkEnd w:id="193"/>
                                <w:bookmarkEnd w:id="194"/>
                                <w:bookmarkEnd w:id="195"/>
                                <w:bookmarkEnd w:id="196"/>
                                <w:bookmarkEnd w:id="197"/>
                                <w:bookmarkEnd w:id="198"/>
                                <w:bookmarkEnd w:id="199"/>
                                <w:bookmarkEnd w:id="200"/>
                                <w:bookmarkEnd w:id="201"/>
                              </w:p>
                              <w:p w:rsidR="003016C9" w:rsidRPr="002E5395" w:rsidRDefault="003016C9" w:rsidP="000311C3">
                                <w:pPr>
                                  <w:pStyle w:val="Heading1"/>
                                </w:pPr>
                                <w:bookmarkStart w:id="202" w:name="_Toc392438760"/>
                                <w:bookmarkStart w:id="203" w:name="_Toc392449087"/>
                                <w:bookmarkStart w:id="204" w:name="_Toc392637751"/>
                                <w:bookmarkStart w:id="205" w:name="_Toc392637993"/>
                                <w:bookmarkStart w:id="206" w:name="_Toc394070959"/>
                                <w:bookmarkStart w:id="207" w:name="_Toc394071195"/>
                                <w:bookmarkStart w:id="208" w:name="_Toc394071692"/>
                                <w:bookmarkStart w:id="209" w:name="_Toc422171444"/>
                                <w:bookmarkStart w:id="210" w:name="_Toc422253354"/>
                                <w:bookmarkStart w:id="211" w:name="_Toc422262484"/>
                                <w:bookmarkEnd w:id="202"/>
                                <w:bookmarkEnd w:id="203"/>
                                <w:bookmarkEnd w:id="204"/>
                                <w:bookmarkEnd w:id="205"/>
                                <w:bookmarkEnd w:id="206"/>
                                <w:bookmarkEnd w:id="207"/>
                                <w:bookmarkEnd w:id="208"/>
                                <w:bookmarkEnd w:id="209"/>
                                <w:bookmarkEnd w:id="210"/>
                                <w:bookmarkEnd w:id="2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Straight Arrow Connector 563"/>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4" name="Group 564"/>
                        <wpg:cNvGrpSpPr/>
                        <wpg:grpSpPr>
                          <a:xfrm>
                            <a:off x="2628900" y="228600"/>
                            <a:ext cx="914400" cy="914400"/>
                            <a:chOff x="-571500" y="0"/>
                            <a:chExt cx="914400" cy="914400"/>
                          </a:xfrm>
                        </wpg:grpSpPr>
                        <wps:wsp>
                          <wps:cNvPr id="565" name="Rectangle 565"/>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6</w:t>
                                </w:r>
                              </w:p>
                              <w:p w:rsidR="003016C9" w:rsidRPr="002E5395" w:rsidRDefault="003016C9" w:rsidP="000311C3">
                                <w:pPr>
                                  <w:pStyle w:val="Heading1"/>
                                </w:pPr>
                                <w:bookmarkStart w:id="212" w:name="_Toc392438761"/>
                                <w:bookmarkStart w:id="213" w:name="_Toc392449088"/>
                                <w:bookmarkStart w:id="214" w:name="_Toc392637752"/>
                                <w:bookmarkStart w:id="215" w:name="_Toc392637994"/>
                                <w:bookmarkStart w:id="216" w:name="_Toc394070960"/>
                                <w:bookmarkStart w:id="217" w:name="_Toc394071196"/>
                                <w:bookmarkStart w:id="218" w:name="_Toc394071693"/>
                                <w:bookmarkStart w:id="219" w:name="_Toc422171445"/>
                                <w:bookmarkStart w:id="220" w:name="_Toc422253355"/>
                                <w:bookmarkStart w:id="221" w:name="_Toc422262485"/>
                                <w:bookmarkEnd w:id="212"/>
                                <w:bookmarkEnd w:id="213"/>
                                <w:bookmarkEnd w:id="214"/>
                                <w:bookmarkEnd w:id="215"/>
                                <w:bookmarkEnd w:id="216"/>
                                <w:bookmarkEnd w:id="217"/>
                                <w:bookmarkEnd w:id="218"/>
                                <w:bookmarkEnd w:id="219"/>
                                <w:bookmarkEnd w:id="220"/>
                                <w:bookmarkEnd w:id="221"/>
                              </w:p>
                              <w:p w:rsidR="003016C9" w:rsidRPr="002E5395" w:rsidRDefault="003016C9" w:rsidP="000311C3">
                                <w:pPr>
                                  <w:pStyle w:val="Heading1"/>
                                </w:pPr>
                                <w:bookmarkStart w:id="222" w:name="_Toc392438762"/>
                                <w:bookmarkStart w:id="223" w:name="_Toc392449089"/>
                                <w:bookmarkStart w:id="224" w:name="_Toc392637753"/>
                                <w:bookmarkStart w:id="225" w:name="_Toc392637995"/>
                                <w:bookmarkStart w:id="226" w:name="_Toc394070961"/>
                                <w:bookmarkStart w:id="227" w:name="_Toc394071197"/>
                                <w:bookmarkStart w:id="228" w:name="_Toc394071694"/>
                                <w:bookmarkStart w:id="229" w:name="_Toc422171446"/>
                                <w:bookmarkStart w:id="230" w:name="_Toc422253356"/>
                                <w:bookmarkStart w:id="231" w:name="_Toc422262486"/>
                                <w:bookmarkEnd w:id="222"/>
                                <w:bookmarkEnd w:id="223"/>
                                <w:bookmarkEnd w:id="224"/>
                                <w:bookmarkEnd w:id="225"/>
                                <w:bookmarkEnd w:id="226"/>
                                <w:bookmarkEnd w:id="227"/>
                                <w:bookmarkEnd w:id="228"/>
                                <w:bookmarkEnd w:id="229"/>
                                <w:bookmarkEnd w:id="230"/>
                                <w:bookmarkEnd w:id="2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Straight Arrow Connector 566"/>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7" name="Group 567"/>
                        <wpg:cNvGrpSpPr/>
                        <wpg:grpSpPr>
                          <a:xfrm>
                            <a:off x="3314700" y="480695"/>
                            <a:ext cx="2628900" cy="2834005"/>
                            <a:chOff x="-571500" y="-1418590"/>
                            <a:chExt cx="2628900" cy="2834005"/>
                          </a:xfrm>
                        </wpg:grpSpPr>
                        <wps:wsp>
                          <wps:cNvPr id="568" name="Rectangle 568"/>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9</w:t>
                                </w:r>
                              </w:p>
                              <w:p w:rsidR="003016C9" w:rsidRPr="002E5395" w:rsidRDefault="003016C9" w:rsidP="000311C3">
                                <w:pPr>
                                  <w:pStyle w:val="Heading1"/>
                                </w:pPr>
                                <w:bookmarkStart w:id="232" w:name="_Toc392438763"/>
                                <w:bookmarkStart w:id="233" w:name="_Toc392449090"/>
                                <w:bookmarkStart w:id="234" w:name="_Toc392637754"/>
                                <w:bookmarkStart w:id="235" w:name="_Toc392637996"/>
                                <w:bookmarkStart w:id="236" w:name="_Toc394070962"/>
                                <w:bookmarkStart w:id="237" w:name="_Toc394071198"/>
                                <w:bookmarkStart w:id="238" w:name="_Toc394071695"/>
                                <w:bookmarkStart w:id="239" w:name="_Toc422171447"/>
                                <w:bookmarkStart w:id="240" w:name="_Toc422253357"/>
                                <w:bookmarkStart w:id="241" w:name="_Toc422262487"/>
                                <w:bookmarkEnd w:id="232"/>
                                <w:bookmarkEnd w:id="233"/>
                                <w:bookmarkEnd w:id="234"/>
                                <w:bookmarkEnd w:id="235"/>
                                <w:bookmarkEnd w:id="236"/>
                                <w:bookmarkEnd w:id="237"/>
                                <w:bookmarkEnd w:id="238"/>
                                <w:bookmarkEnd w:id="239"/>
                                <w:bookmarkEnd w:id="240"/>
                                <w:bookmarkEnd w:id="241"/>
                              </w:p>
                              <w:p w:rsidR="003016C9" w:rsidRPr="002E5395" w:rsidRDefault="003016C9" w:rsidP="000311C3">
                                <w:pPr>
                                  <w:pStyle w:val="Heading1"/>
                                </w:pPr>
                                <w:bookmarkStart w:id="242" w:name="_Toc392438764"/>
                                <w:bookmarkStart w:id="243" w:name="_Toc392449091"/>
                                <w:bookmarkStart w:id="244" w:name="_Toc392637755"/>
                                <w:bookmarkStart w:id="245" w:name="_Toc392637997"/>
                                <w:bookmarkStart w:id="246" w:name="_Toc394070963"/>
                                <w:bookmarkStart w:id="247" w:name="_Toc394071199"/>
                                <w:bookmarkStart w:id="248" w:name="_Toc394071696"/>
                                <w:bookmarkStart w:id="249" w:name="_Toc422171448"/>
                                <w:bookmarkStart w:id="250" w:name="_Toc422253358"/>
                                <w:bookmarkStart w:id="251" w:name="_Toc422262488"/>
                                <w:bookmarkEnd w:id="242"/>
                                <w:bookmarkEnd w:id="243"/>
                                <w:bookmarkEnd w:id="244"/>
                                <w:bookmarkEnd w:id="245"/>
                                <w:bookmarkEnd w:id="246"/>
                                <w:bookmarkEnd w:id="247"/>
                                <w:bookmarkEnd w:id="248"/>
                                <w:bookmarkEnd w:id="249"/>
                                <w:bookmarkEnd w:id="250"/>
                                <w:bookmarkEnd w:id="2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Straight Arrow Connector 569"/>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0" name="Rectangle 570"/>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10</w:t>
                                </w:r>
                              </w:p>
                              <w:p w:rsidR="003016C9" w:rsidRPr="002E5395" w:rsidRDefault="003016C9" w:rsidP="000311C3">
                                <w:pPr>
                                  <w:pStyle w:val="Heading1"/>
                                </w:pPr>
                                <w:bookmarkStart w:id="252" w:name="_Toc392438765"/>
                                <w:bookmarkStart w:id="253" w:name="_Toc392449092"/>
                                <w:bookmarkStart w:id="254" w:name="_Toc392637756"/>
                                <w:bookmarkStart w:id="255" w:name="_Toc392637998"/>
                                <w:bookmarkStart w:id="256" w:name="_Toc394070964"/>
                                <w:bookmarkStart w:id="257" w:name="_Toc394071200"/>
                                <w:bookmarkStart w:id="258" w:name="_Toc394071697"/>
                                <w:bookmarkStart w:id="259" w:name="_Toc422171449"/>
                                <w:bookmarkStart w:id="260" w:name="_Toc422253359"/>
                                <w:bookmarkStart w:id="261" w:name="_Toc422262489"/>
                                <w:bookmarkEnd w:id="252"/>
                                <w:bookmarkEnd w:id="253"/>
                                <w:bookmarkEnd w:id="254"/>
                                <w:bookmarkEnd w:id="255"/>
                                <w:bookmarkEnd w:id="256"/>
                                <w:bookmarkEnd w:id="257"/>
                                <w:bookmarkEnd w:id="258"/>
                                <w:bookmarkEnd w:id="259"/>
                                <w:bookmarkEnd w:id="260"/>
                                <w:bookmarkEnd w:id="261"/>
                              </w:p>
                              <w:p w:rsidR="003016C9" w:rsidRPr="002E5395" w:rsidRDefault="003016C9" w:rsidP="000311C3">
                                <w:pPr>
                                  <w:pStyle w:val="Heading1"/>
                                </w:pPr>
                                <w:bookmarkStart w:id="262" w:name="_Toc392438766"/>
                                <w:bookmarkStart w:id="263" w:name="_Toc392449093"/>
                                <w:bookmarkStart w:id="264" w:name="_Toc392637757"/>
                                <w:bookmarkStart w:id="265" w:name="_Toc392637999"/>
                                <w:bookmarkStart w:id="266" w:name="_Toc394070965"/>
                                <w:bookmarkStart w:id="267" w:name="_Toc394071201"/>
                                <w:bookmarkStart w:id="268" w:name="_Toc394071698"/>
                                <w:bookmarkStart w:id="269" w:name="_Toc422171450"/>
                                <w:bookmarkStart w:id="270" w:name="_Toc422253360"/>
                                <w:bookmarkStart w:id="271" w:name="_Toc422262490"/>
                                <w:bookmarkEnd w:id="262"/>
                                <w:bookmarkEnd w:id="263"/>
                                <w:bookmarkEnd w:id="264"/>
                                <w:bookmarkEnd w:id="265"/>
                                <w:bookmarkEnd w:id="266"/>
                                <w:bookmarkEnd w:id="267"/>
                                <w:bookmarkEnd w:id="268"/>
                                <w:bookmarkEnd w:id="269"/>
                                <w:bookmarkEnd w:id="270"/>
                                <w:bookmarkEnd w:id="2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Straight Arrow Connector 571"/>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2" name="Rectangle 572"/>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11</w:t>
                                </w:r>
                              </w:p>
                              <w:p w:rsidR="003016C9" w:rsidRPr="002E5395" w:rsidRDefault="003016C9" w:rsidP="000311C3">
                                <w:pPr>
                                  <w:pStyle w:val="Heading1"/>
                                </w:pPr>
                                <w:bookmarkStart w:id="272" w:name="_Toc392438767"/>
                                <w:bookmarkStart w:id="273" w:name="_Toc392449094"/>
                                <w:bookmarkStart w:id="274" w:name="_Toc392637758"/>
                                <w:bookmarkStart w:id="275" w:name="_Toc392638000"/>
                                <w:bookmarkStart w:id="276" w:name="_Toc394070966"/>
                                <w:bookmarkStart w:id="277" w:name="_Toc394071202"/>
                                <w:bookmarkStart w:id="278" w:name="_Toc394071699"/>
                                <w:bookmarkStart w:id="279" w:name="_Toc422171451"/>
                                <w:bookmarkStart w:id="280" w:name="_Toc422253361"/>
                                <w:bookmarkStart w:id="281" w:name="_Toc422262491"/>
                                <w:bookmarkEnd w:id="272"/>
                                <w:bookmarkEnd w:id="273"/>
                                <w:bookmarkEnd w:id="274"/>
                                <w:bookmarkEnd w:id="275"/>
                                <w:bookmarkEnd w:id="276"/>
                                <w:bookmarkEnd w:id="277"/>
                                <w:bookmarkEnd w:id="278"/>
                                <w:bookmarkEnd w:id="279"/>
                                <w:bookmarkEnd w:id="280"/>
                                <w:bookmarkEnd w:id="281"/>
                              </w:p>
                              <w:p w:rsidR="003016C9" w:rsidRPr="002E5395" w:rsidRDefault="003016C9" w:rsidP="000311C3">
                                <w:pPr>
                                  <w:pStyle w:val="Heading1"/>
                                </w:pPr>
                                <w:bookmarkStart w:id="282" w:name="_Toc392438768"/>
                                <w:bookmarkStart w:id="283" w:name="_Toc392449095"/>
                                <w:bookmarkStart w:id="284" w:name="_Toc392637759"/>
                                <w:bookmarkStart w:id="285" w:name="_Toc392638001"/>
                                <w:bookmarkStart w:id="286" w:name="_Toc394070967"/>
                                <w:bookmarkStart w:id="287" w:name="_Toc394071203"/>
                                <w:bookmarkStart w:id="288" w:name="_Toc394071700"/>
                                <w:bookmarkStart w:id="289" w:name="_Toc422171452"/>
                                <w:bookmarkStart w:id="290" w:name="_Toc422253362"/>
                                <w:bookmarkStart w:id="291" w:name="_Toc422262492"/>
                                <w:bookmarkEnd w:id="282"/>
                                <w:bookmarkEnd w:id="283"/>
                                <w:bookmarkEnd w:id="284"/>
                                <w:bookmarkEnd w:id="285"/>
                                <w:bookmarkEnd w:id="286"/>
                                <w:bookmarkEnd w:id="287"/>
                                <w:bookmarkEnd w:id="288"/>
                                <w:bookmarkEnd w:id="289"/>
                                <w:bookmarkEnd w:id="290"/>
                                <w:bookmarkEnd w:id="2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4" name="Rectangle 574"/>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2E5395" w:rsidRDefault="003016C9" w:rsidP="000311C3">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Straight Arrow Connector 575"/>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6" name="Straight Arrow Connector 576"/>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7" name="Straight Arrow Connector 577"/>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78" name="Group 578"/>
                        <wpg:cNvGrpSpPr/>
                        <wpg:grpSpPr>
                          <a:xfrm>
                            <a:off x="457200" y="1485900"/>
                            <a:ext cx="2171700" cy="1257300"/>
                            <a:chOff x="-3429000" y="1714500"/>
                            <a:chExt cx="2171700" cy="1257300"/>
                          </a:xfrm>
                        </wpg:grpSpPr>
                        <wps:wsp>
                          <wps:cNvPr id="579" name="Rectangle 579"/>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7</w:t>
                                </w:r>
                              </w:p>
                              <w:p w:rsidR="003016C9" w:rsidRPr="0043284C" w:rsidRDefault="003016C9" w:rsidP="000311C3">
                                <w:pPr>
                                  <w:pStyle w:val="Heading1"/>
                                </w:pPr>
                                <w:bookmarkStart w:id="292" w:name="_Toc392438769"/>
                                <w:bookmarkStart w:id="293" w:name="_Toc392449096"/>
                                <w:bookmarkStart w:id="294" w:name="_Toc392637760"/>
                                <w:bookmarkStart w:id="295" w:name="_Toc392638002"/>
                                <w:bookmarkStart w:id="296" w:name="_Toc394070968"/>
                                <w:bookmarkStart w:id="297" w:name="_Toc394071204"/>
                                <w:bookmarkStart w:id="298" w:name="_Toc394071701"/>
                                <w:bookmarkStart w:id="299" w:name="_Toc422171453"/>
                                <w:bookmarkStart w:id="300" w:name="_Toc422253363"/>
                                <w:bookmarkStart w:id="301" w:name="_Toc422262493"/>
                                <w:bookmarkEnd w:id="292"/>
                                <w:bookmarkEnd w:id="293"/>
                                <w:bookmarkEnd w:id="294"/>
                                <w:bookmarkEnd w:id="295"/>
                                <w:bookmarkEnd w:id="296"/>
                                <w:bookmarkEnd w:id="297"/>
                                <w:bookmarkEnd w:id="298"/>
                                <w:bookmarkEnd w:id="299"/>
                                <w:bookmarkEnd w:id="300"/>
                                <w:bookmarkEnd w:id="301"/>
                              </w:p>
                              <w:p w:rsidR="003016C9" w:rsidRPr="002E5395" w:rsidRDefault="003016C9" w:rsidP="000311C3">
                                <w:pPr>
                                  <w:pStyle w:val="Heading1"/>
                                </w:pPr>
                                <w:bookmarkStart w:id="302" w:name="_Toc392438770"/>
                                <w:bookmarkStart w:id="303" w:name="_Toc392449097"/>
                                <w:bookmarkStart w:id="304" w:name="_Toc392637761"/>
                                <w:bookmarkStart w:id="305" w:name="_Toc392638003"/>
                                <w:bookmarkStart w:id="306" w:name="_Toc394070969"/>
                                <w:bookmarkStart w:id="307" w:name="_Toc394071205"/>
                                <w:bookmarkStart w:id="308" w:name="_Toc394071702"/>
                                <w:bookmarkStart w:id="309" w:name="_Toc422171454"/>
                                <w:bookmarkStart w:id="310" w:name="_Toc422253364"/>
                                <w:bookmarkStart w:id="311" w:name="_Toc422262494"/>
                                <w:bookmarkEnd w:id="302"/>
                                <w:bookmarkEnd w:id="303"/>
                                <w:bookmarkEnd w:id="304"/>
                                <w:bookmarkEnd w:id="305"/>
                                <w:bookmarkEnd w:id="306"/>
                                <w:bookmarkEnd w:id="307"/>
                                <w:bookmarkEnd w:id="308"/>
                                <w:bookmarkEnd w:id="309"/>
                                <w:bookmarkEnd w:id="310"/>
                                <w:bookmarkEnd w:id="3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Straight Arrow Connector 580"/>
                          <wps:cNvCnPr>
                            <a:stCxn id="579"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1" name="Rectangle 581"/>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8</w:t>
                                </w:r>
                              </w:p>
                              <w:p w:rsidR="003016C9" w:rsidRPr="0043284C" w:rsidRDefault="003016C9" w:rsidP="000311C3">
                                <w:pPr>
                                  <w:pStyle w:val="Heading1"/>
                                </w:pPr>
                                <w:bookmarkStart w:id="312" w:name="_Toc392438771"/>
                                <w:bookmarkStart w:id="313" w:name="_Toc392449098"/>
                                <w:bookmarkStart w:id="314" w:name="_Toc392637762"/>
                                <w:bookmarkStart w:id="315" w:name="_Toc392638004"/>
                                <w:bookmarkStart w:id="316" w:name="_Toc394070970"/>
                                <w:bookmarkStart w:id="317" w:name="_Toc394071206"/>
                                <w:bookmarkStart w:id="318" w:name="_Toc394071703"/>
                                <w:bookmarkStart w:id="319" w:name="_Toc422171455"/>
                                <w:bookmarkStart w:id="320" w:name="_Toc422253365"/>
                                <w:bookmarkStart w:id="321" w:name="_Toc422262495"/>
                                <w:bookmarkEnd w:id="312"/>
                                <w:bookmarkEnd w:id="313"/>
                                <w:bookmarkEnd w:id="314"/>
                                <w:bookmarkEnd w:id="315"/>
                                <w:bookmarkEnd w:id="316"/>
                                <w:bookmarkEnd w:id="317"/>
                                <w:bookmarkEnd w:id="318"/>
                                <w:bookmarkEnd w:id="319"/>
                                <w:bookmarkEnd w:id="320"/>
                                <w:bookmarkEnd w:id="321"/>
                              </w:p>
                              <w:p w:rsidR="003016C9" w:rsidRPr="002E5395" w:rsidRDefault="003016C9" w:rsidP="000311C3">
                                <w:pPr>
                                  <w:pStyle w:val="Heading1"/>
                                </w:pPr>
                                <w:bookmarkStart w:id="322" w:name="_Toc392438772"/>
                                <w:bookmarkStart w:id="323" w:name="_Toc392449099"/>
                                <w:bookmarkStart w:id="324" w:name="_Toc392637763"/>
                                <w:bookmarkStart w:id="325" w:name="_Toc392638005"/>
                                <w:bookmarkStart w:id="326" w:name="_Toc394070971"/>
                                <w:bookmarkStart w:id="327" w:name="_Toc394071207"/>
                                <w:bookmarkStart w:id="328" w:name="_Toc394071704"/>
                                <w:bookmarkStart w:id="329" w:name="_Toc422171456"/>
                                <w:bookmarkStart w:id="330" w:name="_Toc422253366"/>
                                <w:bookmarkStart w:id="331" w:name="_Toc422262496"/>
                                <w:bookmarkEnd w:id="322"/>
                                <w:bookmarkEnd w:id="323"/>
                                <w:bookmarkEnd w:id="324"/>
                                <w:bookmarkEnd w:id="325"/>
                                <w:bookmarkEnd w:id="326"/>
                                <w:bookmarkEnd w:id="327"/>
                                <w:bookmarkEnd w:id="328"/>
                                <w:bookmarkEnd w:id="329"/>
                                <w:bookmarkEnd w:id="330"/>
                                <w:bookmarkEnd w:id="3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Straight Arrow Connector 582"/>
                          <wps:cNvCnPr>
                            <a:stCxn id="581"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83" name="Straight Arrow Connector 583"/>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4" name="Straight Arrow Connector 584"/>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5" name="Straight Arrow Connector 585"/>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4BB1FB24" id="Group 548" o:spid="_x0000_s1135" style="position:absolute;left:0;text-align:left;margin-left:-9pt;margin-top:12.05pt;width:441pt;height:261pt;z-index:25165772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">
                <v:group id="Group 549" o:spid="_x0000_s1136"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ect id="Rectangle 550" o:spid="_x0000_s1137"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bv8EA&#10;AADcAAAADwAAAGRycy9kb3ducmV2LnhtbERP3WrCMBS+F/YO4Qx2I2u6YcvojDIGwm5XfYBDctZE&#10;m5PaRNvt6ZcLwcuP73+9nX0vrjRGF1jBS1GCINbBOO4UHPa75zcQMSEb7AOTgl+KsN08LNbYmDDx&#10;N13b1IkcwrFBBTaloZEyakseYxEG4sz9hNFjynDspBlxyuG+l69lWUuPjnODxYE+LelTe/EKtNSr&#10;S++WR3eu7W5q679lWR2VenqcP95BJJrTXXxzfxkFVZXn5zP5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xG7/BAAAA3AAAAA8AAAAAAAAAAAAAAAAAmAIAAGRycy9kb3du&#10;cmV2LnhtbFBLBQYAAAAABAAEAPUAAACGAwAAAAA=&#10;" fillcolor="#faff7d" strokecolor="red">
                    <v:shadow on="t" color="black" opacity="22937f" origin=",.5" offset="0,.63889mm"/>
                    <v:textbox>
                      <w:txbxContent>
                        <w:p w:rsidR="003016C9" w:rsidRDefault="003016C9" w:rsidP="000311C3">
                          <w:pPr>
                            <w:jc w:val="center"/>
                            <w:rPr>
                              <w:color w:val="000000"/>
                            </w:rPr>
                          </w:pPr>
                          <w:r>
                            <w:rPr>
                              <w:color w:val="000000"/>
                            </w:rPr>
                            <w:t>1</w:t>
                          </w:r>
                        </w:p>
                        <w:p w:rsidR="003016C9" w:rsidRPr="002E5395" w:rsidRDefault="003016C9" w:rsidP="000311C3">
                          <w:pPr>
                            <w:pStyle w:val="Heading1"/>
                          </w:pPr>
                          <w:bookmarkStart w:id="332" w:name="_Toc392438751"/>
                          <w:bookmarkStart w:id="333" w:name="_Toc392449078"/>
                          <w:bookmarkStart w:id="334" w:name="_Toc392637742"/>
                          <w:bookmarkStart w:id="335" w:name="_Toc392637984"/>
                          <w:bookmarkStart w:id="336" w:name="_Toc394070950"/>
                          <w:bookmarkStart w:id="337" w:name="_Toc394071186"/>
                          <w:bookmarkStart w:id="338" w:name="_Toc394071683"/>
                          <w:bookmarkStart w:id="339" w:name="_Toc422171435"/>
                          <w:bookmarkStart w:id="340" w:name="_Toc422253345"/>
                          <w:bookmarkStart w:id="341" w:name="_Toc422262475"/>
                          <w:bookmarkEnd w:id="332"/>
                          <w:bookmarkEnd w:id="333"/>
                          <w:bookmarkEnd w:id="334"/>
                          <w:bookmarkEnd w:id="335"/>
                          <w:bookmarkEnd w:id="336"/>
                          <w:bookmarkEnd w:id="337"/>
                          <w:bookmarkEnd w:id="338"/>
                          <w:bookmarkEnd w:id="339"/>
                          <w:bookmarkEnd w:id="340"/>
                          <w:bookmarkEnd w:id="341"/>
                        </w:p>
                      </w:txbxContent>
                    </v:textbox>
                  </v:rect>
                  <v:shape id="Straight Arrow Connector 551" o:spid="_x0000_s1138"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sPsYAAADcAAAADwAAAGRycy9kb3ducmV2LnhtbESP3WrCQBSE7wu+w3IK3hTdWFA0dZUQ&#10;ECqC+Ed7e8wek2D2bMiuJn37riB4OczMN8x82ZlK3KlxpWUFo2EEgjizuuRcwem4GkxBOI+ssbJM&#10;Cv7IwXLRe5tjrG3Le7offC4ChF2MCgrv61hKlxVk0A1tTRy8i20M+iCbXOoG2wA3lfyMook0WHJY&#10;KLCmtKDsergZBfukvpzPv8lml/7cZtuP9S69blql+u9d8gXCU+df4Wf7WysYj0fwOBOOgF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orD7GAAAA3AAAAA8AAAAAAAAA&#10;AAAAAAAAoQIAAGRycy9kb3ducmV2LnhtbFBLBQYAAAAABAAEAPkAAACUAwAAAAA=&#10;" strokecolor="red" strokeweight="1pt">
                    <v:stroke endarrow="block" endarrowwidth="narrow"/>
                    <v:shadow on="t" color="black" opacity="24903f" origin=",.5" offset="0,.55556mm"/>
                  </v:shape>
                </v:group>
                <v:group id="Group 552" o:spid="_x0000_s1139"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v:rect id="Rectangle 553" o:spid="_x0000_s11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FyMQA&#10;AADcAAAADwAAAGRycy9kb3ducmV2LnhtbESPwWrDMBBE74X8g9hAL6GR29SmuFFCKQR6jdsPWKSt&#10;pdRauZYSO/n6KhDocZiZN8x6O/lOnGiILrCCx2UBglgH47hV8PW5e3gBEROywS4wKThThO1mdrfG&#10;2oSR93RqUisyhGONCmxKfS1l1JY8xmXoibP3HQaPKcuhlWbAMcN9J5+KopIeHecFiz29W9I/zdEr&#10;0FI/Hzu3OLjfyu7GprosivKg1P18ensFkWhK/+Fb+8MoKMs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jhcj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2</w:t>
                          </w:r>
                        </w:p>
                        <w:p w:rsidR="003016C9" w:rsidRPr="002E5395" w:rsidRDefault="003016C9" w:rsidP="000311C3">
                          <w:pPr>
                            <w:pStyle w:val="Heading1"/>
                          </w:pPr>
                          <w:bookmarkStart w:id="342" w:name="_Toc392438752"/>
                          <w:bookmarkStart w:id="343" w:name="_Toc392449079"/>
                          <w:bookmarkStart w:id="344" w:name="_Toc392637743"/>
                          <w:bookmarkStart w:id="345" w:name="_Toc392637985"/>
                          <w:bookmarkStart w:id="346" w:name="_Toc394070951"/>
                          <w:bookmarkStart w:id="347" w:name="_Toc394071187"/>
                          <w:bookmarkStart w:id="348" w:name="_Toc394071684"/>
                          <w:bookmarkStart w:id="349" w:name="_Toc422171436"/>
                          <w:bookmarkStart w:id="350" w:name="_Toc422253346"/>
                          <w:bookmarkStart w:id="351" w:name="_Toc422262476"/>
                          <w:bookmarkEnd w:id="342"/>
                          <w:bookmarkEnd w:id="343"/>
                          <w:bookmarkEnd w:id="344"/>
                          <w:bookmarkEnd w:id="345"/>
                          <w:bookmarkEnd w:id="346"/>
                          <w:bookmarkEnd w:id="347"/>
                          <w:bookmarkEnd w:id="348"/>
                          <w:bookmarkEnd w:id="349"/>
                          <w:bookmarkEnd w:id="350"/>
                          <w:bookmarkEnd w:id="351"/>
                        </w:p>
                        <w:p w:rsidR="003016C9" w:rsidRPr="002E5395" w:rsidRDefault="003016C9" w:rsidP="000311C3">
                          <w:pPr>
                            <w:pStyle w:val="Heading1"/>
                          </w:pPr>
                          <w:bookmarkStart w:id="352" w:name="_Toc392438753"/>
                          <w:bookmarkStart w:id="353" w:name="_Toc392449080"/>
                          <w:bookmarkStart w:id="354" w:name="_Toc392637744"/>
                          <w:bookmarkStart w:id="355" w:name="_Toc392637986"/>
                          <w:bookmarkStart w:id="356" w:name="_Toc394070952"/>
                          <w:bookmarkStart w:id="357" w:name="_Toc394071188"/>
                          <w:bookmarkStart w:id="358" w:name="_Toc394071685"/>
                          <w:bookmarkStart w:id="359" w:name="_Toc422171437"/>
                          <w:bookmarkStart w:id="360" w:name="_Toc422253347"/>
                          <w:bookmarkStart w:id="361" w:name="_Toc422262477"/>
                          <w:bookmarkEnd w:id="352"/>
                          <w:bookmarkEnd w:id="353"/>
                          <w:bookmarkEnd w:id="354"/>
                          <w:bookmarkEnd w:id="355"/>
                          <w:bookmarkEnd w:id="356"/>
                          <w:bookmarkEnd w:id="357"/>
                          <w:bookmarkEnd w:id="358"/>
                          <w:bookmarkEnd w:id="359"/>
                          <w:bookmarkEnd w:id="360"/>
                          <w:bookmarkEnd w:id="361"/>
                        </w:p>
                      </w:txbxContent>
                    </v:textbox>
                  </v:rect>
                  <v:shape id="Straight Arrow Connector 554" o:spid="_x0000_s1141"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8PpscAAADcAAAADwAAAGRycy9kb3ducmV2LnhtbESP3WrCQBSE7wt9h+UUelN0U1GxqauE&#10;gFARxD/s7TF7TILZsyG7mvj2rlDo5TAz3zDTeWcqcaPGlZYVfPYjEMSZ1SXnCg77RW8CwnlkjZVl&#10;UnAnB/PZ68sUY21b3tJt53MRIOxiVFB4X8dSuqwgg65va+LgnW1j0AfZ5FI32Aa4qeQgisbSYMlh&#10;ocCa0oKyy+5qFGyT+nw6/SarTXq8fq0/lpv0smqVen/rkm8Qnjr/H/5r/2gFo9EQ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3w+mxwAAANwAAAAPAAAAAAAA&#10;AAAAAAAAAKECAABkcnMvZG93bnJldi54bWxQSwUGAAAAAAQABAD5AAAAlQMAAAAA&#10;" strokecolor="red" strokeweight="1pt">
                    <v:stroke endarrow="block" endarrowwidth="narrow"/>
                    <v:shadow on="t" color="black" opacity="24903f" origin=",.5" offset="0,.55556mm"/>
                  </v:shape>
                </v:group>
                <v:group id="Group 555" o:spid="_x0000_s1142"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6wMQAAADcAAAADwAAAGRycy9kb3ducmV2LnhtbESPQYvCMBSE7wv7H8Jb&#10;8LamVSpL1ygiq3gQQV0Qb4/m2Rabl9LEtv57Iwgeh5n5hpnOe1OJlhpXWlYQDyMQxJnVJecK/o+r&#10;7x8QziNrrCyTgjs5mM8+P6aYatvxntqDz0WAsEtRQeF9nUrpsoIMuqGtiYN3sY1BH2STS91gF+Cm&#10;kqMomkiDJYeFAmtaFpRdDzejYN1htxjHf+32elnez8dkd9rGpNTgq1/8gvDU+3f41d5oBUmS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4+6wMQAAADcAAAA&#10;DwAAAAAAAAAAAAAAAACqAgAAZHJzL2Rvd25yZXYueG1sUEsFBgAAAAAEAAQA+gAAAJsDAAAAAA==&#10;">
                  <v:rect id="Rectangle 556" o:spid="_x0000_s1143"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UMMA&#10;AADcAAAADwAAAGRycy9kb3ducmV2LnhtbESPwWrDMBBE74H+g9hCL6GRU2IT3CihBAK9xs0HLNLW&#10;UmqtXEuJ3X59FQj0OMzMG2azm3wnrjREF1jBclGAINbBOG4VnD4Oz2sQMSEb7AKTgh+KsNs+zDZY&#10;mzDyka5NakWGcKxRgU2pr6WM2pLHuAg9cfY+w+AxZTm00gw4Zrjv5EtRVNKj47xgsae9Jf3VXLwC&#10;LfXq0rn52X1X9jA21e+8KM9KPT1Ob68gEk3pP3xvvxsFZVnB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QmUM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3</w:t>
                          </w:r>
                        </w:p>
                        <w:p w:rsidR="003016C9" w:rsidRPr="00C413AF" w:rsidRDefault="003016C9" w:rsidP="000311C3">
                          <w:pPr>
                            <w:pStyle w:val="Heading1"/>
                          </w:pPr>
                          <w:bookmarkStart w:id="362" w:name="_Toc392438754"/>
                          <w:bookmarkStart w:id="363" w:name="_Toc392449081"/>
                          <w:bookmarkStart w:id="364" w:name="_Toc392637745"/>
                          <w:bookmarkStart w:id="365" w:name="_Toc392637987"/>
                          <w:bookmarkStart w:id="366" w:name="_Toc394070953"/>
                          <w:bookmarkStart w:id="367" w:name="_Toc394071189"/>
                          <w:bookmarkStart w:id="368" w:name="_Toc394071686"/>
                          <w:bookmarkStart w:id="369" w:name="_Toc422171438"/>
                          <w:bookmarkStart w:id="370" w:name="_Toc422253348"/>
                          <w:bookmarkStart w:id="371"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362"/>
                          <w:bookmarkEnd w:id="363"/>
                          <w:bookmarkEnd w:id="364"/>
                          <w:bookmarkEnd w:id="365"/>
                          <w:bookmarkEnd w:id="366"/>
                          <w:bookmarkEnd w:id="367"/>
                          <w:bookmarkEnd w:id="368"/>
                          <w:bookmarkEnd w:id="369"/>
                          <w:bookmarkEnd w:id="370"/>
                          <w:bookmarkEnd w:id="371"/>
                        </w:p>
                        <w:p w:rsidR="003016C9" w:rsidRPr="002E5395" w:rsidRDefault="003016C9" w:rsidP="000311C3">
                          <w:pPr>
                            <w:pStyle w:val="Heading1"/>
                          </w:pPr>
                          <w:bookmarkStart w:id="372" w:name="_Toc392438755"/>
                          <w:bookmarkStart w:id="373" w:name="_Toc392449082"/>
                          <w:bookmarkStart w:id="374" w:name="_Toc392637746"/>
                          <w:bookmarkStart w:id="375" w:name="_Toc392637988"/>
                          <w:bookmarkStart w:id="376" w:name="_Toc394070954"/>
                          <w:bookmarkStart w:id="377" w:name="_Toc394071190"/>
                          <w:bookmarkStart w:id="378" w:name="_Toc394071687"/>
                          <w:bookmarkStart w:id="379" w:name="_Toc422171439"/>
                          <w:bookmarkStart w:id="380" w:name="_Toc422253349"/>
                          <w:bookmarkStart w:id="381" w:name="_Toc422262479"/>
                          <w:bookmarkEnd w:id="372"/>
                          <w:bookmarkEnd w:id="373"/>
                          <w:bookmarkEnd w:id="374"/>
                          <w:bookmarkEnd w:id="375"/>
                          <w:bookmarkEnd w:id="376"/>
                          <w:bookmarkEnd w:id="377"/>
                          <w:bookmarkEnd w:id="378"/>
                          <w:bookmarkEnd w:id="379"/>
                          <w:bookmarkEnd w:id="380"/>
                          <w:bookmarkEnd w:id="381"/>
                        </w:p>
                        <w:p w:rsidR="003016C9" w:rsidRPr="002E5395" w:rsidRDefault="003016C9" w:rsidP="000311C3">
                          <w:pPr>
                            <w:pStyle w:val="Heading1"/>
                          </w:pPr>
                          <w:bookmarkStart w:id="382" w:name="_Toc392438756"/>
                          <w:bookmarkStart w:id="383" w:name="_Toc392449083"/>
                          <w:bookmarkStart w:id="384" w:name="_Toc392637747"/>
                          <w:bookmarkStart w:id="385" w:name="_Toc392637989"/>
                          <w:bookmarkStart w:id="386" w:name="_Toc394070955"/>
                          <w:bookmarkStart w:id="387" w:name="_Toc394071191"/>
                          <w:bookmarkStart w:id="388" w:name="_Toc394071688"/>
                          <w:bookmarkStart w:id="389" w:name="_Toc422171440"/>
                          <w:bookmarkStart w:id="390" w:name="_Toc422253350"/>
                          <w:bookmarkStart w:id="391" w:name="_Toc422262480"/>
                          <w:bookmarkEnd w:id="382"/>
                          <w:bookmarkEnd w:id="383"/>
                          <w:bookmarkEnd w:id="384"/>
                          <w:bookmarkEnd w:id="385"/>
                          <w:bookmarkEnd w:id="386"/>
                          <w:bookmarkEnd w:id="387"/>
                          <w:bookmarkEnd w:id="388"/>
                          <w:bookmarkEnd w:id="389"/>
                          <w:bookmarkEnd w:id="390"/>
                          <w:bookmarkEnd w:id="391"/>
                        </w:p>
                      </w:txbxContent>
                    </v:textbox>
                  </v:rect>
                  <v:shape id="Straight Arrow Connector 557" o:spid="_x0000_s1144"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xJ8EAAADcAAAADwAAAGRycy9kb3ducmV2LnhtbESPQYvCMBSE7wv+h/AEb2uqoJauUUQQ&#10;xJ5Wl54fzbMtNi+lSbT+eyMseBxm5htmvR1MK+7Uu8aygtk0AUFcWt1wpeDvcvhOQTiPrLG1TAqe&#10;5GC7GX2tMdP2wb90P/tKRAi7DBXU3neZlK6syaCb2o44elfbG/RR9pXUPT4i3LRyniRLabDhuFBj&#10;R/uayts5GAWhOBRccBpO+SxftrucLiENSk3Gw+4HhKfBf8L/7aNWsFi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zEnwQAAANwAAAAPAAAAAAAAAAAAAAAA&#10;AKECAABkcnMvZG93bnJldi54bWxQSwUGAAAAAAQABAD5AAAAjwMAAAAA&#10;" strokecolor="red" strokeweight="1pt">
                    <v:stroke endarrow="block" endarrowwidth="narrow"/>
                    <v:shadow on="t" color="black" opacity="24903f" origin=",.5" offset="0,.55556mm"/>
                  </v:shape>
                </v:group>
                <v:group id="Group 558" o:spid="_x0000_s1145"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rect id="Rectangle 559" o:spid="_x0000_s11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uyIsQA&#10;AADcAAAADwAAAGRycy9kb3ducmV2LnhtbESPwWrDMBBE74X8g9hCLyGRW2LTulFCKQR6rdsPWKSN&#10;pdRaOZYSu/36KhDIcZiZN8x6O/lOnGmILrCCx2UBglgH47hV8P21WzyDiAnZYBeYFPxShO1mdrfG&#10;2oSRP+ncpFZkCMcaFdiU+lrKqC15jMvQE2dvHwaPKcuhlWbAMcN9J5+KopIeHecFiz29W9I/zckr&#10;0FKvTp2bH9yxsruxqf7mRXlQ6uF+ensFkWhKt/C1/WEUlOU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siL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4</w:t>
                          </w:r>
                        </w:p>
                        <w:p w:rsidR="003016C9" w:rsidRPr="002E5395" w:rsidRDefault="003016C9" w:rsidP="000311C3">
                          <w:pPr>
                            <w:pStyle w:val="Heading1"/>
                          </w:pPr>
                          <w:bookmarkStart w:id="392" w:name="_Toc392438757"/>
                          <w:bookmarkStart w:id="393" w:name="_Toc392449084"/>
                          <w:bookmarkStart w:id="394" w:name="_Toc392637748"/>
                          <w:bookmarkStart w:id="395" w:name="_Toc392637990"/>
                          <w:bookmarkStart w:id="396" w:name="_Toc394070956"/>
                          <w:bookmarkStart w:id="397" w:name="_Toc394071192"/>
                          <w:bookmarkStart w:id="398" w:name="_Toc394071689"/>
                          <w:bookmarkStart w:id="399" w:name="_Toc422171441"/>
                          <w:bookmarkStart w:id="400" w:name="_Toc422253351"/>
                          <w:bookmarkStart w:id="401" w:name="_Toc422262481"/>
                          <w:bookmarkEnd w:id="392"/>
                          <w:bookmarkEnd w:id="393"/>
                          <w:bookmarkEnd w:id="394"/>
                          <w:bookmarkEnd w:id="395"/>
                          <w:bookmarkEnd w:id="396"/>
                          <w:bookmarkEnd w:id="397"/>
                          <w:bookmarkEnd w:id="398"/>
                          <w:bookmarkEnd w:id="399"/>
                          <w:bookmarkEnd w:id="400"/>
                          <w:bookmarkEnd w:id="401"/>
                        </w:p>
                        <w:p w:rsidR="003016C9" w:rsidRPr="002E5395" w:rsidRDefault="003016C9" w:rsidP="000311C3">
                          <w:pPr>
                            <w:pStyle w:val="Heading1"/>
                          </w:pPr>
                          <w:bookmarkStart w:id="402" w:name="_Toc392438758"/>
                          <w:bookmarkStart w:id="403" w:name="_Toc392449085"/>
                          <w:bookmarkStart w:id="404" w:name="_Toc392637749"/>
                          <w:bookmarkStart w:id="405" w:name="_Toc392637991"/>
                          <w:bookmarkStart w:id="406" w:name="_Toc394070957"/>
                          <w:bookmarkStart w:id="407" w:name="_Toc394071193"/>
                          <w:bookmarkStart w:id="408" w:name="_Toc394071690"/>
                          <w:bookmarkStart w:id="409" w:name="_Toc422171442"/>
                          <w:bookmarkStart w:id="410" w:name="_Toc422253352"/>
                          <w:bookmarkStart w:id="411" w:name="_Toc422262482"/>
                          <w:bookmarkEnd w:id="402"/>
                          <w:bookmarkEnd w:id="403"/>
                          <w:bookmarkEnd w:id="404"/>
                          <w:bookmarkEnd w:id="405"/>
                          <w:bookmarkEnd w:id="406"/>
                          <w:bookmarkEnd w:id="407"/>
                          <w:bookmarkEnd w:id="408"/>
                          <w:bookmarkEnd w:id="409"/>
                          <w:bookmarkEnd w:id="410"/>
                          <w:bookmarkEnd w:id="411"/>
                        </w:p>
                      </w:txbxContent>
                    </v:textbox>
                  </v:rect>
                  <v:shape id="Straight Arrow Connector 560" o:spid="_x0000_s1147"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Zj7r4AAADcAAAADwAAAGRycy9kb3ducmV2LnhtbERPTYvCMBC9C/6HMII3TV2wlGoUEQTZ&#10;ntSl56EZ22IzKU2i9d+bg7DHx/ve7kfTiScNrrWsYLVMQBBXVrdcK/i7nRYZCOeRNXaWScGbHOx3&#10;08kWc21ffKHn1dcihrDLUUHjfZ9L6aqGDLql7Ykjd7eDQR/hUEs94CuGm07+JEkqDbYcGxrs6dhQ&#10;9bgGoyCUp5JLzsJvsSrS7lDQLWRBqflsPGxAeBr9v/jrPmsF6zTOj2fiEZC7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mPuvgAAANwAAAAPAAAAAAAAAAAAAAAAAKEC&#10;AABkcnMvZG93bnJldi54bWxQSwUGAAAAAAQABAD5AAAAjAMAAAAA&#10;" strokecolor="red" strokeweight="1pt">
                    <v:stroke endarrow="block" endarrowwidth="narrow"/>
                    <v:shadow on="t" color="black" opacity="24903f" origin=",.5" offset="0,.55556mm"/>
                  </v:shape>
                </v:group>
                <v:group id="Group 561" o:spid="_x0000_s1148"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rect id="Rectangle 562" o:spid="_x0000_s1149"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Pq7sMA&#10;AADcAAAADwAAAGRycy9kb3ducmV2LnhtbESP0WoCMRRE3wv9h3ALvkjNVnQpW6OUguBr137AJbnd&#10;RDc36ya6W7/eFAQfh5k5w6w2o2/FhfroAit4mxUgiHUwjhsFP/vt6zuImJANtoFJwR9F2Kyfn1ZY&#10;mTDwN13q1IgM4VihAptSV0kZtSWPcRY64uz9ht5jyrJvpOlxyHDfynlRlNKj47xgsaMvS/pYn70C&#10;LfXi3LrpwZ1Kux3q8jotlgelJi/j5weIRGN6hO/tnVGwLOfwfyYf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Pq7s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5</w:t>
                          </w:r>
                        </w:p>
                        <w:p w:rsidR="003016C9" w:rsidRPr="002E5395" w:rsidRDefault="003016C9" w:rsidP="000311C3">
                          <w:pPr>
                            <w:pStyle w:val="Heading1"/>
                          </w:pPr>
                          <w:bookmarkStart w:id="412" w:name="_Toc392438759"/>
                          <w:bookmarkStart w:id="413" w:name="_Toc392449086"/>
                          <w:bookmarkStart w:id="414" w:name="_Toc392637750"/>
                          <w:bookmarkStart w:id="415" w:name="_Toc392637992"/>
                          <w:bookmarkStart w:id="416" w:name="_Toc394070958"/>
                          <w:bookmarkStart w:id="417" w:name="_Toc394071194"/>
                          <w:bookmarkStart w:id="418" w:name="_Toc394071691"/>
                          <w:bookmarkStart w:id="419" w:name="_Toc422171443"/>
                          <w:bookmarkStart w:id="420" w:name="_Toc422253353"/>
                          <w:bookmarkStart w:id="421" w:name="_Toc422262483"/>
                          <w:bookmarkEnd w:id="412"/>
                          <w:bookmarkEnd w:id="413"/>
                          <w:bookmarkEnd w:id="414"/>
                          <w:bookmarkEnd w:id="415"/>
                          <w:bookmarkEnd w:id="416"/>
                          <w:bookmarkEnd w:id="417"/>
                          <w:bookmarkEnd w:id="418"/>
                          <w:bookmarkEnd w:id="419"/>
                          <w:bookmarkEnd w:id="420"/>
                          <w:bookmarkEnd w:id="421"/>
                        </w:p>
                        <w:p w:rsidR="003016C9" w:rsidRPr="002E5395" w:rsidRDefault="003016C9" w:rsidP="000311C3">
                          <w:pPr>
                            <w:pStyle w:val="Heading1"/>
                          </w:pPr>
                          <w:bookmarkStart w:id="422" w:name="_Toc392438760"/>
                          <w:bookmarkStart w:id="423" w:name="_Toc392449087"/>
                          <w:bookmarkStart w:id="424" w:name="_Toc392637751"/>
                          <w:bookmarkStart w:id="425" w:name="_Toc392637993"/>
                          <w:bookmarkStart w:id="426" w:name="_Toc394070959"/>
                          <w:bookmarkStart w:id="427" w:name="_Toc394071195"/>
                          <w:bookmarkStart w:id="428" w:name="_Toc394071692"/>
                          <w:bookmarkStart w:id="429" w:name="_Toc422171444"/>
                          <w:bookmarkStart w:id="430" w:name="_Toc422253354"/>
                          <w:bookmarkStart w:id="431" w:name="_Toc422262484"/>
                          <w:bookmarkEnd w:id="422"/>
                          <w:bookmarkEnd w:id="423"/>
                          <w:bookmarkEnd w:id="424"/>
                          <w:bookmarkEnd w:id="425"/>
                          <w:bookmarkEnd w:id="426"/>
                          <w:bookmarkEnd w:id="427"/>
                          <w:bookmarkEnd w:id="428"/>
                          <w:bookmarkEnd w:id="429"/>
                          <w:bookmarkEnd w:id="430"/>
                          <w:bookmarkEnd w:id="431"/>
                        </w:p>
                      </w:txbxContent>
                    </v:textbox>
                  </v:rect>
                  <v:shape id="Straight Arrow Connector 563" o:spid="_x0000_s1150"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5K0cUAAADcAAAADwAAAGRycy9kb3ducmV2LnhtbESP0WrCQBRE34X+w3ILfaubKhVJXaWK&#10;pVUQos0HXLLXJG32bshuzebvXaHg4zAzZ5jFKphGXKhztWUFL+MEBHFhdc2lgvz743kOwnlkjY1l&#10;UjCQg9XyYbTAVNuej3Q5+VJECLsUFVTet6mUrqjIoBvbljh6Z9sZ9FF2pdQd9hFuGjlJkpk0WHNc&#10;qLClTUXF7+nPKOin4XPIwi77GfIzZ/utX+f2oNTTY3h/A+Ep+Hv4v/2lFbzO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5K0cUAAADcAAAADwAAAAAAAAAA&#10;AAAAAAChAgAAZHJzL2Rvd25yZXYueG1sUEsFBgAAAAAEAAQA+QAAAJMDAAAAAA==&#10;" strokecolor="red" strokeweight="1pt">
                    <v:stroke endarrow="block" endarrowwidth="narrow"/>
                    <v:shadow on="t" color="black" opacity="24903f" origin=",.5" offset="0,.55556mm"/>
                  </v:shape>
                </v:group>
                <v:group id="Group 564" o:spid="_x0000_s1151"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rect id="Rectangle 565" o:spid="_x0000_s115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pymsMA&#10;AADcAAAADwAAAGRycy9kb3ducmV2LnhtbESPwWrDMBBE74H+g9hCL6GRU2IT3CihBAK9xs0HLNLW&#10;UmqtXEuJ3X59FQj0OMzMG2azm3wnrjREF1jBclGAINbBOG4VnD4Oz2sQMSEb7AKTgh+KsNs+zDZY&#10;mzDyka5NakWGcKxRgU2pr6WM2pLHuAg9cfY+w+AxZTm00gw4Zrjv5EtRVNKj47xgsae9Jf3VXLwC&#10;LfXq0rn52X1X9jA21e+8KM9KPT1Ob68gEk3pP3xvvxsFZVXC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pyms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6</w:t>
                          </w:r>
                        </w:p>
                        <w:p w:rsidR="003016C9" w:rsidRPr="002E5395" w:rsidRDefault="003016C9" w:rsidP="000311C3">
                          <w:pPr>
                            <w:pStyle w:val="Heading1"/>
                          </w:pPr>
                          <w:bookmarkStart w:id="432" w:name="_Toc392438761"/>
                          <w:bookmarkStart w:id="433" w:name="_Toc392449088"/>
                          <w:bookmarkStart w:id="434" w:name="_Toc392637752"/>
                          <w:bookmarkStart w:id="435" w:name="_Toc392637994"/>
                          <w:bookmarkStart w:id="436" w:name="_Toc394070960"/>
                          <w:bookmarkStart w:id="437" w:name="_Toc394071196"/>
                          <w:bookmarkStart w:id="438" w:name="_Toc394071693"/>
                          <w:bookmarkStart w:id="439" w:name="_Toc422171445"/>
                          <w:bookmarkStart w:id="440" w:name="_Toc422253355"/>
                          <w:bookmarkStart w:id="441" w:name="_Toc422262485"/>
                          <w:bookmarkEnd w:id="432"/>
                          <w:bookmarkEnd w:id="433"/>
                          <w:bookmarkEnd w:id="434"/>
                          <w:bookmarkEnd w:id="435"/>
                          <w:bookmarkEnd w:id="436"/>
                          <w:bookmarkEnd w:id="437"/>
                          <w:bookmarkEnd w:id="438"/>
                          <w:bookmarkEnd w:id="439"/>
                          <w:bookmarkEnd w:id="440"/>
                          <w:bookmarkEnd w:id="441"/>
                        </w:p>
                        <w:p w:rsidR="003016C9" w:rsidRPr="002E5395" w:rsidRDefault="003016C9" w:rsidP="000311C3">
                          <w:pPr>
                            <w:pStyle w:val="Heading1"/>
                          </w:pPr>
                          <w:bookmarkStart w:id="442" w:name="_Toc392438762"/>
                          <w:bookmarkStart w:id="443" w:name="_Toc392449089"/>
                          <w:bookmarkStart w:id="444" w:name="_Toc392637753"/>
                          <w:bookmarkStart w:id="445" w:name="_Toc392637995"/>
                          <w:bookmarkStart w:id="446" w:name="_Toc394070961"/>
                          <w:bookmarkStart w:id="447" w:name="_Toc394071197"/>
                          <w:bookmarkStart w:id="448" w:name="_Toc394071694"/>
                          <w:bookmarkStart w:id="449" w:name="_Toc422171446"/>
                          <w:bookmarkStart w:id="450" w:name="_Toc422253356"/>
                          <w:bookmarkStart w:id="451" w:name="_Toc422262486"/>
                          <w:bookmarkEnd w:id="442"/>
                          <w:bookmarkEnd w:id="443"/>
                          <w:bookmarkEnd w:id="444"/>
                          <w:bookmarkEnd w:id="445"/>
                          <w:bookmarkEnd w:id="446"/>
                          <w:bookmarkEnd w:id="447"/>
                          <w:bookmarkEnd w:id="448"/>
                          <w:bookmarkEnd w:id="449"/>
                          <w:bookmarkEnd w:id="450"/>
                          <w:bookmarkEnd w:id="451"/>
                        </w:p>
                      </w:txbxContent>
                    </v:textbox>
                  </v:rect>
                  <v:shape id="Straight Arrow Connector 566" o:spid="_x0000_s1153"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NeAcEAAADcAAAADwAAAGRycy9kb3ducmV2LnhtbESPQYvCMBSE7wv+h/AEb2uqYCldo4gg&#10;iD2pS8+P5m1bbF5Kk2j990YQ9jjMzDfMejuaTtxpcK1lBYt5AoK4srrlWsHv9fCdgXAeWWNnmRQ8&#10;ycF2M/laY67tg890v/haRAi7HBU03ve5lK5qyKCb2544en92MOijHGqpB3xEuOnkMklSabDluNBg&#10;T/uGqtslGAWhPJRcchZOxaJIu11B15AFpWbTcfcDwtPo/8Of9lErWKUp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Q14BwQAAANwAAAAPAAAAAAAAAAAAAAAA&#10;AKECAABkcnMvZG93bnJldi54bWxQSwUGAAAAAAQABAD5AAAAjwMAAAAA&#10;" strokecolor="red" strokeweight="1pt">
                    <v:stroke endarrow="block" endarrowwidth="narrow"/>
                    <v:shadow on="t" color="black" opacity="24903f" origin=",.5" offset="0,.55556mm"/>
                  </v:shape>
                </v:group>
                <v:group id="Group 567" o:spid="_x0000_s1154"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rect id="Rectangle 568" o:spid="_x0000_s115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dBMAA&#10;AADcAAAADwAAAGRycy9kb3ducmV2LnhtbERP3WrCMBS+H/gO4QjeiKYbWqQaZQyE3a7bAxySYxNt&#10;TmoTbefTLxfCLj++/91h9K24Ux9dYAWvywIEsQ7GcaPg5/u42ICICdlgG5gU/FKEw37yssPKhIG/&#10;6F6nRuQQjhUqsCl1lZRRW/IYl6Ejztwp9B5Thn0jTY9DDvetfCuKUnp0nBssdvRhSV/qm1egpV7d&#10;Wjc/u2tpj0NdPubF+qzUbDq+b0EkGtO/+On+NArWZV6bz+QjI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vdBMAAAADcAAAADwAAAAAAAAAAAAAAAACYAgAAZHJzL2Rvd25y&#10;ZXYueG1sUEsFBgAAAAAEAAQA9QAAAIUDAAAAAA==&#10;" fillcolor="#faff7d" strokecolor="red">
                    <v:shadow on="t" color="black" opacity="22937f" origin=",.5" offset="0,.63889mm"/>
                    <v:textbox>
                      <w:txbxContent>
                        <w:p w:rsidR="003016C9" w:rsidRDefault="003016C9" w:rsidP="000311C3">
                          <w:pPr>
                            <w:jc w:val="center"/>
                            <w:rPr>
                              <w:color w:val="000000"/>
                            </w:rPr>
                          </w:pPr>
                          <w:r>
                            <w:rPr>
                              <w:color w:val="000000"/>
                            </w:rPr>
                            <w:t>9</w:t>
                          </w:r>
                        </w:p>
                        <w:p w:rsidR="003016C9" w:rsidRPr="002E5395" w:rsidRDefault="003016C9" w:rsidP="000311C3">
                          <w:pPr>
                            <w:pStyle w:val="Heading1"/>
                          </w:pPr>
                          <w:bookmarkStart w:id="452" w:name="_Toc392438763"/>
                          <w:bookmarkStart w:id="453" w:name="_Toc392449090"/>
                          <w:bookmarkStart w:id="454" w:name="_Toc392637754"/>
                          <w:bookmarkStart w:id="455" w:name="_Toc392637996"/>
                          <w:bookmarkStart w:id="456" w:name="_Toc394070962"/>
                          <w:bookmarkStart w:id="457" w:name="_Toc394071198"/>
                          <w:bookmarkStart w:id="458" w:name="_Toc394071695"/>
                          <w:bookmarkStart w:id="459" w:name="_Toc422171447"/>
                          <w:bookmarkStart w:id="460" w:name="_Toc422253357"/>
                          <w:bookmarkStart w:id="461" w:name="_Toc422262487"/>
                          <w:bookmarkEnd w:id="452"/>
                          <w:bookmarkEnd w:id="453"/>
                          <w:bookmarkEnd w:id="454"/>
                          <w:bookmarkEnd w:id="455"/>
                          <w:bookmarkEnd w:id="456"/>
                          <w:bookmarkEnd w:id="457"/>
                          <w:bookmarkEnd w:id="458"/>
                          <w:bookmarkEnd w:id="459"/>
                          <w:bookmarkEnd w:id="460"/>
                          <w:bookmarkEnd w:id="461"/>
                        </w:p>
                        <w:p w:rsidR="003016C9" w:rsidRPr="002E5395" w:rsidRDefault="003016C9" w:rsidP="000311C3">
                          <w:pPr>
                            <w:pStyle w:val="Heading1"/>
                          </w:pPr>
                          <w:bookmarkStart w:id="462" w:name="_Toc392438764"/>
                          <w:bookmarkStart w:id="463" w:name="_Toc392449091"/>
                          <w:bookmarkStart w:id="464" w:name="_Toc392637755"/>
                          <w:bookmarkStart w:id="465" w:name="_Toc392637997"/>
                          <w:bookmarkStart w:id="466" w:name="_Toc394070963"/>
                          <w:bookmarkStart w:id="467" w:name="_Toc394071199"/>
                          <w:bookmarkStart w:id="468" w:name="_Toc394071696"/>
                          <w:bookmarkStart w:id="469" w:name="_Toc422171448"/>
                          <w:bookmarkStart w:id="470" w:name="_Toc422253358"/>
                          <w:bookmarkStart w:id="471" w:name="_Toc422262488"/>
                          <w:bookmarkEnd w:id="462"/>
                          <w:bookmarkEnd w:id="463"/>
                          <w:bookmarkEnd w:id="464"/>
                          <w:bookmarkEnd w:id="465"/>
                          <w:bookmarkEnd w:id="466"/>
                          <w:bookmarkEnd w:id="467"/>
                          <w:bookmarkEnd w:id="468"/>
                          <w:bookmarkEnd w:id="469"/>
                          <w:bookmarkEnd w:id="470"/>
                          <w:bookmarkEnd w:id="471"/>
                        </w:p>
                      </w:txbxContent>
                    </v:textbox>
                  </v:rect>
                  <v:shape id="Straight Arrow Connector 569" o:spid="_x0000_s1156"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Z9O8UAAADcAAAADwAAAGRycy9kb3ducmV2LnhtbESP0WrCQBRE3wv9h+UW+lY3tVRs6ipa&#10;KlVBSG0+4JK9JqnZuyG7ms3fu0Khj8PMnGFmi2AacaHO1ZYVPI8SEMSF1TWXCvKf9dMUhPPIGhvL&#10;pGAgB4v5/d0MU217/qbLwZciQtilqKDyvk2ldEVFBt3ItsTRO9rOoI+yK6XusI9w08hxkkykwZrj&#10;QoUtfVRUnA5no6B/CV9DFrbZ75AfOdt9+lVu90o9PoTlOwhPwf+H/9obreB18ga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Z9O8UAAADcAAAADwAAAAAAAAAA&#10;AAAAAAChAgAAZHJzL2Rvd25yZXYueG1sUEsFBgAAAAAEAAQA+QAAAJMDAAAAAA==&#10;" strokecolor="red" strokeweight="1pt">
                    <v:stroke endarrow="block" endarrowwidth="narrow"/>
                    <v:shadow on="t" color="black" opacity="24903f" origin=",.5" offset="0,.55556mm"/>
                  </v:shape>
                  <v:rect id="Rectangle 570" o:spid="_x0000_s1157"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H38AA&#10;AADcAAAADwAAAGRycy9kb3ducmV2LnhtbERP3WrCMBS+H/gO4QjeyEwnsxvVKGMg7HadD3BIzppo&#10;c9I10VaffrkQvPz4/je70bfiQn10gRW8LAoQxDoYx42Cw8/++R1ETMgG28Ck4EoRdtvJ0wYrEwb+&#10;pkudGpFDOFaowKbUVVJGbcljXISOOHO/ofeYMuwbaXoccrhv5bIoSunRcW6w2NGnJX2qz16Blvr1&#10;3Lr50f2Vdj/U5W1erI5KzabjxxpEojE9xHf3l1Gwesv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QRH38AAAADcAAAADwAAAAAAAAAAAAAAAACYAgAAZHJzL2Rvd25y&#10;ZXYueG1sUEsFBgAAAAAEAAQA9QAAAIUDAAAAAA==&#10;" fillcolor="#faff7d" strokecolor="red">
                    <v:shadow on="t" color="black" opacity="22937f" origin=",.5" offset="0,.63889mm"/>
                    <v:textbox>
                      <w:txbxContent>
                        <w:p w:rsidR="003016C9" w:rsidRDefault="003016C9" w:rsidP="000311C3">
                          <w:pPr>
                            <w:jc w:val="center"/>
                            <w:rPr>
                              <w:color w:val="000000"/>
                            </w:rPr>
                          </w:pPr>
                          <w:r>
                            <w:rPr>
                              <w:color w:val="000000"/>
                            </w:rPr>
                            <w:t>10</w:t>
                          </w:r>
                        </w:p>
                        <w:p w:rsidR="003016C9" w:rsidRPr="002E5395" w:rsidRDefault="003016C9" w:rsidP="000311C3">
                          <w:pPr>
                            <w:pStyle w:val="Heading1"/>
                          </w:pPr>
                          <w:bookmarkStart w:id="472" w:name="_Toc392438765"/>
                          <w:bookmarkStart w:id="473" w:name="_Toc392449092"/>
                          <w:bookmarkStart w:id="474" w:name="_Toc392637756"/>
                          <w:bookmarkStart w:id="475" w:name="_Toc392637998"/>
                          <w:bookmarkStart w:id="476" w:name="_Toc394070964"/>
                          <w:bookmarkStart w:id="477" w:name="_Toc394071200"/>
                          <w:bookmarkStart w:id="478" w:name="_Toc394071697"/>
                          <w:bookmarkStart w:id="479" w:name="_Toc422171449"/>
                          <w:bookmarkStart w:id="480" w:name="_Toc422253359"/>
                          <w:bookmarkStart w:id="481" w:name="_Toc422262489"/>
                          <w:bookmarkEnd w:id="472"/>
                          <w:bookmarkEnd w:id="473"/>
                          <w:bookmarkEnd w:id="474"/>
                          <w:bookmarkEnd w:id="475"/>
                          <w:bookmarkEnd w:id="476"/>
                          <w:bookmarkEnd w:id="477"/>
                          <w:bookmarkEnd w:id="478"/>
                          <w:bookmarkEnd w:id="479"/>
                          <w:bookmarkEnd w:id="480"/>
                          <w:bookmarkEnd w:id="481"/>
                        </w:p>
                        <w:p w:rsidR="003016C9" w:rsidRPr="002E5395" w:rsidRDefault="003016C9" w:rsidP="000311C3">
                          <w:pPr>
                            <w:pStyle w:val="Heading1"/>
                          </w:pPr>
                          <w:bookmarkStart w:id="482" w:name="_Toc392438766"/>
                          <w:bookmarkStart w:id="483" w:name="_Toc392449093"/>
                          <w:bookmarkStart w:id="484" w:name="_Toc392637757"/>
                          <w:bookmarkStart w:id="485" w:name="_Toc392637999"/>
                          <w:bookmarkStart w:id="486" w:name="_Toc394070965"/>
                          <w:bookmarkStart w:id="487" w:name="_Toc394071201"/>
                          <w:bookmarkStart w:id="488" w:name="_Toc394071698"/>
                          <w:bookmarkStart w:id="489" w:name="_Toc422171450"/>
                          <w:bookmarkStart w:id="490" w:name="_Toc422253360"/>
                          <w:bookmarkStart w:id="491" w:name="_Toc422262490"/>
                          <w:bookmarkEnd w:id="482"/>
                          <w:bookmarkEnd w:id="483"/>
                          <w:bookmarkEnd w:id="484"/>
                          <w:bookmarkEnd w:id="485"/>
                          <w:bookmarkEnd w:id="486"/>
                          <w:bookmarkEnd w:id="487"/>
                          <w:bookmarkEnd w:id="488"/>
                          <w:bookmarkEnd w:id="489"/>
                          <w:bookmarkEnd w:id="490"/>
                          <w:bookmarkEnd w:id="491"/>
                        </w:p>
                      </w:txbxContent>
                    </v:textbox>
                  </v:rect>
                  <v:shape id="Straight Arrow Connector 571" o:spid="_x0000_s1158"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nn4MUAAADcAAAADwAAAGRycy9kb3ducmV2LnhtbESP0WrCQBRE3wv+w3KFvtWNlVaJrtIW&#10;S1tBiJoPuGSvSTR7N2S3ZvP33UKhj8PMnGFWm2AacaPO1ZYVTCcJCOLC6ppLBfnp/WEBwnlkjY1l&#10;UjCQg816dLfCVNueD3Q7+lJECLsUFVTet6mUrqjIoJvYljh6Z9sZ9FF2pdQd9hFuGvmYJM/SYM1x&#10;ocKW3ioqrsdvo6CfhY8hC1/ZZcjPnO22/jW3e6Xux+FlCcJT8P/hv/anVvA0n8LvmXg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nn4MUAAADcAAAADwAAAAAAAAAA&#10;AAAAAAChAgAAZHJzL2Rvd25yZXYueG1sUEsFBgAAAAAEAAQA+QAAAJMDAAAAAA==&#10;" strokecolor="red" strokeweight="1pt">
                    <v:stroke endarrow="block" endarrowwidth="narrow"/>
                    <v:shadow on="t" color="black" opacity="24903f" origin=",.5" offset="0,.55556mm"/>
                  </v:shape>
                  <v:rect id="Rectangle 572" o:spid="_x0000_s1159"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8M8QA&#10;AADcAAAADwAAAGRycy9kb3ducmV2LnhtbESP0WoCMRRE3wv9h3ALfZGaVXRbtkYRQehrt37AJbnd&#10;xG5u1k10t/36RhB8HGbmDLPajL4VF+qjC6xgNi1AEOtgHDcKDl/7lzcQMSEbbAOTgl+KsFk/Pqyw&#10;MmHgT7rUqREZwrFCBTalrpIyakse4zR0xNn7Dr3HlGXfSNPjkOG+lfOiKKVHx3nBYkc7S/qnPnsF&#10;WurFuXWTozuVdj/U5d+kWB6Ven4at+8gEo3pHr61P4yC5escrmfy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afDP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11</w:t>
                          </w:r>
                        </w:p>
                        <w:p w:rsidR="003016C9" w:rsidRPr="002E5395" w:rsidRDefault="003016C9" w:rsidP="000311C3">
                          <w:pPr>
                            <w:pStyle w:val="Heading1"/>
                          </w:pPr>
                          <w:bookmarkStart w:id="492" w:name="_Toc392438767"/>
                          <w:bookmarkStart w:id="493" w:name="_Toc392449094"/>
                          <w:bookmarkStart w:id="494" w:name="_Toc392637758"/>
                          <w:bookmarkStart w:id="495" w:name="_Toc392638000"/>
                          <w:bookmarkStart w:id="496" w:name="_Toc394070966"/>
                          <w:bookmarkStart w:id="497" w:name="_Toc394071202"/>
                          <w:bookmarkStart w:id="498" w:name="_Toc394071699"/>
                          <w:bookmarkStart w:id="499" w:name="_Toc422171451"/>
                          <w:bookmarkStart w:id="500" w:name="_Toc422253361"/>
                          <w:bookmarkStart w:id="501" w:name="_Toc422262491"/>
                          <w:bookmarkEnd w:id="492"/>
                          <w:bookmarkEnd w:id="493"/>
                          <w:bookmarkEnd w:id="494"/>
                          <w:bookmarkEnd w:id="495"/>
                          <w:bookmarkEnd w:id="496"/>
                          <w:bookmarkEnd w:id="497"/>
                          <w:bookmarkEnd w:id="498"/>
                          <w:bookmarkEnd w:id="499"/>
                          <w:bookmarkEnd w:id="500"/>
                          <w:bookmarkEnd w:id="501"/>
                        </w:p>
                        <w:p w:rsidR="003016C9" w:rsidRPr="002E5395" w:rsidRDefault="003016C9" w:rsidP="000311C3">
                          <w:pPr>
                            <w:pStyle w:val="Heading1"/>
                          </w:pPr>
                          <w:bookmarkStart w:id="502" w:name="_Toc392438768"/>
                          <w:bookmarkStart w:id="503" w:name="_Toc392449095"/>
                          <w:bookmarkStart w:id="504" w:name="_Toc392637759"/>
                          <w:bookmarkStart w:id="505" w:name="_Toc392638001"/>
                          <w:bookmarkStart w:id="506" w:name="_Toc394070967"/>
                          <w:bookmarkStart w:id="507" w:name="_Toc394071203"/>
                          <w:bookmarkStart w:id="508" w:name="_Toc394071700"/>
                          <w:bookmarkStart w:id="509" w:name="_Toc422171452"/>
                          <w:bookmarkStart w:id="510" w:name="_Toc422253362"/>
                          <w:bookmarkStart w:id="511" w:name="_Toc422262492"/>
                          <w:bookmarkEnd w:id="502"/>
                          <w:bookmarkEnd w:id="503"/>
                          <w:bookmarkEnd w:id="504"/>
                          <w:bookmarkEnd w:id="505"/>
                          <w:bookmarkEnd w:id="506"/>
                          <w:bookmarkEnd w:id="507"/>
                          <w:bookmarkEnd w:id="508"/>
                          <w:bookmarkEnd w:id="509"/>
                          <w:bookmarkEnd w:id="510"/>
                          <w:bookmarkEnd w:id="511"/>
                        </w:p>
                      </w:txbxContent>
                    </v:textbox>
                  </v:rect>
                  <v:shape id="Straight Arrow Connector 573" o:spid="_x0000_s1160"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fcDMUAAADcAAAADwAAAGRycy9kb3ducmV2LnhtbESP0WrCQBRE3wv+w3IF3+qmlVZJXcWK&#10;pa0gRJsPuGSvSWr2bsiuZvP33UKhj8PMnGGW62AacaPO1ZYVPEwTEMSF1TWXCvKvt/sFCOeRNTaW&#10;ScFADtar0d0SU217PtLt5EsRIexSVFB536ZSuqIig25qW+LonW1n0EfZlVJ32Ee4aeRjkjxLgzXH&#10;hQpb2lZUXE5Xo6CfhfchC5/Z95CfOdvv/GtuD0pNxmHzAsJT8P/hv/aHVvA0n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fcDMUAAADcAAAADwAAAAAAAAAA&#10;AAAAAAChAgAAZHJzL2Rvd25yZXYueG1sUEsFBgAAAAAEAAQA+QAAAJMDAAAAAA==&#10;" strokecolor="red" strokeweight="1pt">
                    <v:stroke endarrow="block" endarrowwidth="narrow"/>
                    <v:shadow on="t" color="black" opacity="24903f" origin=",.5" offset="0,.55556mm"/>
                  </v:shape>
                  <v:rect id="Rectangle 574" o:spid="_x0000_s1161"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9B3MQA&#10;AADcAAAADwAAAGRycy9kb3ducmV2LnhtbESP0WoCMRRE34X+Q7gFX6RmK7otW6OUguBrVz/gktxu&#10;Yjc32010t/16UxB8HGbmDLPejr4VF+qjC6zgeV6AINbBOG4UHA+7p1cQMSEbbAOTgl+KsN08TNZY&#10;mTDwJ13q1IgM4VihAptSV0kZtSWPcR464ux9hd5jyrJvpOlxyHDfykVRlNKj47xgsaMPS/q7PnsF&#10;WurluXWzk/sp7W6oy79ZsTopNX0c399AJBrTPXxr742C1c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QdzEAAAA3AAAAA8AAAAAAAAAAAAAAAAAmAIAAGRycy9k&#10;b3ducmV2LnhtbFBLBQYAAAAABAAEAPUAAACJAwAAAAA=&#10;" fillcolor="#faff7d" strokecolor="red">
                    <v:shadow on="t" color="black" opacity="22937f" origin=",.5" offset="0,.63889mm"/>
                    <v:textbox>
                      <w:txbxContent>
                        <w:p w:rsidR="003016C9" w:rsidRPr="002E5395" w:rsidRDefault="003016C9" w:rsidP="000311C3">
                          <w:pPr>
                            <w:jc w:val="center"/>
                          </w:pPr>
                          <w:r>
                            <w:rPr>
                              <w:color w:val="000000"/>
                            </w:rPr>
                            <w:t>12</w:t>
                          </w:r>
                        </w:p>
                      </w:txbxContent>
                    </v:textbox>
                  </v:rect>
                  <v:shape id="Straight Arrow Connector 575" o:spid="_x0000_s1162"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h48YAAADcAAAADwAAAGRycy9kb3ducmV2LnhtbESP3UrDQBSE7wXfYTmCd3ZjpVZit6UV&#10;S3+gEGse4JA9TWKzZ0N222zevisIXg4z8w0zWwTTiCt1rras4HmUgCAurK65VJB/r5/eQDiPrLGx&#10;TAoGcrCY39/NMNW25y+6Hn0pIoRdigoq79tUSldUZNCNbEscvZPtDPoou1LqDvsIN40cJ8mrNFhz&#10;XKiwpY+KivPxYhT0L2EzZGGX/Qz5ibP9p1/l9qDU40NYvoPwFPx/+K+91Qom0wn8nolH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y4ePGAAAA3AAAAA8AAAAAAAAA&#10;AAAAAAAAoQIAAGRycy9kb3ducmV2LnhtbFBLBQYAAAAABAAEAPkAAACUAwAAAAA=&#10;" strokecolor="red" strokeweight="1pt">
                    <v:stroke endarrow="block" endarrowwidth="narrow"/>
                    <v:shadow on="t" color="black" opacity="24903f" origin=",.5" offset="0,.55556mm"/>
                  </v:shape>
                  <v:shape id="Straight Arrow Connector 576" o:spid="_x0000_s1163"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B/lMUAAADcAAAADwAAAGRycy9kb3ducmV2LnhtbESP0WrCQBRE3wv9h+UW+lY3tVRL6ipa&#10;KlVBSG0+4JK9JqnZuyG7ms3fu0Khj8PMnGFmi2AacaHO1ZYVPI8SEMSF1TWXCvKf9dMbCOeRNTaW&#10;ScFADhbz+7sZptr2/E2Xgy9FhLBLUUHlfZtK6YqKDLqRbYmjd7SdQR9lV0rdYR/hppHjJJlIgzXH&#10;hQpb+qioOB3ORkH/Er6GLGyz3yE/crb79Kvc7pV6fAjLdxCegv8P/7U3WsHrdAK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B/lMUAAADcAAAADwAAAAAAAAAA&#10;AAAAAAChAgAAZHJzL2Rvd25yZXYueG1sUEsFBgAAAAAEAAQA+QAAAJMDAAAAAA==&#10;" strokecolor="red" strokeweight="1pt">
                    <v:stroke endarrow="block" endarrowwidth="narrow"/>
                    <v:shadow on="t" color="black" opacity="24903f" origin=",.5" offset="0,.55556mm"/>
                  </v:shape>
                  <v:shape id="Straight Arrow Connector 577" o:spid="_x0000_s1164"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tR8EAAADcAAAADwAAAGRycy9kb3ducmV2LnhtbESPQYvCMBSE74L/ITzBm6YKaqlGEUFY&#10;7GlVen40z7bYvJQm0e6/NwsLexxm5htmdxhMK17Uu8aygsU8AUFcWt1wpeB+O89SEM4ja2wtk4If&#10;cnDYj0c7zLR98ze9rr4SEcIuQwW1910mpStrMujmtiOO3sP2Bn2UfSV1j+8IN61cJslaGmw4LtTY&#10;0amm8nkNRkEozgUXnIZLvsjX7TGnW0iDUtPJcNyC8DT4//Bf+0srWG0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1m1HwQAAANwAAAAPAAAAAAAAAAAAAAAA&#10;AKECAABkcnMvZG93bnJldi54bWxQSwUGAAAAAAQABAD5AAAAjwMAAAAA&#10;" strokecolor="red" strokeweight="1pt">
                    <v:stroke endarrow="block" endarrowwidth="narrow"/>
                    <v:shadow on="t" color="black" opacity="24903f" origin=",.5" offset="0,.55556mm"/>
                  </v:shape>
                </v:group>
                <v:group id="Group 578" o:spid="_x0000_s1165"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tJPsMAAADcAAAADwAAAGRycy9kb3ducmV2LnhtbERPTWvCQBC9F/wPywi9&#10;1U0UW4luQpBaepBCVRBvQ3ZMQrKzIbtN4r/vHgo9Pt73LptMKwbqXW1ZQbyIQBAXVtdcKricDy8b&#10;EM4ja2wtk4IHOcjS2dMOE21H/qbh5EsRQtglqKDyvkukdEVFBt3CdsSBu9veoA+wL6XucQzhppXL&#10;KHqVBmsODRV2tK+oaE4/RsHHiGO+it+HY3PfP27n9d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2O0k+wwAAANwAAAAP&#10;AAAAAAAAAAAAAAAAAKoCAABkcnMvZG93bnJldi54bWxQSwUGAAAAAAQABAD6AAAAmgMAAAAA&#10;">
                  <v:rect id="Rectangle 579" o:spid="_x0000_s1166"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7uQsQA&#10;AADcAAAADwAAAGRycy9kb3ducmV2LnhtbESPUUvDMBSF3wX/Q7iCL8OliquuNhsiDHy18wdckrsm&#10;tbmpTbZ2+/VGEHw8nHO+w6m3s+/FicboAiu4XxYgiHUwjlsFn/vd3TOImJAN9oFJwZkibDfXVzVW&#10;Jkz8QacmtSJDOFaowKY0VFJGbcljXIaBOHuHMHpMWY6tNCNOGe57+VAUpfToOC9YHOjNkv5qjl6B&#10;lvrx2LtF575Lu5ua8rIoVp1Stzfz6wuIRHP6D/+1342C1dMa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7kL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7</w:t>
                          </w:r>
                        </w:p>
                        <w:p w:rsidR="003016C9" w:rsidRPr="0043284C" w:rsidRDefault="003016C9" w:rsidP="000311C3">
                          <w:pPr>
                            <w:pStyle w:val="Heading1"/>
                          </w:pPr>
                          <w:bookmarkStart w:id="512" w:name="_Toc392438769"/>
                          <w:bookmarkStart w:id="513" w:name="_Toc392449096"/>
                          <w:bookmarkStart w:id="514" w:name="_Toc392637760"/>
                          <w:bookmarkStart w:id="515" w:name="_Toc392638002"/>
                          <w:bookmarkStart w:id="516" w:name="_Toc394070968"/>
                          <w:bookmarkStart w:id="517" w:name="_Toc394071204"/>
                          <w:bookmarkStart w:id="518" w:name="_Toc394071701"/>
                          <w:bookmarkStart w:id="519" w:name="_Toc422171453"/>
                          <w:bookmarkStart w:id="520" w:name="_Toc422253363"/>
                          <w:bookmarkStart w:id="521" w:name="_Toc422262493"/>
                          <w:bookmarkEnd w:id="512"/>
                          <w:bookmarkEnd w:id="513"/>
                          <w:bookmarkEnd w:id="514"/>
                          <w:bookmarkEnd w:id="515"/>
                          <w:bookmarkEnd w:id="516"/>
                          <w:bookmarkEnd w:id="517"/>
                          <w:bookmarkEnd w:id="518"/>
                          <w:bookmarkEnd w:id="519"/>
                          <w:bookmarkEnd w:id="520"/>
                          <w:bookmarkEnd w:id="521"/>
                        </w:p>
                        <w:p w:rsidR="003016C9" w:rsidRPr="002E5395" w:rsidRDefault="003016C9" w:rsidP="000311C3">
                          <w:pPr>
                            <w:pStyle w:val="Heading1"/>
                          </w:pPr>
                          <w:bookmarkStart w:id="522" w:name="_Toc392438770"/>
                          <w:bookmarkStart w:id="523" w:name="_Toc392449097"/>
                          <w:bookmarkStart w:id="524" w:name="_Toc392637761"/>
                          <w:bookmarkStart w:id="525" w:name="_Toc392638003"/>
                          <w:bookmarkStart w:id="526" w:name="_Toc394070969"/>
                          <w:bookmarkStart w:id="527" w:name="_Toc394071205"/>
                          <w:bookmarkStart w:id="528" w:name="_Toc394071702"/>
                          <w:bookmarkStart w:id="529" w:name="_Toc422171454"/>
                          <w:bookmarkStart w:id="530" w:name="_Toc422253364"/>
                          <w:bookmarkStart w:id="531" w:name="_Toc422262494"/>
                          <w:bookmarkEnd w:id="522"/>
                          <w:bookmarkEnd w:id="523"/>
                          <w:bookmarkEnd w:id="524"/>
                          <w:bookmarkEnd w:id="525"/>
                          <w:bookmarkEnd w:id="526"/>
                          <w:bookmarkEnd w:id="527"/>
                          <w:bookmarkEnd w:id="528"/>
                          <w:bookmarkEnd w:id="529"/>
                          <w:bookmarkEnd w:id="530"/>
                          <w:bookmarkEnd w:id="531"/>
                        </w:p>
                      </w:txbxContent>
                    </v:textbox>
                  </v:rect>
                  <v:shape id="Straight Arrow Connector 580" o:spid="_x0000_s1167"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qFFL8AAADcAAAADwAAAGRycy9kb3ducmV2LnhtbERPz2vCMBS+C/sfwhvspqnCSqlNRQbC&#10;sKfV0fOjebbF5qU0idb/3hwGO358v4vDYkZxp9kNlhVsNwkI4tbqgTsFv5fTOgPhPLLG0TIpeJKD&#10;Q/m2KjDX9sE/dK99J2IIuxwV9N5PuZSu7cmg29iJOHJXOxv0Ec6d1DM+YrgZ5S5JUmlw4NjQ40Rf&#10;PbW3OhgFoTk13HAWztW2SsdjRZeQBaU+3pfjHoSnxf+L/9zfWsFnFufHM/EIy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qFFL8AAADcAAAADwAAAAAAAAAAAAAAAACh&#10;AgAAZHJzL2Rvd25yZXYueG1sUEsFBgAAAAAEAAQA+QAAAI0DAAAAAA==&#10;" strokecolor="red" strokeweight="1pt">
                    <v:stroke endarrow="block" endarrowwidth="narrow"/>
                    <v:shadow on="t" color="black" opacity="24903f" origin=",.5" offset="0,.55556mm"/>
                  </v:shape>
                  <v:rect id="Rectangle 581" o:spid="_x0000_s1168"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2SY8MA&#10;AADcAAAADwAAAGRycy9kb3ducmV2LnhtbESP0WoCMRRE3wv9h3ALfRHNWnSRrVFKQeiraz/gktxu&#10;Yjc32010t369EQQfh5k5w6y3o2/FmfroAiuYzwoQxDoYx42C78NuugIRE7LBNjAp+KcI283z0xor&#10;Ewbe07lOjcgQjhUqsCl1lZRRW/IYZ6Ejzt5P6D2mLPtGmh6HDPetfCuKUnp0nBcsdvRpSf/WJ69A&#10;S704tW5ydH+l3Q11eZkUy6NSry/jxzuIRGN6hO/tL6NguZrD7Uw+An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2SY8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8</w:t>
                          </w:r>
                        </w:p>
                        <w:p w:rsidR="003016C9" w:rsidRPr="0043284C" w:rsidRDefault="003016C9" w:rsidP="000311C3">
                          <w:pPr>
                            <w:pStyle w:val="Heading1"/>
                          </w:pPr>
                          <w:bookmarkStart w:id="532" w:name="_Toc392438771"/>
                          <w:bookmarkStart w:id="533" w:name="_Toc392449098"/>
                          <w:bookmarkStart w:id="534" w:name="_Toc392637762"/>
                          <w:bookmarkStart w:id="535" w:name="_Toc392638004"/>
                          <w:bookmarkStart w:id="536" w:name="_Toc394070970"/>
                          <w:bookmarkStart w:id="537" w:name="_Toc394071206"/>
                          <w:bookmarkStart w:id="538" w:name="_Toc394071703"/>
                          <w:bookmarkStart w:id="539" w:name="_Toc422171455"/>
                          <w:bookmarkStart w:id="540" w:name="_Toc422253365"/>
                          <w:bookmarkStart w:id="541" w:name="_Toc422262495"/>
                          <w:bookmarkEnd w:id="532"/>
                          <w:bookmarkEnd w:id="533"/>
                          <w:bookmarkEnd w:id="534"/>
                          <w:bookmarkEnd w:id="535"/>
                          <w:bookmarkEnd w:id="536"/>
                          <w:bookmarkEnd w:id="537"/>
                          <w:bookmarkEnd w:id="538"/>
                          <w:bookmarkEnd w:id="539"/>
                          <w:bookmarkEnd w:id="540"/>
                          <w:bookmarkEnd w:id="541"/>
                        </w:p>
                        <w:p w:rsidR="003016C9" w:rsidRPr="002E5395" w:rsidRDefault="003016C9" w:rsidP="000311C3">
                          <w:pPr>
                            <w:pStyle w:val="Heading1"/>
                          </w:pPr>
                          <w:bookmarkStart w:id="542" w:name="_Toc392438772"/>
                          <w:bookmarkStart w:id="543" w:name="_Toc392449099"/>
                          <w:bookmarkStart w:id="544" w:name="_Toc392637763"/>
                          <w:bookmarkStart w:id="545" w:name="_Toc392638005"/>
                          <w:bookmarkStart w:id="546" w:name="_Toc394070971"/>
                          <w:bookmarkStart w:id="547" w:name="_Toc394071207"/>
                          <w:bookmarkStart w:id="548" w:name="_Toc394071704"/>
                          <w:bookmarkStart w:id="549" w:name="_Toc422171456"/>
                          <w:bookmarkStart w:id="550" w:name="_Toc422253366"/>
                          <w:bookmarkStart w:id="551" w:name="_Toc422262496"/>
                          <w:bookmarkEnd w:id="542"/>
                          <w:bookmarkEnd w:id="543"/>
                          <w:bookmarkEnd w:id="544"/>
                          <w:bookmarkEnd w:id="545"/>
                          <w:bookmarkEnd w:id="546"/>
                          <w:bookmarkEnd w:id="547"/>
                          <w:bookmarkEnd w:id="548"/>
                          <w:bookmarkEnd w:id="549"/>
                          <w:bookmarkEnd w:id="550"/>
                          <w:bookmarkEnd w:id="551"/>
                        </w:p>
                      </w:txbxContent>
                    </v:textbox>
                  </v:rect>
                  <v:shape id="Straight Arrow Connector 582" o:spid="_x0000_s1169"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oeDsYAAADcAAAADwAAAGRycy9kb3ducmV2LnhtbESP3WrCQBSE7wXfYTmF3ohuFCqaukoI&#10;CBZB/KO9PWaPSTB7NmRXk769KxR6OczMN8xi1ZlKPKhxpWUF41EEgjizuuRcwfm0Hs5AOI+ssbJM&#10;Cn7JwWrZ7y0w1rblAz2OPhcBwi5GBYX3dSylywoy6Ea2Jg7e1TYGfZBNLnWDbYCbSk6iaCoNlhwW&#10;CqwpLSi7He9GwSGpr5fLT7Ldp9/3+W7wtU9v21ap97cu+QThqfP/4b/2Riv4mE3gdSYcAbl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aHg7GAAAA3AAAAA8AAAAAAAAA&#10;AAAAAAAAoQIAAGRycy9kb3ducmV2LnhtbFBLBQYAAAAABAAEAPkAAACUAwAAAAA=&#10;" strokecolor="red" strokeweight="1pt">
                    <v:stroke endarrow="block" endarrowwidth="narrow"/>
                    <v:shadow on="t" color="black" opacity="24903f" origin=",.5" offset="0,.55556mm"/>
                  </v:shape>
                </v:group>
                <v:shape id="Straight Arrow Connector 583" o:spid="_x0000_s1170"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a7lccAAADcAAAADwAAAGRycy9kb3ducmV2LnhtbESP3WrCQBSE7wt9h+UUelPqxoq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ruVxwAAANwAAAAPAAAAAAAA&#10;AAAAAAAAAKECAABkcnMvZG93bnJldi54bWxQSwUGAAAAAAQABAD5AAAAlQMAAAAA&#10;" strokecolor="red" strokeweight="1pt">
                  <v:stroke endarrow="block" endarrowwidth="narrow"/>
                  <v:shadow on="t" color="black" opacity="24903f" origin=",.5" offset="0,.55556mm"/>
                </v:shape>
                <v:shape id="Straight Arrow Connector 584" o:spid="_x0000_s1171"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8j4ccAAADcAAAADwAAAGRycy9kb3ducmV2LnhtbESP3WrCQBSE7wt9h+UUelPqxqK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vyPhxwAAANwAAAAPAAAAAAAA&#10;AAAAAAAAAKECAABkcnMvZG93bnJldi54bWxQSwUGAAAAAAQABAD5AAAAlQMAAAAA&#10;" strokecolor="red" strokeweight="1pt">
                  <v:stroke endarrow="block" endarrowwidth="narrow"/>
                  <v:shadow on="t" color="black" opacity="24903f" origin=",.5" offset="0,.55556mm"/>
                </v:shape>
                <v:shape id="Straight Arrow Connector 585" o:spid="_x0000_s1172"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0mjMEAAADcAAAADwAAAGRycy9kb3ducmV2LnhtbESPzarCMBSE94LvEI5wd5p6QSnVKCII&#10;crvyh64PzbEtNielSbS+vbkguBxm5htmvR1MKx7Uu8aygvksAUFcWt1wpeB6OUxTEM4ja2wtk4IX&#10;OdhuxqM1Zto++USPs69EhLDLUEHtfZdJ6cqaDLqZ7Yijd7O9QR9lX0nd4zPCTSt/k2QpDTYcF2rs&#10;aF9TeT8HoyAUh4ILTsNfPs+X7S6nS0iDUj+TYbcC4Wnw3/CnfdQKFu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nSaMwQAAANwAAAAPAAAAAAAAAAAAAAAA&#10;AKECAABkcnMvZG93bnJldi54bWxQSwUGAAAAAAQABAD5AAAAjwMAAAAA&#10;" strokecolor="red" strokeweight="1pt">
                  <v:stroke endarrow="block" endarrowwidth="narrow"/>
                  <v:shadow on="t" color="black" opacity="24903f" origin=",.5" offset="0,.55556mm"/>
                </v:shape>
              </v:group>
            </w:pict>
          </mc:Fallback>
        </mc:AlternateContent>
      </w:r>
    </w:p>
    <w:p w:rsidR="004F28A4" w:rsidRDefault="000311C3" w:rsidP="004F28A4">
      <w:pPr>
        <w:pStyle w:val="BodyText"/>
        <w:keepNext/>
        <w:spacing w:line="360" w:lineRule="auto"/>
        <w:jc w:val="center"/>
      </w:pPr>
      <w:r>
        <w:rPr>
          <w:noProof/>
        </w:rPr>
        <w:lastRenderedPageBreak/>
        <w:drawing>
          <wp:inline distT="0" distB="0" distL="0" distR="0" wp14:anchorId="4081BD00" wp14:editId="4C3C7B1F">
            <wp:extent cx="1890886" cy="2836214"/>
            <wp:effectExtent l="0" t="0" r="0" b="8890"/>
            <wp:docPr id="656" name="Picture 656"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474C3119" wp14:editId="510467F2">
            <wp:extent cx="1923863" cy="2830195"/>
            <wp:effectExtent l="0" t="0" r="6985" b="0"/>
            <wp:docPr id="657" name="Picture 657"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31147CEA" wp14:editId="7A08FA37">
            <wp:extent cx="1882500" cy="2823633"/>
            <wp:effectExtent l="0" t="0" r="0" b="0"/>
            <wp:docPr id="658" name="Picture 658"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552" w:name="_Toc394071430"/>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4F28A4">
        <w:rPr>
          <w:sz w:val="26"/>
        </w:rPr>
        <w:t xml:space="preserve"> Màn hình chi tiết kẹt xe 1</w:t>
      </w:r>
      <w:bookmarkEnd w:id="552"/>
    </w:p>
    <w:p w:rsidR="004F28A4" w:rsidRDefault="000311C3" w:rsidP="004F28A4">
      <w:pPr>
        <w:pStyle w:val="BodyText"/>
        <w:keepNext/>
        <w:spacing w:line="360" w:lineRule="auto"/>
        <w:jc w:val="center"/>
      </w:pPr>
      <w:r>
        <w:rPr>
          <w:b/>
          <w:noProof/>
        </w:rPr>
        <mc:AlternateContent>
          <mc:Choice Requires="wpg">
            <w:drawing>
              <wp:anchor distT="0" distB="0" distL="114300" distR="114300" simplePos="0" relativeHeight="251653632" behindDoc="0" locked="0" layoutInCell="1" allowOverlap="1" wp14:anchorId="45740EAF" wp14:editId="10642F69">
                <wp:simplePos x="0" y="0"/>
                <wp:positionH relativeFrom="column">
                  <wp:posOffset>457200</wp:posOffset>
                </wp:positionH>
                <wp:positionV relativeFrom="paragraph">
                  <wp:posOffset>228600</wp:posOffset>
                </wp:positionV>
                <wp:extent cx="5257800" cy="2171700"/>
                <wp:effectExtent l="50800" t="50800" r="76200" b="114300"/>
                <wp:wrapNone/>
                <wp:docPr id="586" name="Group 586"/>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587" name="Group 587"/>
                        <wpg:cNvGrpSpPr/>
                        <wpg:grpSpPr>
                          <a:xfrm>
                            <a:off x="2743200" y="114300"/>
                            <a:ext cx="914400" cy="342900"/>
                            <a:chOff x="0" y="571500"/>
                            <a:chExt cx="914400" cy="342900"/>
                          </a:xfrm>
                        </wpg:grpSpPr>
                        <wps:wsp>
                          <wps:cNvPr id="588" name="Rectangle 588"/>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15</w:t>
                                </w:r>
                              </w:p>
                              <w:p w:rsidR="003016C9" w:rsidRPr="002E5395" w:rsidRDefault="003016C9" w:rsidP="000311C3">
                                <w:pPr>
                                  <w:pStyle w:val="Heading1"/>
                                </w:pPr>
                                <w:bookmarkStart w:id="553" w:name="_Toc392438773"/>
                                <w:bookmarkStart w:id="554" w:name="_Toc392449100"/>
                                <w:bookmarkStart w:id="555" w:name="_Toc392637764"/>
                                <w:bookmarkStart w:id="556" w:name="_Toc392638006"/>
                                <w:bookmarkStart w:id="557" w:name="_Toc394070972"/>
                                <w:bookmarkStart w:id="558" w:name="_Toc394071208"/>
                                <w:bookmarkStart w:id="559" w:name="_Toc394071705"/>
                                <w:bookmarkStart w:id="560" w:name="_Toc422171457"/>
                                <w:bookmarkStart w:id="561" w:name="_Toc422253367"/>
                                <w:bookmarkStart w:id="562" w:name="_Toc422262497"/>
                                <w:bookmarkEnd w:id="553"/>
                                <w:bookmarkEnd w:id="554"/>
                                <w:bookmarkEnd w:id="555"/>
                                <w:bookmarkEnd w:id="556"/>
                                <w:bookmarkEnd w:id="557"/>
                                <w:bookmarkEnd w:id="558"/>
                                <w:bookmarkEnd w:id="559"/>
                                <w:bookmarkEnd w:id="560"/>
                                <w:bookmarkEnd w:id="561"/>
                                <w:bookmarkEnd w:id="562"/>
                              </w:p>
                              <w:p w:rsidR="003016C9" w:rsidRPr="002E5395" w:rsidRDefault="003016C9" w:rsidP="000311C3">
                                <w:pPr>
                                  <w:pStyle w:val="Heading1"/>
                                </w:pPr>
                                <w:bookmarkStart w:id="563" w:name="_Toc392438774"/>
                                <w:bookmarkStart w:id="564" w:name="_Toc392449101"/>
                                <w:bookmarkStart w:id="565" w:name="_Toc392637765"/>
                                <w:bookmarkStart w:id="566" w:name="_Toc392638007"/>
                                <w:bookmarkStart w:id="567" w:name="_Toc394070973"/>
                                <w:bookmarkStart w:id="568" w:name="_Toc394071209"/>
                                <w:bookmarkStart w:id="569" w:name="_Toc394071706"/>
                                <w:bookmarkStart w:id="570" w:name="_Toc422171458"/>
                                <w:bookmarkStart w:id="571" w:name="_Toc422253368"/>
                                <w:bookmarkStart w:id="572" w:name="_Toc422262498"/>
                                <w:bookmarkEnd w:id="563"/>
                                <w:bookmarkEnd w:id="564"/>
                                <w:bookmarkEnd w:id="565"/>
                                <w:bookmarkEnd w:id="566"/>
                                <w:bookmarkEnd w:id="567"/>
                                <w:bookmarkEnd w:id="568"/>
                                <w:bookmarkEnd w:id="569"/>
                                <w:bookmarkEnd w:id="570"/>
                                <w:bookmarkEnd w:id="571"/>
                                <w:bookmarkEnd w:id="57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0" name="Group 590"/>
                        <wpg:cNvGrpSpPr/>
                        <wpg:grpSpPr>
                          <a:xfrm>
                            <a:off x="1600200" y="1257300"/>
                            <a:ext cx="457200" cy="914400"/>
                            <a:chOff x="0" y="-571500"/>
                            <a:chExt cx="457200" cy="914400"/>
                          </a:xfrm>
                        </wpg:grpSpPr>
                        <wps:wsp>
                          <wps:cNvPr id="591" name="Rectangle 591"/>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14</w:t>
                                </w:r>
                              </w:p>
                              <w:p w:rsidR="003016C9" w:rsidRPr="002E5395" w:rsidRDefault="003016C9" w:rsidP="000311C3">
                                <w:pPr>
                                  <w:pStyle w:val="Heading1"/>
                                </w:pPr>
                                <w:bookmarkStart w:id="573" w:name="_Toc392438775"/>
                                <w:bookmarkStart w:id="574" w:name="_Toc392449102"/>
                                <w:bookmarkStart w:id="575" w:name="_Toc392637766"/>
                                <w:bookmarkStart w:id="576" w:name="_Toc392638008"/>
                                <w:bookmarkStart w:id="577" w:name="_Toc394070974"/>
                                <w:bookmarkStart w:id="578" w:name="_Toc394071210"/>
                                <w:bookmarkStart w:id="579" w:name="_Toc394071707"/>
                                <w:bookmarkStart w:id="580" w:name="_Toc422171459"/>
                                <w:bookmarkStart w:id="581" w:name="_Toc422253369"/>
                                <w:bookmarkStart w:id="582" w:name="_Toc422262499"/>
                                <w:bookmarkEnd w:id="573"/>
                                <w:bookmarkEnd w:id="574"/>
                                <w:bookmarkEnd w:id="575"/>
                                <w:bookmarkEnd w:id="576"/>
                                <w:bookmarkEnd w:id="577"/>
                                <w:bookmarkEnd w:id="578"/>
                                <w:bookmarkEnd w:id="579"/>
                                <w:bookmarkEnd w:id="580"/>
                                <w:bookmarkEnd w:id="581"/>
                                <w:bookmarkEnd w:id="582"/>
                              </w:p>
                              <w:p w:rsidR="003016C9" w:rsidRPr="002E5395" w:rsidRDefault="003016C9" w:rsidP="000311C3">
                                <w:pPr>
                                  <w:pStyle w:val="Heading1"/>
                                </w:pPr>
                                <w:bookmarkStart w:id="583" w:name="_Toc392438776"/>
                                <w:bookmarkStart w:id="584" w:name="_Toc392449103"/>
                                <w:bookmarkStart w:id="585" w:name="_Toc392637767"/>
                                <w:bookmarkStart w:id="586" w:name="_Toc392638009"/>
                                <w:bookmarkStart w:id="587" w:name="_Toc394070975"/>
                                <w:bookmarkStart w:id="588" w:name="_Toc394071211"/>
                                <w:bookmarkStart w:id="589" w:name="_Toc394071708"/>
                                <w:bookmarkStart w:id="590" w:name="_Toc422171460"/>
                                <w:bookmarkStart w:id="591" w:name="_Toc422253370"/>
                                <w:bookmarkStart w:id="592" w:name="_Toc422262500"/>
                                <w:bookmarkEnd w:id="583"/>
                                <w:bookmarkEnd w:id="584"/>
                                <w:bookmarkEnd w:id="585"/>
                                <w:bookmarkEnd w:id="586"/>
                                <w:bookmarkEnd w:id="587"/>
                                <w:bookmarkEnd w:id="588"/>
                                <w:bookmarkEnd w:id="589"/>
                                <w:bookmarkEnd w:id="590"/>
                                <w:bookmarkEnd w:id="591"/>
                                <w:bookmarkEnd w:id="5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3" name="Group 593"/>
                        <wpg:cNvGrpSpPr/>
                        <wpg:grpSpPr>
                          <a:xfrm>
                            <a:off x="2743200" y="685800"/>
                            <a:ext cx="1143000" cy="571500"/>
                            <a:chOff x="-228600" y="228600"/>
                            <a:chExt cx="1143000" cy="571500"/>
                          </a:xfrm>
                        </wpg:grpSpPr>
                        <wps:wsp>
                          <wps:cNvPr id="594" name="Rectangle 59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16</w:t>
                                </w:r>
                              </w:p>
                              <w:p w:rsidR="003016C9" w:rsidRPr="002E5395" w:rsidRDefault="003016C9" w:rsidP="000311C3">
                                <w:pPr>
                                  <w:pStyle w:val="Heading1"/>
                                </w:pPr>
                                <w:bookmarkStart w:id="593" w:name="_Toc392438777"/>
                                <w:bookmarkStart w:id="594" w:name="_Toc392449104"/>
                                <w:bookmarkStart w:id="595" w:name="_Toc392637768"/>
                                <w:bookmarkStart w:id="596" w:name="_Toc392638010"/>
                                <w:bookmarkStart w:id="597" w:name="_Toc394070976"/>
                                <w:bookmarkStart w:id="598" w:name="_Toc394071212"/>
                                <w:bookmarkStart w:id="599" w:name="_Toc394071709"/>
                                <w:bookmarkStart w:id="600" w:name="_Toc422171461"/>
                                <w:bookmarkStart w:id="601" w:name="_Toc422253371"/>
                                <w:bookmarkStart w:id="602" w:name="_Toc422262501"/>
                                <w:bookmarkEnd w:id="593"/>
                                <w:bookmarkEnd w:id="594"/>
                                <w:bookmarkEnd w:id="595"/>
                                <w:bookmarkEnd w:id="596"/>
                                <w:bookmarkEnd w:id="597"/>
                                <w:bookmarkEnd w:id="598"/>
                                <w:bookmarkEnd w:id="599"/>
                                <w:bookmarkEnd w:id="600"/>
                                <w:bookmarkEnd w:id="601"/>
                                <w:bookmarkEnd w:id="602"/>
                              </w:p>
                              <w:p w:rsidR="003016C9" w:rsidRPr="002E5395" w:rsidRDefault="003016C9" w:rsidP="000311C3">
                                <w:pPr>
                                  <w:pStyle w:val="Heading1"/>
                                </w:pPr>
                                <w:bookmarkStart w:id="603" w:name="_Toc392438778"/>
                                <w:bookmarkStart w:id="604" w:name="_Toc392449105"/>
                                <w:bookmarkStart w:id="605" w:name="_Toc392637769"/>
                                <w:bookmarkStart w:id="606" w:name="_Toc392638011"/>
                                <w:bookmarkStart w:id="607" w:name="_Toc394070977"/>
                                <w:bookmarkStart w:id="608" w:name="_Toc394071213"/>
                                <w:bookmarkStart w:id="609" w:name="_Toc394071710"/>
                                <w:bookmarkStart w:id="610" w:name="_Toc422171462"/>
                                <w:bookmarkStart w:id="611" w:name="_Toc422253372"/>
                                <w:bookmarkStart w:id="612" w:name="_Toc422262502"/>
                                <w:bookmarkEnd w:id="603"/>
                                <w:bookmarkEnd w:id="604"/>
                                <w:bookmarkEnd w:id="605"/>
                                <w:bookmarkEnd w:id="606"/>
                                <w:bookmarkEnd w:id="607"/>
                                <w:bookmarkEnd w:id="608"/>
                                <w:bookmarkEnd w:id="609"/>
                                <w:bookmarkEnd w:id="610"/>
                                <w:bookmarkEnd w:id="611"/>
                                <w:bookmarkEnd w:id="6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Straight Arrow Connector 595"/>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6" name="Group 596"/>
                        <wpg:cNvGrpSpPr/>
                        <wpg:grpSpPr>
                          <a:xfrm>
                            <a:off x="4800600" y="0"/>
                            <a:ext cx="457200" cy="800100"/>
                            <a:chOff x="-228600" y="0"/>
                            <a:chExt cx="457200" cy="800100"/>
                          </a:xfrm>
                        </wpg:grpSpPr>
                        <wps:wsp>
                          <wps:cNvPr id="597" name="Rectangle 597"/>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17</w:t>
                                </w:r>
                              </w:p>
                              <w:p w:rsidR="003016C9" w:rsidRPr="002E5395" w:rsidRDefault="003016C9" w:rsidP="000311C3">
                                <w:pPr>
                                  <w:pStyle w:val="Heading1"/>
                                </w:pPr>
                                <w:bookmarkStart w:id="613" w:name="_Toc392438779"/>
                                <w:bookmarkStart w:id="614" w:name="_Toc392449106"/>
                                <w:bookmarkStart w:id="615" w:name="_Toc392637770"/>
                                <w:bookmarkStart w:id="616" w:name="_Toc392638012"/>
                                <w:bookmarkStart w:id="617" w:name="_Toc394070978"/>
                                <w:bookmarkStart w:id="618" w:name="_Toc394071214"/>
                                <w:bookmarkStart w:id="619" w:name="_Toc394071711"/>
                                <w:bookmarkStart w:id="620" w:name="_Toc422171463"/>
                                <w:bookmarkStart w:id="621" w:name="_Toc422253373"/>
                                <w:bookmarkStart w:id="622" w:name="_Toc422262503"/>
                                <w:bookmarkEnd w:id="613"/>
                                <w:bookmarkEnd w:id="614"/>
                                <w:bookmarkEnd w:id="615"/>
                                <w:bookmarkEnd w:id="616"/>
                                <w:bookmarkEnd w:id="617"/>
                                <w:bookmarkEnd w:id="618"/>
                                <w:bookmarkEnd w:id="619"/>
                                <w:bookmarkEnd w:id="620"/>
                                <w:bookmarkEnd w:id="621"/>
                                <w:bookmarkEnd w:id="622"/>
                              </w:p>
                              <w:p w:rsidR="003016C9" w:rsidRPr="002E5395" w:rsidRDefault="003016C9" w:rsidP="000311C3">
                                <w:pPr>
                                  <w:pStyle w:val="Heading1"/>
                                </w:pPr>
                                <w:bookmarkStart w:id="623" w:name="_Toc392438780"/>
                                <w:bookmarkStart w:id="624" w:name="_Toc392449107"/>
                                <w:bookmarkStart w:id="625" w:name="_Toc392637771"/>
                                <w:bookmarkStart w:id="626" w:name="_Toc392638013"/>
                                <w:bookmarkStart w:id="627" w:name="_Toc394070979"/>
                                <w:bookmarkStart w:id="628" w:name="_Toc394071215"/>
                                <w:bookmarkStart w:id="629" w:name="_Toc394071712"/>
                                <w:bookmarkStart w:id="630" w:name="_Toc422171464"/>
                                <w:bookmarkStart w:id="631" w:name="_Toc422253374"/>
                                <w:bookmarkStart w:id="632" w:name="_Toc422262504"/>
                                <w:bookmarkEnd w:id="623"/>
                                <w:bookmarkEnd w:id="624"/>
                                <w:bookmarkEnd w:id="625"/>
                                <w:bookmarkEnd w:id="626"/>
                                <w:bookmarkEnd w:id="627"/>
                                <w:bookmarkEnd w:id="628"/>
                                <w:bookmarkEnd w:id="629"/>
                                <w:bookmarkEnd w:id="630"/>
                                <w:bookmarkEnd w:id="631"/>
                                <w:bookmarkEnd w:id="6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Straight Arrow Connector 598"/>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99" name="Straight Arrow Connector 599"/>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600" name="Group 600"/>
                        <wpg:cNvGrpSpPr/>
                        <wpg:grpSpPr>
                          <a:xfrm>
                            <a:off x="0" y="914400"/>
                            <a:ext cx="457200" cy="914400"/>
                            <a:chOff x="-228600" y="-114300"/>
                            <a:chExt cx="457200" cy="914400"/>
                          </a:xfrm>
                        </wpg:grpSpPr>
                        <wps:wsp>
                          <wps:cNvPr id="601" name="Rectangle 60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13</w:t>
                                </w:r>
                              </w:p>
                              <w:p w:rsidR="003016C9" w:rsidRPr="002E5395" w:rsidRDefault="003016C9" w:rsidP="000311C3">
                                <w:pPr>
                                  <w:pStyle w:val="Heading1"/>
                                </w:pPr>
                                <w:bookmarkStart w:id="633" w:name="_Toc392438781"/>
                                <w:bookmarkStart w:id="634" w:name="_Toc392449108"/>
                                <w:bookmarkStart w:id="635" w:name="_Toc392637772"/>
                                <w:bookmarkStart w:id="636" w:name="_Toc392638014"/>
                                <w:bookmarkStart w:id="637" w:name="_Toc394070980"/>
                                <w:bookmarkStart w:id="638" w:name="_Toc394071216"/>
                                <w:bookmarkStart w:id="639" w:name="_Toc394071713"/>
                                <w:bookmarkStart w:id="640" w:name="_Toc422171465"/>
                                <w:bookmarkStart w:id="641" w:name="_Toc422253375"/>
                                <w:bookmarkStart w:id="642" w:name="_Toc422262505"/>
                                <w:bookmarkEnd w:id="633"/>
                                <w:bookmarkEnd w:id="634"/>
                                <w:bookmarkEnd w:id="635"/>
                                <w:bookmarkEnd w:id="636"/>
                                <w:bookmarkEnd w:id="637"/>
                                <w:bookmarkEnd w:id="638"/>
                                <w:bookmarkEnd w:id="639"/>
                                <w:bookmarkEnd w:id="640"/>
                                <w:bookmarkEnd w:id="641"/>
                                <w:bookmarkEnd w:id="642"/>
                              </w:p>
                              <w:p w:rsidR="003016C9" w:rsidRPr="002E5395" w:rsidRDefault="003016C9" w:rsidP="000311C3">
                                <w:pPr>
                                  <w:pStyle w:val="Heading1"/>
                                </w:pPr>
                                <w:bookmarkStart w:id="643" w:name="_Toc392438782"/>
                                <w:bookmarkStart w:id="644" w:name="_Toc392449109"/>
                                <w:bookmarkStart w:id="645" w:name="_Toc392637773"/>
                                <w:bookmarkStart w:id="646" w:name="_Toc392638015"/>
                                <w:bookmarkStart w:id="647" w:name="_Toc394070981"/>
                                <w:bookmarkStart w:id="648" w:name="_Toc394071217"/>
                                <w:bookmarkStart w:id="649" w:name="_Toc394071714"/>
                                <w:bookmarkStart w:id="650" w:name="_Toc422171466"/>
                                <w:bookmarkStart w:id="651" w:name="_Toc422253376"/>
                                <w:bookmarkStart w:id="652" w:name="_Toc422262506"/>
                                <w:bookmarkEnd w:id="643"/>
                                <w:bookmarkEnd w:id="644"/>
                                <w:bookmarkEnd w:id="645"/>
                                <w:bookmarkEnd w:id="646"/>
                                <w:bookmarkEnd w:id="647"/>
                                <w:bookmarkEnd w:id="648"/>
                                <w:bookmarkEnd w:id="649"/>
                                <w:bookmarkEnd w:id="650"/>
                                <w:bookmarkEnd w:id="651"/>
                                <w:bookmarkEnd w:id="65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Straight Arrow Connector 602"/>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45740EAF" id="Group 586" o:spid="_x0000_s1173" style="position:absolute;left:0;text-align:left;margin-left:36pt;margin-top:18pt;width:414pt;height:171pt;z-index:251653632;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">
                <v:group id="Group 587" o:spid="_x0000_s1174"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rect id="Rectangle 588" o:spid="_x0000_s1175"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7/sEA&#10;AADcAAAADwAAAGRycy9kb3ducmV2LnhtbERP3WrCMBS+F/YO4Qx2I5puaJGuUcZA2O06H+CQnDWp&#10;zUltou329MuFsMuP778+zL4XNxqjC6zgeV2AINbBOG4VnL6Oqx2ImJAN9oFJwQ9FOOwfFjVWJkz8&#10;SbcmtSKHcKxQgU1pqKSM2pLHuA4Dcea+w+gxZTi20ow45XDfy5eiKKVHx7nB4kDvlvS5uXoFWurN&#10;tXfLzl1Ke5ya8ndZbDulnh7nt1cQieb0L767P4yC7S6vzWfyEZ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nO/7BAAAA3AAAAA8AAAAAAAAAAAAAAAAAmAIAAGRycy9kb3du&#10;cmV2LnhtbFBLBQYAAAAABAAEAPUAAACGAwAAAAA=&#10;" fillcolor="#faff7d" strokecolor="red">
                    <v:shadow on="t" color="black" opacity="22937f" origin=",.5" offset="0,.63889mm"/>
                    <v:textbox>
                      <w:txbxContent>
                        <w:p w:rsidR="003016C9" w:rsidRDefault="003016C9" w:rsidP="000311C3">
                          <w:pPr>
                            <w:jc w:val="center"/>
                            <w:rPr>
                              <w:color w:val="000000"/>
                            </w:rPr>
                          </w:pPr>
                          <w:r>
                            <w:rPr>
                              <w:color w:val="000000"/>
                            </w:rPr>
                            <w:t>15</w:t>
                          </w:r>
                        </w:p>
                        <w:p w:rsidR="003016C9" w:rsidRPr="002E5395" w:rsidRDefault="003016C9" w:rsidP="000311C3">
                          <w:pPr>
                            <w:pStyle w:val="Heading1"/>
                          </w:pPr>
                          <w:bookmarkStart w:id="653" w:name="_Toc392438773"/>
                          <w:bookmarkStart w:id="654" w:name="_Toc392449100"/>
                          <w:bookmarkStart w:id="655" w:name="_Toc392637764"/>
                          <w:bookmarkStart w:id="656" w:name="_Toc392638006"/>
                          <w:bookmarkStart w:id="657" w:name="_Toc394070972"/>
                          <w:bookmarkStart w:id="658" w:name="_Toc394071208"/>
                          <w:bookmarkStart w:id="659" w:name="_Toc394071705"/>
                          <w:bookmarkStart w:id="660" w:name="_Toc422171457"/>
                          <w:bookmarkStart w:id="661" w:name="_Toc422253367"/>
                          <w:bookmarkStart w:id="662" w:name="_Toc422262497"/>
                          <w:bookmarkEnd w:id="653"/>
                          <w:bookmarkEnd w:id="654"/>
                          <w:bookmarkEnd w:id="655"/>
                          <w:bookmarkEnd w:id="656"/>
                          <w:bookmarkEnd w:id="657"/>
                          <w:bookmarkEnd w:id="658"/>
                          <w:bookmarkEnd w:id="659"/>
                          <w:bookmarkEnd w:id="660"/>
                          <w:bookmarkEnd w:id="661"/>
                          <w:bookmarkEnd w:id="662"/>
                        </w:p>
                        <w:p w:rsidR="003016C9" w:rsidRPr="002E5395" w:rsidRDefault="003016C9" w:rsidP="000311C3">
                          <w:pPr>
                            <w:pStyle w:val="Heading1"/>
                          </w:pPr>
                          <w:bookmarkStart w:id="663" w:name="_Toc392438774"/>
                          <w:bookmarkStart w:id="664" w:name="_Toc392449101"/>
                          <w:bookmarkStart w:id="665" w:name="_Toc392637765"/>
                          <w:bookmarkStart w:id="666" w:name="_Toc392638007"/>
                          <w:bookmarkStart w:id="667" w:name="_Toc394070973"/>
                          <w:bookmarkStart w:id="668" w:name="_Toc394071209"/>
                          <w:bookmarkStart w:id="669" w:name="_Toc394071706"/>
                          <w:bookmarkStart w:id="670" w:name="_Toc422171458"/>
                          <w:bookmarkStart w:id="671" w:name="_Toc422253368"/>
                          <w:bookmarkStart w:id="672" w:name="_Toc422262498"/>
                          <w:bookmarkEnd w:id="663"/>
                          <w:bookmarkEnd w:id="664"/>
                          <w:bookmarkEnd w:id="665"/>
                          <w:bookmarkEnd w:id="666"/>
                          <w:bookmarkEnd w:id="667"/>
                          <w:bookmarkEnd w:id="668"/>
                          <w:bookmarkEnd w:id="669"/>
                          <w:bookmarkEnd w:id="670"/>
                          <w:bookmarkEnd w:id="671"/>
                          <w:bookmarkEnd w:id="672"/>
                        </w:p>
                      </w:txbxContent>
                    </v:textbox>
                  </v:rect>
                  <v:shape id="Straight Arrow Connector 589" o:spid="_x0000_s1176"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AsicEAAADcAAAADwAAAGRycy9kb3ducmV2LnhtbESPQYvCMBSE7wv+h/AEb2uqoNRqFBEE&#10;sadV6fnRPNti81KaROu/NwsLexxm5htmsxtMK57Uu8aygtk0AUFcWt1wpeB2PX6nIJxH1thaJgVv&#10;crDbjr42mGn74h96XnwlIoRdhgpq77tMSlfWZNBNbUccvbvtDfoo+0rqHl8Rblo5T5KlNNhwXKix&#10;o0NN5eMSjIJQHAsuOA3nfJYv231O15AGpSbjYb8G4Wnw/+G/9kkrWKQr+D0Tj4Dc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0CyJwQAAANwAAAAPAAAAAAAAAAAAAAAA&#10;AKECAABkcnMvZG93bnJldi54bWxQSwUGAAAAAAQABAD5AAAAjwMAAAAA&#10;" strokecolor="red" strokeweight="1pt">
                    <v:stroke endarrow="block" endarrowwidth="narrow"/>
                    <v:shadow on="t" color="black" opacity="24903f" origin=",.5" offset="0,.55556mm"/>
                  </v:shape>
                </v:group>
                <v:group id="Group 590" o:spid="_x0000_s1177"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rect id="Rectangle 591" o:spid="_x0000_s1178"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EvsQA&#10;AADcAAAADwAAAGRycy9kb3ducmV2LnhtbESP0WoCMRRE3wv9h3ALfZGaVepSV6MUQfC1Wz/gklw3&#10;0c3NdhPdrV/fFAp9HGbmDLPejr4VN+qjC6xgNi1AEOtgHDcKjp/7lzcQMSEbbAOTgm+KsN08Pqyx&#10;MmHgD7rVqREZwrFCBTalrpIyakse4zR0xNk7hd5jyrJvpOlxyHDfynlRlNKj47xgsaOdJX2pr16B&#10;lvr12rrJ2X2Vdj/U5X1SLM5KPT+N7ysQicb0H/5rH4yCxX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EBL7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14</w:t>
                          </w:r>
                        </w:p>
                        <w:p w:rsidR="003016C9" w:rsidRPr="002E5395" w:rsidRDefault="003016C9" w:rsidP="000311C3">
                          <w:pPr>
                            <w:pStyle w:val="Heading1"/>
                          </w:pPr>
                          <w:bookmarkStart w:id="673" w:name="_Toc392438775"/>
                          <w:bookmarkStart w:id="674" w:name="_Toc392449102"/>
                          <w:bookmarkStart w:id="675" w:name="_Toc392637766"/>
                          <w:bookmarkStart w:id="676" w:name="_Toc392638008"/>
                          <w:bookmarkStart w:id="677" w:name="_Toc394070974"/>
                          <w:bookmarkStart w:id="678" w:name="_Toc394071210"/>
                          <w:bookmarkStart w:id="679" w:name="_Toc394071707"/>
                          <w:bookmarkStart w:id="680" w:name="_Toc422171459"/>
                          <w:bookmarkStart w:id="681" w:name="_Toc422253369"/>
                          <w:bookmarkStart w:id="682" w:name="_Toc422262499"/>
                          <w:bookmarkEnd w:id="673"/>
                          <w:bookmarkEnd w:id="674"/>
                          <w:bookmarkEnd w:id="675"/>
                          <w:bookmarkEnd w:id="676"/>
                          <w:bookmarkEnd w:id="677"/>
                          <w:bookmarkEnd w:id="678"/>
                          <w:bookmarkEnd w:id="679"/>
                          <w:bookmarkEnd w:id="680"/>
                          <w:bookmarkEnd w:id="681"/>
                          <w:bookmarkEnd w:id="682"/>
                        </w:p>
                        <w:p w:rsidR="003016C9" w:rsidRPr="002E5395" w:rsidRDefault="003016C9" w:rsidP="000311C3">
                          <w:pPr>
                            <w:pStyle w:val="Heading1"/>
                          </w:pPr>
                          <w:bookmarkStart w:id="683" w:name="_Toc392438776"/>
                          <w:bookmarkStart w:id="684" w:name="_Toc392449103"/>
                          <w:bookmarkStart w:id="685" w:name="_Toc392637767"/>
                          <w:bookmarkStart w:id="686" w:name="_Toc392638009"/>
                          <w:bookmarkStart w:id="687" w:name="_Toc394070975"/>
                          <w:bookmarkStart w:id="688" w:name="_Toc394071211"/>
                          <w:bookmarkStart w:id="689" w:name="_Toc394071708"/>
                          <w:bookmarkStart w:id="690" w:name="_Toc422171460"/>
                          <w:bookmarkStart w:id="691" w:name="_Toc422253370"/>
                          <w:bookmarkStart w:id="692" w:name="_Toc422262500"/>
                          <w:bookmarkEnd w:id="683"/>
                          <w:bookmarkEnd w:id="684"/>
                          <w:bookmarkEnd w:id="685"/>
                          <w:bookmarkEnd w:id="686"/>
                          <w:bookmarkEnd w:id="687"/>
                          <w:bookmarkEnd w:id="688"/>
                          <w:bookmarkEnd w:id="689"/>
                          <w:bookmarkEnd w:id="690"/>
                          <w:bookmarkEnd w:id="691"/>
                          <w:bookmarkEnd w:id="692"/>
                        </w:p>
                      </w:txbxContent>
                    </v:textbox>
                  </v:rect>
                  <v:shape id="Straight Arrow Connector 592" o:spid="_x0000_s1179"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efbcUAAADcAAAADwAAAGRycy9kb3ducmV2LnhtbESP0WrCQBRE3wv+w3KFvtVNlRZNXUXF&#10;0lYQos0HXLLXJDV7N2S3ZvP33UKhj8PMnGGW62AacaPO1ZYVPE4SEMSF1TWXCvLP14c5COeRNTaW&#10;ScFADtar0d0SU217PtHt7EsRIexSVFB536ZSuqIig25iW+LoXWxn0EfZlVJ32Ee4aeQ0SZ6lwZrj&#10;QoUt7Soqrudvo6CfhbchCx/Z15BfODvs/Ta3R6Xux2HzAsJT8P/hv/a7VvC0mML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efbcUAAADcAAAADwAAAAAAAAAA&#10;AAAAAAChAgAAZHJzL2Rvd25yZXYueG1sUEsFBgAAAAAEAAQA+QAAAJMDAAAAAA==&#10;" strokecolor="red" strokeweight="1pt">
                    <v:stroke endarrow="block" endarrowwidth="narrow"/>
                    <v:shadow on="t" color="black" opacity="24903f" origin=",.5" offset="0,.55556mm"/>
                  </v:shape>
                </v:group>
                <v:group id="Group 593" o:spid="_x0000_s1180"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rect id="Rectangle 594" o:spid="_x0000_s1181"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nJsQA&#10;AADcAAAADwAAAGRycy9kb3ducmV2LnhtbESP0WoCMRRE34X+Q7gFX6RmK7q0W6OUguBrVz/gktxu&#10;Yjc32010t/16UxB8HGbmDLPejr4VF+qjC6zgeV6AINbBOG4UHA+7pxcQMSEbbAOTgl+KsN08TNZY&#10;mTDwJ13q1IgM4VihAptSV0kZtSWPcR464ux9hd5jyrJvpOlxyHDfykVRlNKj47xgsaMPS/q7PnsF&#10;WurluXWzk/sp7W6oy79ZsTopNX0c399AJBrTPXxr742C1e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zpyb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16</w:t>
                          </w:r>
                        </w:p>
                        <w:p w:rsidR="003016C9" w:rsidRPr="002E5395" w:rsidRDefault="003016C9" w:rsidP="000311C3">
                          <w:pPr>
                            <w:pStyle w:val="Heading1"/>
                          </w:pPr>
                          <w:bookmarkStart w:id="693" w:name="_Toc392438777"/>
                          <w:bookmarkStart w:id="694" w:name="_Toc392449104"/>
                          <w:bookmarkStart w:id="695" w:name="_Toc392637768"/>
                          <w:bookmarkStart w:id="696" w:name="_Toc392638010"/>
                          <w:bookmarkStart w:id="697" w:name="_Toc394070976"/>
                          <w:bookmarkStart w:id="698" w:name="_Toc394071212"/>
                          <w:bookmarkStart w:id="699" w:name="_Toc394071709"/>
                          <w:bookmarkStart w:id="700" w:name="_Toc422171461"/>
                          <w:bookmarkStart w:id="701" w:name="_Toc422253371"/>
                          <w:bookmarkStart w:id="702" w:name="_Toc422262501"/>
                          <w:bookmarkEnd w:id="693"/>
                          <w:bookmarkEnd w:id="694"/>
                          <w:bookmarkEnd w:id="695"/>
                          <w:bookmarkEnd w:id="696"/>
                          <w:bookmarkEnd w:id="697"/>
                          <w:bookmarkEnd w:id="698"/>
                          <w:bookmarkEnd w:id="699"/>
                          <w:bookmarkEnd w:id="700"/>
                          <w:bookmarkEnd w:id="701"/>
                          <w:bookmarkEnd w:id="702"/>
                        </w:p>
                        <w:p w:rsidR="003016C9" w:rsidRPr="002E5395" w:rsidRDefault="003016C9" w:rsidP="000311C3">
                          <w:pPr>
                            <w:pStyle w:val="Heading1"/>
                          </w:pPr>
                          <w:bookmarkStart w:id="703" w:name="_Toc392438778"/>
                          <w:bookmarkStart w:id="704" w:name="_Toc392449105"/>
                          <w:bookmarkStart w:id="705" w:name="_Toc392637769"/>
                          <w:bookmarkStart w:id="706" w:name="_Toc392638011"/>
                          <w:bookmarkStart w:id="707" w:name="_Toc394070977"/>
                          <w:bookmarkStart w:id="708" w:name="_Toc394071213"/>
                          <w:bookmarkStart w:id="709" w:name="_Toc394071710"/>
                          <w:bookmarkStart w:id="710" w:name="_Toc422171462"/>
                          <w:bookmarkStart w:id="711" w:name="_Toc422253372"/>
                          <w:bookmarkStart w:id="712" w:name="_Toc422262502"/>
                          <w:bookmarkEnd w:id="703"/>
                          <w:bookmarkEnd w:id="704"/>
                          <w:bookmarkEnd w:id="705"/>
                          <w:bookmarkEnd w:id="706"/>
                          <w:bookmarkEnd w:id="707"/>
                          <w:bookmarkEnd w:id="708"/>
                          <w:bookmarkEnd w:id="709"/>
                          <w:bookmarkEnd w:id="710"/>
                          <w:bookmarkEnd w:id="711"/>
                          <w:bookmarkEnd w:id="712"/>
                        </w:p>
                      </w:txbxContent>
                    </v:textbox>
                  </v:rect>
                  <v:shape id="Straight Arrow Connector 595" o:spid="_x0000_s1182"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SwUcIAAADcAAAADwAAAGRycy9kb3ducmV2LnhtbESPQYvCMBSE74L/ITzBm00VlG7XKCII&#10;Yk+rS8+P5m1bbF5Kk2j992ZhYY/DzHzDbPej6cSDBtdaVrBMUhDEldUt1wq+b6dFBsJ5ZI2dZVLw&#10;Igf73XSyxVzbJ3/R4+prESHsclTQeN/nUrqqIYMusT1x9H7sYNBHOdRSD/iMcNPJVZpupMGW40KD&#10;PR0bqu7XYBSE8lRyyVm4FMti0x0KuoUsKDWfjYdPEJ5G/x/+a5+1gvXHGn7PxCMgd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0SwUcIAAADcAAAADwAAAAAAAAAAAAAA&#10;AAChAgAAZHJzL2Rvd25yZXYueG1sUEsFBgAAAAAEAAQA+QAAAJADAAAAAA==&#10;" strokecolor="red" strokeweight="1pt">
                    <v:stroke endarrow="block" endarrowwidth="narrow"/>
                    <v:shadow on="t" color="black" opacity="24903f" origin=",.5" offset="0,.55556mm"/>
                  </v:shape>
                </v:group>
                <v:group id="Group 596" o:spid="_x0000_s1183"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rect id="Rectangle 597" o:spid="_x0000_s1184"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5UcQA&#10;AADcAAAADwAAAGRycy9kb3ducmV2LnhtbESPUUvDMBSF3wX/Q7iCL8OliquuNhsiDHy18wdckrsm&#10;tbmpTbZ2+/VGEHw8nHO+w6m3s+/FicboAiu4XxYgiHUwjlsFn/vd3TOImJAN9oFJwZkibDfXVzVW&#10;Jkz8QacmtSJDOFaowKY0VFJGbcljXIaBOHuHMHpMWY6tNCNOGe57+VAUpfToOC9YHOjNkv5qjl6B&#10;lvrx2LtF575Lu5ua8rIoVp1Stzfz6wuIRHP6D/+1342C1foJ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hOVH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17</w:t>
                          </w:r>
                        </w:p>
                        <w:p w:rsidR="003016C9" w:rsidRPr="002E5395" w:rsidRDefault="003016C9" w:rsidP="000311C3">
                          <w:pPr>
                            <w:pStyle w:val="Heading1"/>
                          </w:pPr>
                          <w:bookmarkStart w:id="713" w:name="_Toc392438779"/>
                          <w:bookmarkStart w:id="714" w:name="_Toc392449106"/>
                          <w:bookmarkStart w:id="715" w:name="_Toc392637770"/>
                          <w:bookmarkStart w:id="716" w:name="_Toc392638012"/>
                          <w:bookmarkStart w:id="717" w:name="_Toc394070978"/>
                          <w:bookmarkStart w:id="718" w:name="_Toc394071214"/>
                          <w:bookmarkStart w:id="719" w:name="_Toc394071711"/>
                          <w:bookmarkStart w:id="720" w:name="_Toc422171463"/>
                          <w:bookmarkStart w:id="721" w:name="_Toc422253373"/>
                          <w:bookmarkStart w:id="722" w:name="_Toc422262503"/>
                          <w:bookmarkEnd w:id="713"/>
                          <w:bookmarkEnd w:id="714"/>
                          <w:bookmarkEnd w:id="715"/>
                          <w:bookmarkEnd w:id="716"/>
                          <w:bookmarkEnd w:id="717"/>
                          <w:bookmarkEnd w:id="718"/>
                          <w:bookmarkEnd w:id="719"/>
                          <w:bookmarkEnd w:id="720"/>
                          <w:bookmarkEnd w:id="721"/>
                          <w:bookmarkEnd w:id="722"/>
                        </w:p>
                        <w:p w:rsidR="003016C9" w:rsidRPr="002E5395" w:rsidRDefault="003016C9" w:rsidP="000311C3">
                          <w:pPr>
                            <w:pStyle w:val="Heading1"/>
                          </w:pPr>
                          <w:bookmarkStart w:id="723" w:name="_Toc392438780"/>
                          <w:bookmarkStart w:id="724" w:name="_Toc392449107"/>
                          <w:bookmarkStart w:id="725" w:name="_Toc392637771"/>
                          <w:bookmarkStart w:id="726" w:name="_Toc392638013"/>
                          <w:bookmarkStart w:id="727" w:name="_Toc394070979"/>
                          <w:bookmarkStart w:id="728" w:name="_Toc394071215"/>
                          <w:bookmarkStart w:id="729" w:name="_Toc394071712"/>
                          <w:bookmarkStart w:id="730" w:name="_Toc422171464"/>
                          <w:bookmarkStart w:id="731" w:name="_Toc422253374"/>
                          <w:bookmarkStart w:id="732" w:name="_Toc422262504"/>
                          <w:bookmarkEnd w:id="723"/>
                          <w:bookmarkEnd w:id="724"/>
                          <w:bookmarkEnd w:id="725"/>
                          <w:bookmarkEnd w:id="726"/>
                          <w:bookmarkEnd w:id="727"/>
                          <w:bookmarkEnd w:id="728"/>
                          <w:bookmarkEnd w:id="729"/>
                          <w:bookmarkEnd w:id="730"/>
                          <w:bookmarkEnd w:id="731"/>
                          <w:bookmarkEnd w:id="732"/>
                        </w:p>
                      </w:txbxContent>
                    </v:textbox>
                  </v:rect>
                  <v:shape id="Straight Arrow Connector 598" o:spid="_x0000_s1185"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Ufz78AAADcAAAADwAAAGRycy9kb3ducmV2LnhtbERPTYvCMBC9C/6HMAveNHVBqV3TIoKw&#10;2NOq9Dw0s23ZZlKaROu/Nwdhj4/3vS8m04s7ja6zrGC9SkAQ11Z33Ci4XU/LFITzyBp7y6TgSQ6K&#10;fD7bY6btg3/ofvGNiCHsMlTQej9kUrq6JYNuZQfiyP3a0aCPcGykHvERw00vP5NkKw12HBtaHOjY&#10;Uv13CUZBqE4VV5yGc7kut/2hpGtIg1KLj+nwBcLT5P/Fb/e3VrDZxbXxTDwCMn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UUfz78AAADcAAAADwAAAAAAAAAAAAAAAACh&#10;AgAAZHJzL2Rvd25yZXYueG1sUEsFBgAAAAAEAAQA+QAAAI0DAAAAAA==&#10;" strokecolor="red" strokeweight="1pt">
                    <v:stroke endarrow="block" endarrowwidth="narrow"/>
                    <v:shadow on="t" color="black" opacity="24903f" origin=",.5" offset="0,.55556mm"/>
                  </v:shape>
                </v:group>
                <v:shape id="Straight Arrow Connector 599" o:spid="_x0000_s1186"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m6VMEAAADcAAAADwAAAGRycy9kb3ducmV2LnhtbESPQYvCMBSE74L/ITzBm6YKSu0aRQRh&#10;sSd16fnRPNti81KaRLv/3iwseBxm5htmux9MK57Uu8aygsU8AUFcWt1wpeDndpqlIJxH1thaJgW/&#10;5GC/G4+2mGn74gs9r74SEcIuQwW1910mpStrMujmtiOO3t32Bn2UfSV1j68IN61cJslaGmw4LtTY&#10;0bGm8nENRkEoTgUXnIZzvsjX7SGnW0iDUtPJcPgC4Wnwn/B/+1srWG028HcmHgG5e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CbpUwQAAANwAAAAPAAAAAAAAAAAAAAAA&#10;AKECAABkcnMvZG93bnJldi54bWxQSwUGAAAAAAQABAD5AAAAjwMAAAAA&#10;" strokecolor="red" strokeweight="1pt">
                  <v:stroke endarrow="block" endarrowwidth="narrow"/>
                  <v:shadow on="t" color="black" opacity="24903f" origin=",.5" offset="0,.55556mm"/>
                </v:shape>
                <v:group id="Group 600" o:spid="_x0000_s1187"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rect id="Rectangle 601" o:spid="_x0000_s1188"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wRcMA&#10;AADcAAAADwAAAGRycy9kb3ducmV2LnhtbESP0UoDMRRE34X+Q7iCL6VNWnQpa9NShEJfXf2AS3K7&#10;Sd3crJu0u/r1RhB8HGbmDLPdT6ETNxqSj6xhtVQgiE20nlsN72/HxQZEysgWu8ik4YsS7Hezuy3W&#10;No78Srcmt6JAONWoweXc11Im4yhgWsaeuHjnOATMRQ6ttAOOBR46uVaqkgE9lwWHPb04Mh/NNWgw&#10;0jxeOz+/+M/KHcem+p6rp4vWD/fT4RlEpin/h//aJ6uhUiv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wRc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13</w:t>
                          </w:r>
                        </w:p>
                        <w:p w:rsidR="003016C9" w:rsidRPr="002E5395" w:rsidRDefault="003016C9" w:rsidP="000311C3">
                          <w:pPr>
                            <w:pStyle w:val="Heading1"/>
                          </w:pPr>
                          <w:bookmarkStart w:id="733" w:name="_Toc392438781"/>
                          <w:bookmarkStart w:id="734" w:name="_Toc392449108"/>
                          <w:bookmarkStart w:id="735" w:name="_Toc392637772"/>
                          <w:bookmarkStart w:id="736" w:name="_Toc392638014"/>
                          <w:bookmarkStart w:id="737" w:name="_Toc394070980"/>
                          <w:bookmarkStart w:id="738" w:name="_Toc394071216"/>
                          <w:bookmarkStart w:id="739" w:name="_Toc394071713"/>
                          <w:bookmarkStart w:id="740" w:name="_Toc422171465"/>
                          <w:bookmarkStart w:id="741" w:name="_Toc422253375"/>
                          <w:bookmarkStart w:id="742" w:name="_Toc422262505"/>
                          <w:bookmarkEnd w:id="733"/>
                          <w:bookmarkEnd w:id="734"/>
                          <w:bookmarkEnd w:id="735"/>
                          <w:bookmarkEnd w:id="736"/>
                          <w:bookmarkEnd w:id="737"/>
                          <w:bookmarkEnd w:id="738"/>
                          <w:bookmarkEnd w:id="739"/>
                          <w:bookmarkEnd w:id="740"/>
                          <w:bookmarkEnd w:id="741"/>
                          <w:bookmarkEnd w:id="742"/>
                        </w:p>
                        <w:p w:rsidR="003016C9" w:rsidRPr="002E5395" w:rsidRDefault="003016C9" w:rsidP="000311C3">
                          <w:pPr>
                            <w:pStyle w:val="Heading1"/>
                          </w:pPr>
                          <w:bookmarkStart w:id="743" w:name="_Toc392438782"/>
                          <w:bookmarkStart w:id="744" w:name="_Toc392449109"/>
                          <w:bookmarkStart w:id="745" w:name="_Toc392637773"/>
                          <w:bookmarkStart w:id="746" w:name="_Toc392638015"/>
                          <w:bookmarkStart w:id="747" w:name="_Toc394070981"/>
                          <w:bookmarkStart w:id="748" w:name="_Toc394071217"/>
                          <w:bookmarkStart w:id="749" w:name="_Toc394071714"/>
                          <w:bookmarkStart w:id="750" w:name="_Toc422171466"/>
                          <w:bookmarkStart w:id="751" w:name="_Toc422253376"/>
                          <w:bookmarkStart w:id="752" w:name="_Toc422262506"/>
                          <w:bookmarkEnd w:id="743"/>
                          <w:bookmarkEnd w:id="744"/>
                          <w:bookmarkEnd w:id="745"/>
                          <w:bookmarkEnd w:id="746"/>
                          <w:bookmarkEnd w:id="747"/>
                          <w:bookmarkEnd w:id="748"/>
                          <w:bookmarkEnd w:id="749"/>
                          <w:bookmarkEnd w:id="750"/>
                          <w:bookmarkEnd w:id="751"/>
                          <w:bookmarkEnd w:id="752"/>
                        </w:p>
                      </w:txbxContent>
                    </v:textbox>
                  </v:rect>
                  <v:shape id="Straight Arrow Connector 602" o:spid="_x0000_s1189"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Lc3sAAAADcAAAADwAAAGRycy9kb3ducmV2LnhtbESPQYvCMBSE74L/ITzBm6Z6KKUaRQRB&#10;7Elden40z7bYvJQm0frvzcLCHoeZ+YbZ7kfTiRcNrrWsYLVMQBBXVrdcK/i5nxYZCOeRNXaWScGH&#10;HOx308kWc23ffKXXzdciQtjlqKDxvs+ldFVDBt3S9sTRe9jBoI9yqKUe8B3hppPrJEmlwZbjQoM9&#10;HRuqnrdgFITyVHLJWbgUqyLtDgXdQxaUms/GwwaEp9H/h//aZ60gTdb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C3N7AAAAA3AAAAA8AAAAAAAAAAAAAAAAA&#10;oQIAAGRycy9kb3ducmV2LnhtbFBLBQYAAAAABAAEAPkAAACOAw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6E7B8ED5" wp14:editId="15236A5B">
            <wp:extent cx="1924685" cy="2886910"/>
            <wp:effectExtent l="0" t="0" r="5715" b="8890"/>
            <wp:docPr id="659" name="Picture 659"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0AB3EAF8" wp14:editId="3349F1A1">
            <wp:extent cx="1914377" cy="2871448"/>
            <wp:effectExtent l="0" t="0" r="0" b="0"/>
            <wp:docPr id="660" name="Picture 660"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36C7768B" wp14:editId="1D1B9029">
            <wp:extent cx="1896110" cy="2864565"/>
            <wp:effectExtent l="0" t="0" r="8890" b="5715"/>
            <wp:docPr id="661" name="Picture 661"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0311C3" w:rsidRPr="004F28A4" w:rsidRDefault="004F28A4" w:rsidP="004F28A4">
      <w:pPr>
        <w:pStyle w:val="Caption"/>
        <w:rPr>
          <w:b w:val="0"/>
          <w:sz w:val="26"/>
        </w:rPr>
      </w:pPr>
      <w:bookmarkStart w:id="753" w:name="_Toc394071431"/>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4F28A4">
        <w:rPr>
          <w:sz w:val="26"/>
        </w:rPr>
        <w:t xml:space="preserve"> Màn hình chi tiết kẹt xe 2</w:t>
      </w:r>
      <w:bookmarkEnd w:id="753"/>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 xml:space="preserve">Hiển thị ghi chú của người </w:t>
            </w:r>
            <w:r w:rsidR="00B55E26">
              <w:t>cung cấp</w:t>
            </w:r>
            <w:r>
              <w:t xml:space="preserve"> tin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4F28A4" w:rsidRPr="004F28A4" w:rsidRDefault="004F28A4">
      <w:pPr>
        <w:pStyle w:val="Caption"/>
        <w:rPr>
          <w:sz w:val="26"/>
        </w:rPr>
      </w:pPr>
      <w:bookmarkStart w:id="754" w:name="_Toc394071548"/>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4F28A4">
        <w:rPr>
          <w:sz w:val="26"/>
        </w:rPr>
        <w:t xml:space="preserve"> Bảng mô tả giao diện màn hình chi tiết kẹ xe</w:t>
      </w:r>
      <w:bookmarkEnd w:id="754"/>
    </w:p>
    <w:p w:rsidR="000311C3" w:rsidRDefault="000311C3" w:rsidP="005524E1">
      <w:pPr>
        <w:pStyle w:val="BodyText"/>
        <w:numPr>
          <w:ilvl w:val="0"/>
          <w:numId w:val="101"/>
        </w:numPr>
        <w:spacing w:line="360" w:lineRule="auto"/>
        <w:contextualSpacing/>
        <w:jc w:val="both"/>
        <w:outlineLvl w:val="4"/>
        <w:rPr>
          <w:b/>
          <w:lang w:val="vi-VN"/>
        </w:rPr>
      </w:pPr>
      <w:bookmarkStart w:id="755" w:name="_Toc422262507"/>
      <w:r w:rsidRPr="00F05E97">
        <w:rPr>
          <w:b/>
        </w:rPr>
        <w:lastRenderedPageBreak/>
        <w:t xml:space="preserve">Màn hình </w:t>
      </w:r>
      <w:r w:rsidR="001C428D" w:rsidRPr="00F05E97">
        <w:rPr>
          <w:b/>
        </w:rPr>
        <w:t xml:space="preserve">chi tiết </w:t>
      </w:r>
      <w:r w:rsidR="001C428D">
        <w:rPr>
          <w:b/>
        </w:rPr>
        <w:t xml:space="preserve">của </w:t>
      </w:r>
      <w:r w:rsidR="001C428D" w:rsidRPr="00F05E97">
        <w:rPr>
          <w:b/>
        </w:rPr>
        <w:t>card</w:t>
      </w:r>
      <w:bookmarkEnd w:id="755"/>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62848" behindDoc="0" locked="0" layoutInCell="1" allowOverlap="1" wp14:anchorId="45762A52" wp14:editId="614252D2">
                <wp:simplePos x="0" y="0"/>
                <wp:positionH relativeFrom="column">
                  <wp:posOffset>-228600</wp:posOffset>
                </wp:positionH>
                <wp:positionV relativeFrom="paragraph">
                  <wp:posOffset>24130</wp:posOffset>
                </wp:positionV>
                <wp:extent cx="6286500" cy="2514600"/>
                <wp:effectExtent l="50800" t="25400" r="88900" b="101600"/>
                <wp:wrapNone/>
                <wp:docPr id="603" name="Group 603"/>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604" name="Group 604"/>
                        <wpg:cNvGrpSpPr/>
                        <wpg:grpSpPr>
                          <a:xfrm>
                            <a:off x="5257800" y="1143000"/>
                            <a:ext cx="914400" cy="685800"/>
                            <a:chOff x="-457200" y="228600"/>
                            <a:chExt cx="914400" cy="685800"/>
                          </a:xfrm>
                        </wpg:grpSpPr>
                        <wps:wsp>
                          <wps:cNvPr id="605" name="Rectangle 605"/>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12</w:t>
                                </w:r>
                              </w:p>
                              <w:p w:rsidR="003016C9" w:rsidRPr="00225F77" w:rsidRDefault="003016C9" w:rsidP="000311C3">
                                <w:pPr>
                                  <w:pStyle w:val="Heading1"/>
                                </w:pPr>
                                <w:bookmarkStart w:id="756" w:name="_Toc392438783"/>
                                <w:bookmarkStart w:id="757" w:name="_Toc392449110"/>
                                <w:bookmarkStart w:id="758" w:name="_Toc392637774"/>
                                <w:bookmarkStart w:id="759" w:name="_Toc392638016"/>
                                <w:bookmarkStart w:id="760" w:name="_Toc394070982"/>
                                <w:bookmarkStart w:id="761" w:name="_Toc394071218"/>
                                <w:bookmarkStart w:id="762" w:name="_Toc394071715"/>
                                <w:bookmarkStart w:id="763" w:name="_Toc422171467"/>
                                <w:bookmarkStart w:id="764" w:name="_Toc422253378"/>
                                <w:bookmarkStart w:id="765" w:name="_Toc422262508"/>
                                <w:bookmarkEnd w:id="756"/>
                                <w:bookmarkEnd w:id="757"/>
                                <w:bookmarkEnd w:id="758"/>
                                <w:bookmarkEnd w:id="759"/>
                                <w:bookmarkEnd w:id="760"/>
                                <w:bookmarkEnd w:id="761"/>
                                <w:bookmarkEnd w:id="762"/>
                                <w:bookmarkEnd w:id="763"/>
                                <w:bookmarkEnd w:id="764"/>
                                <w:bookmarkEnd w:id="765"/>
                              </w:p>
                              <w:p w:rsidR="003016C9" w:rsidRPr="002E5395" w:rsidRDefault="003016C9" w:rsidP="000311C3">
                                <w:pPr>
                                  <w:pStyle w:val="Heading1"/>
                                </w:pPr>
                                <w:bookmarkStart w:id="766" w:name="_Toc392438784"/>
                                <w:bookmarkStart w:id="767" w:name="_Toc392449111"/>
                                <w:bookmarkStart w:id="768" w:name="_Toc392637775"/>
                                <w:bookmarkStart w:id="769" w:name="_Toc392638017"/>
                                <w:bookmarkStart w:id="770" w:name="_Toc394070983"/>
                                <w:bookmarkStart w:id="771" w:name="_Toc394071219"/>
                                <w:bookmarkStart w:id="772" w:name="_Toc394071716"/>
                                <w:bookmarkStart w:id="773" w:name="_Toc422171468"/>
                                <w:bookmarkStart w:id="774" w:name="_Toc422253379"/>
                                <w:bookmarkStart w:id="775" w:name="_Toc422262509"/>
                                <w:bookmarkEnd w:id="766"/>
                                <w:bookmarkEnd w:id="767"/>
                                <w:bookmarkEnd w:id="768"/>
                                <w:bookmarkEnd w:id="769"/>
                                <w:bookmarkEnd w:id="770"/>
                                <w:bookmarkEnd w:id="771"/>
                                <w:bookmarkEnd w:id="772"/>
                                <w:bookmarkEnd w:id="773"/>
                                <w:bookmarkEnd w:id="774"/>
                                <w:bookmarkEnd w:id="775"/>
                              </w:p>
                              <w:p w:rsidR="003016C9" w:rsidRPr="002E5395" w:rsidRDefault="003016C9" w:rsidP="000311C3">
                                <w:pPr>
                                  <w:pStyle w:val="Heading1"/>
                                </w:pPr>
                                <w:bookmarkStart w:id="776" w:name="_Toc392438785"/>
                                <w:bookmarkStart w:id="777" w:name="_Toc392449112"/>
                                <w:bookmarkStart w:id="778" w:name="_Toc392637776"/>
                                <w:bookmarkStart w:id="779" w:name="_Toc392638018"/>
                                <w:bookmarkStart w:id="780" w:name="_Toc394070984"/>
                                <w:bookmarkStart w:id="781" w:name="_Toc394071220"/>
                                <w:bookmarkStart w:id="782" w:name="_Toc394071717"/>
                                <w:bookmarkStart w:id="783" w:name="_Toc422171469"/>
                                <w:bookmarkStart w:id="784" w:name="_Toc422253380"/>
                                <w:bookmarkStart w:id="785" w:name="_Toc422262510"/>
                                <w:bookmarkEnd w:id="776"/>
                                <w:bookmarkEnd w:id="777"/>
                                <w:bookmarkEnd w:id="778"/>
                                <w:bookmarkEnd w:id="779"/>
                                <w:bookmarkEnd w:id="780"/>
                                <w:bookmarkEnd w:id="781"/>
                                <w:bookmarkEnd w:id="782"/>
                                <w:bookmarkEnd w:id="783"/>
                                <w:bookmarkEnd w:id="784"/>
                                <w:bookmarkEnd w:id="7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Straight Arrow Connector 606"/>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07" name="Straight Arrow Connector 607"/>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08" name="Group 608"/>
                        <wpg:cNvGrpSpPr/>
                        <wpg:grpSpPr>
                          <a:xfrm>
                            <a:off x="5486400" y="457200"/>
                            <a:ext cx="1143000" cy="571500"/>
                            <a:chOff x="-685800" y="-228600"/>
                            <a:chExt cx="1143000" cy="571500"/>
                          </a:xfrm>
                        </wpg:grpSpPr>
                        <wps:wsp>
                          <wps:cNvPr id="609" name="Rectangle 609"/>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11</w:t>
                                </w:r>
                              </w:p>
                              <w:p w:rsidR="003016C9" w:rsidRPr="002E5395" w:rsidRDefault="003016C9" w:rsidP="000311C3">
                                <w:pPr>
                                  <w:pStyle w:val="Heading1"/>
                                </w:pPr>
                                <w:bookmarkStart w:id="786" w:name="_Toc392438786"/>
                                <w:bookmarkStart w:id="787" w:name="_Toc392449113"/>
                                <w:bookmarkStart w:id="788" w:name="_Toc392637777"/>
                                <w:bookmarkStart w:id="789" w:name="_Toc392638019"/>
                                <w:bookmarkStart w:id="790" w:name="_Toc394070985"/>
                                <w:bookmarkStart w:id="791" w:name="_Toc394071221"/>
                                <w:bookmarkStart w:id="792" w:name="_Toc394071718"/>
                                <w:bookmarkStart w:id="793" w:name="_Toc422171470"/>
                                <w:bookmarkStart w:id="794" w:name="_Toc422253381"/>
                                <w:bookmarkStart w:id="795" w:name="_Toc422262511"/>
                                <w:bookmarkEnd w:id="786"/>
                                <w:bookmarkEnd w:id="787"/>
                                <w:bookmarkEnd w:id="788"/>
                                <w:bookmarkEnd w:id="789"/>
                                <w:bookmarkEnd w:id="790"/>
                                <w:bookmarkEnd w:id="791"/>
                                <w:bookmarkEnd w:id="792"/>
                                <w:bookmarkEnd w:id="793"/>
                                <w:bookmarkEnd w:id="794"/>
                                <w:bookmarkEnd w:id="795"/>
                              </w:p>
                              <w:p w:rsidR="003016C9" w:rsidRPr="002E5395" w:rsidRDefault="003016C9" w:rsidP="000311C3">
                                <w:pPr>
                                  <w:pStyle w:val="Heading1"/>
                                </w:pPr>
                                <w:bookmarkStart w:id="796" w:name="_Toc392438787"/>
                                <w:bookmarkStart w:id="797" w:name="_Toc392449114"/>
                                <w:bookmarkStart w:id="798" w:name="_Toc392637778"/>
                                <w:bookmarkStart w:id="799" w:name="_Toc392638020"/>
                                <w:bookmarkStart w:id="800" w:name="_Toc394070986"/>
                                <w:bookmarkStart w:id="801" w:name="_Toc394071222"/>
                                <w:bookmarkStart w:id="802" w:name="_Toc394071719"/>
                                <w:bookmarkStart w:id="803" w:name="_Toc422171471"/>
                                <w:bookmarkStart w:id="804" w:name="_Toc422253382"/>
                                <w:bookmarkStart w:id="805" w:name="_Toc422262512"/>
                                <w:bookmarkEnd w:id="796"/>
                                <w:bookmarkEnd w:id="797"/>
                                <w:bookmarkEnd w:id="798"/>
                                <w:bookmarkEnd w:id="799"/>
                                <w:bookmarkEnd w:id="800"/>
                                <w:bookmarkEnd w:id="801"/>
                                <w:bookmarkEnd w:id="802"/>
                                <w:bookmarkEnd w:id="803"/>
                                <w:bookmarkEnd w:id="804"/>
                                <w:bookmarkEnd w:id="8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Straight Arrow Connector 610"/>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11" name="Straight Arrow Connector 611"/>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2" name="Group 612"/>
                        <wpg:cNvGrpSpPr/>
                        <wpg:grpSpPr>
                          <a:xfrm>
                            <a:off x="457200" y="342900"/>
                            <a:ext cx="342900" cy="571500"/>
                            <a:chOff x="1257300" y="-114300"/>
                            <a:chExt cx="342900" cy="571500"/>
                          </a:xfrm>
                        </wpg:grpSpPr>
                        <wps:wsp>
                          <wps:cNvPr id="613" name="Rectangle 613"/>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w:t>
                                </w:r>
                              </w:p>
                              <w:p w:rsidR="003016C9" w:rsidRPr="002E5395" w:rsidRDefault="003016C9" w:rsidP="000311C3">
                                <w:pPr>
                                  <w:pStyle w:val="Heading1"/>
                                </w:pPr>
                                <w:bookmarkStart w:id="806" w:name="_Toc392438788"/>
                                <w:bookmarkStart w:id="807" w:name="_Toc392449115"/>
                                <w:bookmarkStart w:id="808" w:name="_Toc392637779"/>
                                <w:bookmarkStart w:id="809" w:name="_Toc392638021"/>
                                <w:bookmarkStart w:id="810" w:name="_Toc394070987"/>
                                <w:bookmarkStart w:id="811" w:name="_Toc394071223"/>
                                <w:bookmarkStart w:id="812" w:name="_Toc394071720"/>
                                <w:bookmarkStart w:id="813" w:name="_Toc422171472"/>
                                <w:bookmarkStart w:id="814" w:name="_Toc422253383"/>
                                <w:bookmarkStart w:id="815" w:name="_Toc422262513"/>
                                <w:bookmarkEnd w:id="806"/>
                                <w:bookmarkEnd w:id="807"/>
                                <w:bookmarkEnd w:id="808"/>
                                <w:bookmarkEnd w:id="809"/>
                                <w:bookmarkEnd w:id="810"/>
                                <w:bookmarkEnd w:id="811"/>
                                <w:bookmarkEnd w:id="812"/>
                                <w:bookmarkEnd w:id="813"/>
                                <w:bookmarkEnd w:id="814"/>
                                <w:bookmarkEnd w:id="81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Straight Arrow Connector 614"/>
                          <wps:cNvCnPr>
                            <a:stCxn id="613"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5" name="Group 615"/>
                        <wpg:cNvGrpSpPr/>
                        <wpg:grpSpPr>
                          <a:xfrm>
                            <a:off x="1143000" y="571500"/>
                            <a:ext cx="685800" cy="457200"/>
                            <a:chOff x="1143000" y="-685800"/>
                            <a:chExt cx="685800" cy="457200"/>
                          </a:xfrm>
                        </wpg:grpSpPr>
                        <wps:wsp>
                          <wps:cNvPr id="616" name="Rectangle 616"/>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2</w:t>
                                </w:r>
                              </w:p>
                              <w:p w:rsidR="003016C9" w:rsidRPr="002E5395" w:rsidRDefault="003016C9" w:rsidP="000311C3">
                                <w:pPr>
                                  <w:pStyle w:val="Heading1"/>
                                </w:pPr>
                                <w:bookmarkStart w:id="816" w:name="_Toc392438789"/>
                                <w:bookmarkStart w:id="817" w:name="_Toc392449116"/>
                                <w:bookmarkStart w:id="818" w:name="_Toc392637780"/>
                                <w:bookmarkStart w:id="819" w:name="_Toc392638022"/>
                                <w:bookmarkStart w:id="820" w:name="_Toc394070988"/>
                                <w:bookmarkStart w:id="821" w:name="_Toc394071224"/>
                                <w:bookmarkStart w:id="822" w:name="_Toc394071721"/>
                                <w:bookmarkStart w:id="823" w:name="_Toc422171473"/>
                                <w:bookmarkStart w:id="824" w:name="_Toc422253384"/>
                                <w:bookmarkStart w:id="825" w:name="_Toc422262514"/>
                                <w:bookmarkEnd w:id="816"/>
                                <w:bookmarkEnd w:id="817"/>
                                <w:bookmarkEnd w:id="818"/>
                                <w:bookmarkEnd w:id="819"/>
                                <w:bookmarkEnd w:id="820"/>
                                <w:bookmarkEnd w:id="821"/>
                                <w:bookmarkEnd w:id="822"/>
                                <w:bookmarkEnd w:id="823"/>
                                <w:bookmarkEnd w:id="824"/>
                                <w:bookmarkEnd w:id="825"/>
                              </w:p>
                              <w:p w:rsidR="003016C9" w:rsidRPr="002E5395" w:rsidRDefault="003016C9" w:rsidP="000311C3">
                                <w:pPr>
                                  <w:pStyle w:val="Heading1"/>
                                </w:pPr>
                                <w:bookmarkStart w:id="826" w:name="_Toc392438790"/>
                                <w:bookmarkStart w:id="827" w:name="_Toc392449117"/>
                                <w:bookmarkStart w:id="828" w:name="_Toc392637781"/>
                                <w:bookmarkStart w:id="829" w:name="_Toc392638023"/>
                                <w:bookmarkStart w:id="830" w:name="_Toc394070989"/>
                                <w:bookmarkStart w:id="831" w:name="_Toc394071225"/>
                                <w:bookmarkStart w:id="832" w:name="_Toc394071722"/>
                                <w:bookmarkStart w:id="833" w:name="_Toc422171474"/>
                                <w:bookmarkStart w:id="834" w:name="_Toc422253385"/>
                                <w:bookmarkStart w:id="835" w:name="_Toc422262515"/>
                                <w:bookmarkEnd w:id="826"/>
                                <w:bookmarkEnd w:id="827"/>
                                <w:bookmarkEnd w:id="828"/>
                                <w:bookmarkEnd w:id="829"/>
                                <w:bookmarkEnd w:id="830"/>
                                <w:bookmarkEnd w:id="831"/>
                                <w:bookmarkEnd w:id="832"/>
                                <w:bookmarkEnd w:id="833"/>
                                <w:bookmarkEnd w:id="834"/>
                                <w:bookmarkEnd w:id="83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Straight Arrow Connector 617"/>
                          <wps:cNvCnPr>
                            <a:stCxn id="616"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8" name="Group 618"/>
                        <wpg:cNvGrpSpPr/>
                        <wpg:grpSpPr>
                          <a:xfrm>
                            <a:off x="2286000" y="342900"/>
                            <a:ext cx="2286000" cy="1143000"/>
                            <a:chOff x="800100" y="0"/>
                            <a:chExt cx="2286000" cy="1143000"/>
                          </a:xfrm>
                        </wpg:grpSpPr>
                        <wps:wsp>
                          <wps:cNvPr id="619" name="Rectangle 619"/>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3</w:t>
                                </w:r>
                              </w:p>
                              <w:p w:rsidR="003016C9" w:rsidRPr="00C413AF" w:rsidRDefault="003016C9" w:rsidP="000311C3">
                                <w:pPr>
                                  <w:pStyle w:val="Heading1"/>
                                </w:pPr>
                                <w:bookmarkStart w:id="836" w:name="_Toc392438791"/>
                                <w:bookmarkStart w:id="837" w:name="_Toc392449118"/>
                                <w:bookmarkStart w:id="838" w:name="_Toc392637782"/>
                                <w:bookmarkStart w:id="839" w:name="_Toc392638024"/>
                                <w:bookmarkStart w:id="840" w:name="_Toc394070990"/>
                                <w:bookmarkStart w:id="841" w:name="_Toc394071226"/>
                                <w:bookmarkStart w:id="842" w:name="_Toc394071723"/>
                                <w:bookmarkStart w:id="843" w:name="_Toc422171475"/>
                                <w:bookmarkStart w:id="844" w:name="_Toc422253386"/>
                                <w:bookmarkStart w:id="845"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836"/>
                                <w:bookmarkEnd w:id="837"/>
                                <w:bookmarkEnd w:id="838"/>
                                <w:bookmarkEnd w:id="839"/>
                                <w:bookmarkEnd w:id="840"/>
                                <w:bookmarkEnd w:id="841"/>
                                <w:bookmarkEnd w:id="842"/>
                                <w:bookmarkEnd w:id="843"/>
                                <w:bookmarkEnd w:id="844"/>
                                <w:bookmarkEnd w:id="845"/>
                              </w:p>
                              <w:p w:rsidR="003016C9" w:rsidRPr="002E5395" w:rsidRDefault="003016C9" w:rsidP="000311C3">
                                <w:pPr>
                                  <w:pStyle w:val="Heading1"/>
                                </w:pPr>
                                <w:bookmarkStart w:id="846" w:name="_Toc392438792"/>
                                <w:bookmarkStart w:id="847" w:name="_Toc392449119"/>
                                <w:bookmarkStart w:id="848" w:name="_Toc392637783"/>
                                <w:bookmarkStart w:id="849" w:name="_Toc392638025"/>
                                <w:bookmarkStart w:id="850" w:name="_Toc394070991"/>
                                <w:bookmarkStart w:id="851" w:name="_Toc394071227"/>
                                <w:bookmarkStart w:id="852" w:name="_Toc394071724"/>
                                <w:bookmarkStart w:id="853" w:name="_Toc422171476"/>
                                <w:bookmarkStart w:id="854" w:name="_Toc422253387"/>
                                <w:bookmarkStart w:id="855" w:name="_Toc422262517"/>
                                <w:bookmarkEnd w:id="846"/>
                                <w:bookmarkEnd w:id="847"/>
                                <w:bookmarkEnd w:id="848"/>
                                <w:bookmarkEnd w:id="849"/>
                                <w:bookmarkEnd w:id="850"/>
                                <w:bookmarkEnd w:id="851"/>
                                <w:bookmarkEnd w:id="852"/>
                                <w:bookmarkEnd w:id="853"/>
                                <w:bookmarkEnd w:id="854"/>
                                <w:bookmarkEnd w:id="855"/>
                              </w:p>
                              <w:p w:rsidR="003016C9" w:rsidRPr="002E5395" w:rsidRDefault="003016C9" w:rsidP="000311C3">
                                <w:pPr>
                                  <w:pStyle w:val="Heading1"/>
                                </w:pPr>
                                <w:bookmarkStart w:id="856" w:name="_Toc392438793"/>
                                <w:bookmarkStart w:id="857" w:name="_Toc392449120"/>
                                <w:bookmarkStart w:id="858" w:name="_Toc392637784"/>
                                <w:bookmarkStart w:id="859" w:name="_Toc392638026"/>
                                <w:bookmarkStart w:id="860" w:name="_Toc394070992"/>
                                <w:bookmarkStart w:id="861" w:name="_Toc394071228"/>
                                <w:bookmarkStart w:id="862" w:name="_Toc394071725"/>
                                <w:bookmarkStart w:id="863" w:name="_Toc422171477"/>
                                <w:bookmarkStart w:id="864" w:name="_Toc422253388"/>
                                <w:bookmarkStart w:id="865" w:name="_Toc422262518"/>
                                <w:bookmarkEnd w:id="856"/>
                                <w:bookmarkEnd w:id="857"/>
                                <w:bookmarkEnd w:id="858"/>
                                <w:bookmarkEnd w:id="859"/>
                                <w:bookmarkEnd w:id="860"/>
                                <w:bookmarkEnd w:id="861"/>
                                <w:bookmarkEnd w:id="862"/>
                                <w:bookmarkEnd w:id="863"/>
                                <w:bookmarkEnd w:id="864"/>
                                <w:bookmarkEnd w:id="8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Straight Arrow Connector 620"/>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1" name="Straight Arrow Connector 621"/>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2" name="Straight Arrow Connector 622"/>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3" name="Group 623"/>
                        <wpg:cNvGrpSpPr/>
                        <wpg:grpSpPr>
                          <a:xfrm>
                            <a:off x="342900" y="1371600"/>
                            <a:ext cx="457200" cy="342900"/>
                            <a:chOff x="228600" y="-457200"/>
                            <a:chExt cx="457200" cy="342900"/>
                          </a:xfrm>
                        </wpg:grpSpPr>
                        <wps:wsp>
                          <wps:cNvPr id="624" name="Rectangle 624"/>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4</w:t>
                                </w:r>
                              </w:p>
                              <w:p w:rsidR="003016C9" w:rsidRPr="002E5395" w:rsidRDefault="003016C9" w:rsidP="000311C3">
                                <w:pPr>
                                  <w:pStyle w:val="Heading1"/>
                                </w:pPr>
                                <w:bookmarkStart w:id="866" w:name="_Toc392438794"/>
                                <w:bookmarkStart w:id="867" w:name="_Toc392449121"/>
                                <w:bookmarkStart w:id="868" w:name="_Toc392637785"/>
                                <w:bookmarkStart w:id="869" w:name="_Toc392638027"/>
                                <w:bookmarkStart w:id="870" w:name="_Toc394070993"/>
                                <w:bookmarkStart w:id="871" w:name="_Toc394071229"/>
                                <w:bookmarkStart w:id="872" w:name="_Toc394071726"/>
                                <w:bookmarkStart w:id="873" w:name="_Toc422171478"/>
                                <w:bookmarkStart w:id="874" w:name="_Toc422253389"/>
                                <w:bookmarkStart w:id="875" w:name="_Toc422262519"/>
                                <w:bookmarkEnd w:id="866"/>
                                <w:bookmarkEnd w:id="867"/>
                                <w:bookmarkEnd w:id="868"/>
                                <w:bookmarkEnd w:id="869"/>
                                <w:bookmarkEnd w:id="870"/>
                                <w:bookmarkEnd w:id="871"/>
                                <w:bookmarkEnd w:id="872"/>
                                <w:bookmarkEnd w:id="873"/>
                                <w:bookmarkEnd w:id="874"/>
                                <w:bookmarkEnd w:id="875"/>
                              </w:p>
                              <w:p w:rsidR="003016C9" w:rsidRPr="002E5395" w:rsidRDefault="003016C9" w:rsidP="000311C3">
                                <w:pPr>
                                  <w:pStyle w:val="Heading1"/>
                                </w:pPr>
                                <w:bookmarkStart w:id="876" w:name="_Toc392438795"/>
                                <w:bookmarkStart w:id="877" w:name="_Toc392449122"/>
                                <w:bookmarkStart w:id="878" w:name="_Toc392637786"/>
                                <w:bookmarkStart w:id="879" w:name="_Toc392638028"/>
                                <w:bookmarkStart w:id="880" w:name="_Toc394070994"/>
                                <w:bookmarkStart w:id="881" w:name="_Toc394071230"/>
                                <w:bookmarkStart w:id="882" w:name="_Toc394071727"/>
                                <w:bookmarkStart w:id="883" w:name="_Toc422171479"/>
                                <w:bookmarkStart w:id="884" w:name="_Toc422253390"/>
                                <w:bookmarkStart w:id="885" w:name="_Toc422262520"/>
                                <w:bookmarkEnd w:id="876"/>
                                <w:bookmarkEnd w:id="877"/>
                                <w:bookmarkEnd w:id="878"/>
                                <w:bookmarkEnd w:id="879"/>
                                <w:bookmarkEnd w:id="880"/>
                                <w:bookmarkEnd w:id="881"/>
                                <w:bookmarkEnd w:id="882"/>
                                <w:bookmarkEnd w:id="883"/>
                                <w:bookmarkEnd w:id="884"/>
                                <w:bookmarkEnd w:id="8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Straight Arrow Connector 625"/>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6" name="Group 626"/>
                        <wpg:cNvGrpSpPr/>
                        <wpg:grpSpPr>
                          <a:xfrm>
                            <a:off x="1485900" y="1028700"/>
                            <a:ext cx="342900" cy="685800"/>
                            <a:chOff x="0" y="-342900"/>
                            <a:chExt cx="342900" cy="685800"/>
                          </a:xfrm>
                        </wpg:grpSpPr>
                        <wps:wsp>
                          <wps:cNvPr id="627" name="Rectangle 62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5</w:t>
                                </w:r>
                              </w:p>
                              <w:p w:rsidR="003016C9" w:rsidRPr="002E5395" w:rsidRDefault="003016C9" w:rsidP="000311C3">
                                <w:pPr>
                                  <w:pStyle w:val="Heading1"/>
                                </w:pPr>
                                <w:bookmarkStart w:id="886" w:name="_Toc392438796"/>
                                <w:bookmarkStart w:id="887" w:name="_Toc392449123"/>
                                <w:bookmarkStart w:id="888" w:name="_Toc392637787"/>
                                <w:bookmarkStart w:id="889" w:name="_Toc392638029"/>
                                <w:bookmarkStart w:id="890" w:name="_Toc394070995"/>
                                <w:bookmarkStart w:id="891" w:name="_Toc394071231"/>
                                <w:bookmarkStart w:id="892" w:name="_Toc394071728"/>
                                <w:bookmarkStart w:id="893" w:name="_Toc422171480"/>
                                <w:bookmarkStart w:id="894" w:name="_Toc422253391"/>
                                <w:bookmarkStart w:id="895" w:name="_Toc422262521"/>
                                <w:bookmarkEnd w:id="886"/>
                                <w:bookmarkEnd w:id="887"/>
                                <w:bookmarkEnd w:id="888"/>
                                <w:bookmarkEnd w:id="889"/>
                                <w:bookmarkEnd w:id="890"/>
                                <w:bookmarkEnd w:id="891"/>
                                <w:bookmarkEnd w:id="892"/>
                                <w:bookmarkEnd w:id="893"/>
                                <w:bookmarkEnd w:id="894"/>
                                <w:bookmarkEnd w:id="895"/>
                              </w:p>
                              <w:p w:rsidR="003016C9" w:rsidRPr="002E5395" w:rsidRDefault="003016C9" w:rsidP="000311C3">
                                <w:pPr>
                                  <w:pStyle w:val="Heading1"/>
                                </w:pPr>
                                <w:bookmarkStart w:id="896" w:name="_Toc392438797"/>
                                <w:bookmarkStart w:id="897" w:name="_Toc392449124"/>
                                <w:bookmarkStart w:id="898" w:name="_Toc392637788"/>
                                <w:bookmarkStart w:id="899" w:name="_Toc392638030"/>
                                <w:bookmarkStart w:id="900" w:name="_Toc394070996"/>
                                <w:bookmarkStart w:id="901" w:name="_Toc394071232"/>
                                <w:bookmarkStart w:id="902" w:name="_Toc394071729"/>
                                <w:bookmarkStart w:id="903" w:name="_Toc422171481"/>
                                <w:bookmarkStart w:id="904" w:name="_Toc422253392"/>
                                <w:bookmarkStart w:id="905" w:name="_Toc422262522"/>
                                <w:bookmarkEnd w:id="896"/>
                                <w:bookmarkEnd w:id="897"/>
                                <w:bookmarkEnd w:id="898"/>
                                <w:bookmarkEnd w:id="899"/>
                                <w:bookmarkEnd w:id="900"/>
                                <w:bookmarkEnd w:id="901"/>
                                <w:bookmarkEnd w:id="902"/>
                                <w:bookmarkEnd w:id="903"/>
                                <w:bookmarkEnd w:id="904"/>
                                <w:bookmarkEnd w:id="9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Straight Arrow Connector 628"/>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9" name="Group 629"/>
                        <wpg:cNvGrpSpPr/>
                        <wpg:grpSpPr>
                          <a:xfrm>
                            <a:off x="1028700" y="1828800"/>
                            <a:ext cx="914400" cy="571500"/>
                            <a:chOff x="-571500" y="-228600"/>
                            <a:chExt cx="914400" cy="571500"/>
                          </a:xfrm>
                        </wpg:grpSpPr>
                        <wps:wsp>
                          <wps:cNvPr id="630" name="Rectangle 63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6</w:t>
                                </w:r>
                              </w:p>
                              <w:p w:rsidR="003016C9" w:rsidRPr="002E5395" w:rsidRDefault="003016C9" w:rsidP="000311C3">
                                <w:pPr>
                                  <w:pStyle w:val="Heading1"/>
                                </w:pPr>
                                <w:bookmarkStart w:id="906" w:name="_Toc392438798"/>
                                <w:bookmarkStart w:id="907" w:name="_Toc392449125"/>
                                <w:bookmarkStart w:id="908" w:name="_Toc392637789"/>
                                <w:bookmarkStart w:id="909" w:name="_Toc392638031"/>
                                <w:bookmarkStart w:id="910" w:name="_Toc394070997"/>
                                <w:bookmarkStart w:id="911" w:name="_Toc394071233"/>
                                <w:bookmarkStart w:id="912" w:name="_Toc394071730"/>
                                <w:bookmarkStart w:id="913" w:name="_Toc422171482"/>
                                <w:bookmarkStart w:id="914" w:name="_Toc422253393"/>
                                <w:bookmarkStart w:id="915" w:name="_Toc422262523"/>
                                <w:bookmarkEnd w:id="906"/>
                                <w:bookmarkEnd w:id="907"/>
                                <w:bookmarkEnd w:id="908"/>
                                <w:bookmarkEnd w:id="909"/>
                                <w:bookmarkEnd w:id="910"/>
                                <w:bookmarkEnd w:id="911"/>
                                <w:bookmarkEnd w:id="912"/>
                                <w:bookmarkEnd w:id="913"/>
                                <w:bookmarkEnd w:id="914"/>
                                <w:bookmarkEnd w:id="915"/>
                              </w:p>
                              <w:p w:rsidR="003016C9" w:rsidRPr="002E5395" w:rsidRDefault="003016C9" w:rsidP="000311C3">
                                <w:pPr>
                                  <w:pStyle w:val="Heading1"/>
                                </w:pPr>
                                <w:bookmarkStart w:id="916" w:name="_Toc392438799"/>
                                <w:bookmarkStart w:id="917" w:name="_Toc392449126"/>
                                <w:bookmarkStart w:id="918" w:name="_Toc392637790"/>
                                <w:bookmarkStart w:id="919" w:name="_Toc392638032"/>
                                <w:bookmarkStart w:id="920" w:name="_Toc394070998"/>
                                <w:bookmarkStart w:id="921" w:name="_Toc394071234"/>
                                <w:bookmarkStart w:id="922" w:name="_Toc394071731"/>
                                <w:bookmarkStart w:id="923" w:name="_Toc422171483"/>
                                <w:bookmarkStart w:id="924" w:name="_Toc422253394"/>
                                <w:bookmarkStart w:id="925" w:name="_Toc422262524"/>
                                <w:bookmarkEnd w:id="916"/>
                                <w:bookmarkEnd w:id="917"/>
                                <w:bookmarkEnd w:id="918"/>
                                <w:bookmarkEnd w:id="919"/>
                                <w:bookmarkEnd w:id="920"/>
                                <w:bookmarkEnd w:id="921"/>
                                <w:bookmarkEnd w:id="922"/>
                                <w:bookmarkEnd w:id="923"/>
                                <w:bookmarkEnd w:id="924"/>
                                <w:bookmarkEnd w:id="92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Straight Arrow Connector 631"/>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2" name="Group 632"/>
                        <wpg:cNvGrpSpPr/>
                        <wpg:grpSpPr>
                          <a:xfrm>
                            <a:off x="2514600" y="1485900"/>
                            <a:ext cx="914400" cy="571500"/>
                            <a:chOff x="-1371600" y="1714500"/>
                            <a:chExt cx="914400" cy="571500"/>
                          </a:xfrm>
                        </wpg:grpSpPr>
                        <wps:wsp>
                          <wps:cNvPr id="633" name="Rectangle 633"/>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9</w:t>
                                </w:r>
                              </w:p>
                              <w:p w:rsidR="003016C9" w:rsidRPr="002E5395" w:rsidRDefault="003016C9" w:rsidP="000311C3">
                                <w:pPr>
                                  <w:pStyle w:val="Heading1"/>
                                </w:pPr>
                                <w:bookmarkStart w:id="926" w:name="_Toc392438800"/>
                                <w:bookmarkStart w:id="927" w:name="_Toc392449127"/>
                                <w:bookmarkStart w:id="928" w:name="_Toc392637791"/>
                                <w:bookmarkStart w:id="929" w:name="_Toc392638033"/>
                                <w:bookmarkStart w:id="930" w:name="_Toc394070999"/>
                                <w:bookmarkStart w:id="931" w:name="_Toc394071235"/>
                                <w:bookmarkStart w:id="932" w:name="_Toc394071732"/>
                                <w:bookmarkStart w:id="933" w:name="_Toc422171484"/>
                                <w:bookmarkStart w:id="934" w:name="_Toc422253395"/>
                                <w:bookmarkStart w:id="935" w:name="_Toc422262525"/>
                                <w:bookmarkEnd w:id="926"/>
                                <w:bookmarkEnd w:id="927"/>
                                <w:bookmarkEnd w:id="928"/>
                                <w:bookmarkEnd w:id="929"/>
                                <w:bookmarkEnd w:id="930"/>
                                <w:bookmarkEnd w:id="931"/>
                                <w:bookmarkEnd w:id="932"/>
                                <w:bookmarkEnd w:id="933"/>
                                <w:bookmarkEnd w:id="934"/>
                                <w:bookmarkEnd w:id="935"/>
                              </w:p>
                              <w:p w:rsidR="003016C9" w:rsidRPr="002E5395" w:rsidRDefault="003016C9" w:rsidP="000311C3">
                                <w:pPr>
                                  <w:pStyle w:val="Heading1"/>
                                </w:pPr>
                                <w:bookmarkStart w:id="936" w:name="_Toc392438801"/>
                                <w:bookmarkStart w:id="937" w:name="_Toc392449128"/>
                                <w:bookmarkStart w:id="938" w:name="_Toc392637792"/>
                                <w:bookmarkStart w:id="939" w:name="_Toc392638034"/>
                                <w:bookmarkStart w:id="940" w:name="_Toc394071000"/>
                                <w:bookmarkStart w:id="941" w:name="_Toc394071236"/>
                                <w:bookmarkStart w:id="942" w:name="_Toc394071733"/>
                                <w:bookmarkStart w:id="943" w:name="_Toc422171485"/>
                                <w:bookmarkStart w:id="944" w:name="_Toc422253396"/>
                                <w:bookmarkStart w:id="945" w:name="_Toc422262526"/>
                                <w:bookmarkEnd w:id="936"/>
                                <w:bookmarkEnd w:id="937"/>
                                <w:bookmarkEnd w:id="938"/>
                                <w:bookmarkEnd w:id="939"/>
                                <w:bookmarkEnd w:id="940"/>
                                <w:bookmarkEnd w:id="941"/>
                                <w:bookmarkEnd w:id="942"/>
                                <w:bookmarkEnd w:id="943"/>
                                <w:bookmarkEnd w:id="944"/>
                                <w:bookmarkEnd w:id="9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Straight Arrow Connector 634"/>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5" name="Group 635"/>
                        <wpg:cNvGrpSpPr/>
                        <wpg:grpSpPr>
                          <a:xfrm>
                            <a:off x="4114800" y="114300"/>
                            <a:ext cx="2514600" cy="571500"/>
                            <a:chOff x="-1485900" y="-114300"/>
                            <a:chExt cx="2514600" cy="571500"/>
                          </a:xfrm>
                        </wpg:grpSpPr>
                        <wps:wsp>
                          <wps:cNvPr id="636" name="Rectangle 636"/>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10</w:t>
                                </w:r>
                              </w:p>
                              <w:p w:rsidR="003016C9" w:rsidRPr="002E5395" w:rsidRDefault="003016C9" w:rsidP="000311C3">
                                <w:pPr>
                                  <w:pStyle w:val="Heading1"/>
                                </w:pPr>
                                <w:bookmarkStart w:id="946" w:name="_Toc392438802"/>
                                <w:bookmarkStart w:id="947" w:name="_Toc392449129"/>
                                <w:bookmarkStart w:id="948" w:name="_Toc392637793"/>
                                <w:bookmarkStart w:id="949" w:name="_Toc392638035"/>
                                <w:bookmarkStart w:id="950" w:name="_Toc394071001"/>
                                <w:bookmarkStart w:id="951" w:name="_Toc394071237"/>
                                <w:bookmarkStart w:id="952" w:name="_Toc394071734"/>
                                <w:bookmarkStart w:id="953" w:name="_Toc422171486"/>
                                <w:bookmarkStart w:id="954" w:name="_Toc422253397"/>
                                <w:bookmarkStart w:id="955" w:name="_Toc422262527"/>
                                <w:bookmarkEnd w:id="946"/>
                                <w:bookmarkEnd w:id="947"/>
                                <w:bookmarkEnd w:id="948"/>
                                <w:bookmarkEnd w:id="949"/>
                                <w:bookmarkEnd w:id="950"/>
                                <w:bookmarkEnd w:id="951"/>
                                <w:bookmarkEnd w:id="952"/>
                                <w:bookmarkEnd w:id="953"/>
                                <w:bookmarkEnd w:id="954"/>
                                <w:bookmarkEnd w:id="955"/>
                              </w:p>
                              <w:p w:rsidR="003016C9" w:rsidRPr="002E5395" w:rsidRDefault="003016C9" w:rsidP="000311C3">
                                <w:pPr>
                                  <w:pStyle w:val="Heading1"/>
                                </w:pPr>
                                <w:bookmarkStart w:id="956" w:name="_Toc392438803"/>
                                <w:bookmarkStart w:id="957" w:name="_Toc392449130"/>
                                <w:bookmarkStart w:id="958" w:name="_Toc392637794"/>
                                <w:bookmarkStart w:id="959" w:name="_Toc392638036"/>
                                <w:bookmarkStart w:id="960" w:name="_Toc394071002"/>
                                <w:bookmarkStart w:id="961" w:name="_Toc394071238"/>
                                <w:bookmarkStart w:id="962" w:name="_Toc394071735"/>
                                <w:bookmarkStart w:id="963" w:name="_Toc422171487"/>
                                <w:bookmarkStart w:id="964" w:name="_Toc422253398"/>
                                <w:bookmarkStart w:id="965" w:name="_Toc422262528"/>
                                <w:bookmarkEnd w:id="956"/>
                                <w:bookmarkEnd w:id="957"/>
                                <w:bookmarkEnd w:id="958"/>
                                <w:bookmarkEnd w:id="959"/>
                                <w:bookmarkEnd w:id="960"/>
                                <w:bookmarkEnd w:id="961"/>
                                <w:bookmarkEnd w:id="962"/>
                                <w:bookmarkEnd w:id="963"/>
                                <w:bookmarkEnd w:id="964"/>
                                <w:bookmarkEnd w:id="9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Straight Arrow Connector 637"/>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38" name="Rectangle 638"/>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13</w:t>
                                </w:r>
                              </w:p>
                              <w:p w:rsidR="003016C9" w:rsidRPr="002E5395" w:rsidRDefault="003016C9" w:rsidP="000311C3">
                                <w:pPr>
                                  <w:pStyle w:val="Heading1"/>
                                </w:pPr>
                                <w:bookmarkStart w:id="966" w:name="_Toc392438804"/>
                                <w:bookmarkStart w:id="967" w:name="_Toc392449131"/>
                                <w:bookmarkStart w:id="968" w:name="_Toc392637795"/>
                                <w:bookmarkStart w:id="969" w:name="_Toc392638037"/>
                                <w:bookmarkStart w:id="970" w:name="_Toc394071003"/>
                                <w:bookmarkStart w:id="971" w:name="_Toc394071239"/>
                                <w:bookmarkStart w:id="972" w:name="_Toc394071736"/>
                                <w:bookmarkStart w:id="973" w:name="_Toc422171488"/>
                                <w:bookmarkStart w:id="974" w:name="_Toc422253399"/>
                                <w:bookmarkStart w:id="975" w:name="_Toc422262529"/>
                                <w:bookmarkEnd w:id="966"/>
                                <w:bookmarkEnd w:id="967"/>
                                <w:bookmarkEnd w:id="968"/>
                                <w:bookmarkEnd w:id="969"/>
                                <w:bookmarkEnd w:id="970"/>
                                <w:bookmarkEnd w:id="971"/>
                                <w:bookmarkEnd w:id="972"/>
                                <w:bookmarkEnd w:id="973"/>
                                <w:bookmarkEnd w:id="974"/>
                                <w:bookmarkEnd w:id="975"/>
                              </w:p>
                              <w:p w:rsidR="003016C9" w:rsidRPr="002E5395" w:rsidRDefault="003016C9" w:rsidP="000311C3">
                                <w:pPr>
                                  <w:pStyle w:val="Heading1"/>
                                </w:pPr>
                                <w:bookmarkStart w:id="976" w:name="_Toc392438805"/>
                                <w:bookmarkStart w:id="977" w:name="_Toc392449132"/>
                                <w:bookmarkStart w:id="978" w:name="_Toc392637796"/>
                                <w:bookmarkStart w:id="979" w:name="_Toc392638038"/>
                                <w:bookmarkStart w:id="980" w:name="_Toc394071004"/>
                                <w:bookmarkStart w:id="981" w:name="_Toc394071240"/>
                                <w:bookmarkStart w:id="982" w:name="_Toc394071737"/>
                                <w:bookmarkStart w:id="983" w:name="_Toc422171489"/>
                                <w:bookmarkStart w:id="984" w:name="_Toc422253400"/>
                                <w:bookmarkStart w:id="985" w:name="_Toc422262530"/>
                                <w:bookmarkEnd w:id="976"/>
                                <w:bookmarkEnd w:id="977"/>
                                <w:bookmarkEnd w:id="978"/>
                                <w:bookmarkEnd w:id="979"/>
                                <w:bookmarkEnd w:id="980"/>
                                <w:bookmarkEnd w:id="981"/>
                                <w:bookmarkEnd w:id="982"/>
                                <w:bookmarkEnd w:id="983"/>
                                <w:bookmarkEnd w:id="984"/>
                                <w:bookmarkEnd w:id="9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9" name="Group 639"/>
                        <wpg:cNvGrpSpPr/>
                        <wpg:grpSpPr>
                          <a:xfrm>
                            <a:off x="2171700" y="0"/>
                            <a:ext cx="571500" cy="457200"/>
                            <a:chOff x="-228600" y="0"/>
                            <a:chExt cx="571500" cy="457200"/>
                          </a:xfrm>
                        </wpg:grpSpPr>
                        <wps:wsp>
                          <wps:cNvPr id="640" name="Rectangle 64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7</w:t>
                                </w:r>
                              </w:p>
                              <w:p w:rsidR="003016C9" w:rsidRPr="0043284C" w:rsidRDefault="003016C9" w:rsidP="000311C3">
                                <w:pPr>
                                  <w:pStyle w:val="Heading1"/>
                                </w:pPr>
                                <w:bookmarkStart w:id="986" w:name="_Toc392438806"/>
                                <w:bookmarkStart w:id="987" w:name="_Toc392449133"/>
                                <w:bookmarkStart w:id="988" w:name="_Toc392637797"/>
                                <w:bookmarkStart w:id="989" w:name="_Toc392638039"/>
                                <w:bookmarkStart w:id="990" w:name="_Toc394071005"/>
                                <w:bookmarkStart w:id="991" w:name="_Toc394071241"/>
                                <w:bookmarkStart w:id="992" w:name="_Toc394071738"/>
                                <w:bookmarkStart w:id="993" w:name="_Toc422171490"/>
                                <w:bookmarkStart w:id="994" w:name="_Toc422253401"/>
                                <w:bookmarkStart w:id="995" w:name="_Toc422262531"/>
                                <w:bookmarkEnd w:id="986"/>
                                <w:bookmarkEnd w:id="987"/>
                                <w:bookmarkEnd w:id="988"/>
                                <w:bookmarkEnd w:id="989"/>
                                <w:bookmarkEnd w:id="990"/>
                                <w:bookmarkEnd w:id="991"/>
                                <w:bookmarkEnd w:id="992"/>
                                <w:bookmarkEnd w:id="993"/>
                                <w:bookmarkEnd w:id="994"/>
                                <w:bookmarkEnd w:id="995"/>
                              </w:p>
                              <w:p w:rsidR="003016C9" w:rsidRPr="002E5395" w:rsidRDefault="003016C9" w:rsidP="000311C3">
                                <w:pPr>
                                  <w:pStyle w:val="Heading1"/>
                                </w:pPr>
                                <w:bookmarkStart w:id="996" w:name="_Toc392438807"/>
                                <w:bookmarkStart w:id="997" w:name="_Toc392449134"/>
                                <w:bookmarkStart w:id="998" w:name="_Toc392637798"/>
                                <w:bookmarkStart w:id="999" w:name="_Toc392638040"/>
                                <w:bookmarkStart w:id="1000" w:name="_Toc394071006"/>
                                <w:bookmarkStart w:id="1001" w:name="_Toc394071242"/>
                                <w:bookmarkStart w:id="1002" w:name="_Toc394071739"/>
                                <w:bookmarkStart w:id="1003" w:name="_Toc422171491"/>
                                <w:bookmarkStart w:id="1004" w:name="_Toc422253402"/>
                                <w:bookmarkStart w:id="1005" w:name="_Toc422262532"/>
                                <w:bookmarkEnd w:id="996"/>
                                <w:bookmarkEnd w:id="997"/>
                                <w:bookmarkEnd w:id="998"/>
                                <w:bookmarkEnd w:id="999"/>
                                <w:bookmarkEnd w:id="1000"/>
                                <w:bookmarkEnd w:id="1001"/>
                                <w:bookmarkEnd w:id="1002"/>
                                <w:bookmarkEnd w:id="1003"/>
                                <w:bookmarkEnd w:id="1004"/>
                                <w:bookmarkEnd w:id="10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Arrow Connector 641"/>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2" name="Group 642"/>
                        <wpg:cNvGrpSpPr/>
                        <wpg:grpSpPr>
                          <a:xfrm>
                            <a:off x="3543300" y="1943100"/>
                            <a:ext cx="1485900" cy="571500"/>
                            <a:chOff x="0" y="0"/>
                            <a:chExt cx="1485900" cy="571500"/>
                          </a:xfrm>
                        </wpg:grpSpPr>
                        <wps:wsp>
                          <wps:cNvPr id="643" name="Rectangle 643"/>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8</w:t>
                                </w:r>
                              </w:p>
                              <w:p w:rsidR="003016C9" w:rsidRPr="0043284C" w:rsidRDefault="003016C9" w:rsidP="000311C3">
                                <w:pPr>
                                  <w:pStyle w:val="Heading1"/>
                                </w:pPr>
                                <w:bookmarkStart w:id="1006" w:name="_Toc392438808"/>
                                <w:bookmarkStart w:id="1007" w:name="_Toc392449135"/>
                                <w:bookmarkStart w:id="1008" w:name="_Toc392637799"/>
                                <w:bookmarkStart w:id="1009" w:name="_Toc392638041"/>
                                <w:bookmarkStart w:id="1010" w:name="_Toc394071007"/>
                                <w:bookmarkStart w:id="1011" w:name="_Toc394071243"/>
                                <w:bookmarkStart w:id="1012" w:name="_Toc394071740"/>
                                <w:bookmarkStart w:id="1013" w:name="_Toc422171492"/>
                                <w:bookmarkStart w:id="1014" w:name="_Toc422253403"/>
                                <w:bookmarkStart w:id="1015" w:name="_Toc422262533"/>
                                <w:bookmarkEnd w:id="1006"/>
                                <w:bookmarkEnd w:id="1007"/>
                                <w:bookmarkEnd w:id="1008"/>
                                <w:bookmarkEnd w:id="1009"/>
                                <w:bookmarkEnd w:id="1010"/>
                                <w:bookmarkEnd w:id="1011"/>
                                <w:bookmarkEnd w:id="1012"/>
                                <w:bookmarkEnd w:id="1013"/>
                                <w:bookmarkEnd w:id="1014"/>
                                <w:bookmarkEnd w:id="1015"/>
                              </w:p>
                              <w:p w:rsidR="003016C9" w:rsidRPr="002E5395" w:rsidRDefault="003016C9" w:rsidP="000311C3">
                                <w:pPr>
                                  <w:pStyle w:val="Heading1"/>
                                </w:pPr>
                                <w:bookmarkStart w:id="1016" w:name="_Toc392438809"/>
                                <w:bookmarkStart w:id="1017" w:name="_Toc392449136"/>
                                <w:bookmarkStart w:id="1018" w:name="_Toc392637800"/>
                                <w:bookmarkStart w:id="1019" w:name="_Toc392638042"/>
                                <w:bookmarkStart w:id="1020" w:name="_Toc394071008"/>
                                <w:bookmarkStart w:id="1021" w:name="_Toc394071244"/>
                                <w:bookmarkStart w:id="1022" w:name="_Toc394071741"/>
                                <w:bookmarkStart w:id="1023" w:name="_Toc422171493"/>
                                <w:bookmarkStart w:id="1024" w:name="_Toc422253404"/>
                                <w:bookmarkStart w:id="1025" w:name="_Toc422262534"/>
                                <w:bookmarkEnd w:id="1016"/>
                                <w:bookmarkEnd w:id="1017"/>
                                <w:bookmarkEnd w:id="1018"/>
                                <w:bookmarkEnd w:id="1019"/>
                                <w:bookmarkEnd w:id="1020"/>
                                <w:bookmarkEnd w:id="1021"/>
                                <w:bookmarkEnd w:id="1022"/>
                                <w:bookmarkEnd w:id="1023"/>
                                <w:bookmarkEnd w:id="1024"/>
                                <w:bookmarkEnd w:id="102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Straight Arrow Connector 644"/>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45" name="Straight Arrow Connector 645"/>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45762A52" id="Group 603" o:spid="_x0000_s1190" style="position:absolute;left:0;text-align:left;margin-left:-18pt;margin-top:1.9pt;width:495pt;height:198pt;z-index:251662848;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">
                <v:group id="Group 604" o:spid="_x0000_s1191"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rect id="Rectangle 605" o:spid="_x0000_s1192"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2RsMA&#10;AADcAAAADwAAAGRycy9kb3ducmV2LnhtbESP0UoDMRRE34X+Q7hCX0qbWOxS1qalCAVfXf2AS3K7&#10;Sd3crJu0u/r1RhB8HGbmDLM7TKETNxqSj6zhYaVAEJtoPbca3t9Oyy2IlJEtdpFJwxclOOxndzus&#10;bRz5lW5NbkWBcKpRg8u5r6VMxlHAtIo9cfHOcQiYixxaaQccCzx0cq1UJQN6LgsOe3p2ZD6aa9Bg&#10;pHm8dn5x8Z+VO41N9b1Qm4vW8/vp+AQi05T/w3/tF6uhUhv4PVOO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D2Rs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12</w:t>
                          </w:r>
                        </w:p>
                        <w:p w:rsidR="003016C9" w:rsidRPr="00225F77" w:rsidRDefault="003016C9" w:rsidP="000311C3">
                          <w:pPr>
                            <w:pStyle w:val="Heading1"/>
                          </w:pPr>
                          <w:bookmarkStart w:id="1026" w:name="_Toc392438783"/>
                          <w:bookmarkStart w:id="1027" w:name="_Toc392449110"/>
                          <w:bookmarkStart w:id="1028" w:name="_Toc392637774"/>
                          <w:bookmarkStart w:id="1029" w:name="_Toc392638016"/>
                          <w:bookmarkStart w:id="1030" w:name="_Toc394070982"/>
                          <w:bookmarkStart w:id="1031" w:name="_Toc394071218"/>
                          <w:bookmarkStart w:id="1032" w:name="_Toc394071715"/>
                          <w:bookmarkStart w:id="1033" w:name="_Toc422171467"/>
                          <w:bookmarkStart w:id="1034" w:name="_Toc422253378"/>
                          <w:bookmarkStart w:id="1035" w:name="_Toc422262508"/>
                          <w:bookmarkEnd w:id="1026"/>
                          <w:bookmarkEnd w:id="1027"/>
                          <w:bookmarkEnd w:id="1028"/>
                          <w:bookmarkEnd w:id="1029"/>
                          <w:bookmarkEnd w:id="1030"/>
                          <w:bookmarkEnd w:id="1031"/>
                          <w:bookmarkEnd w:id="1032"/>
                          <w:bookmarkEnd w:id="1033"/>
                          <w:bookmarkEnd w:id="1034"/>
                          <w:bookmarkEnd w:id="1035"/>
                        </w:p>
                        <w:p w:rsidR="003016C9" w:rsidRPr="002E5395" w:rsidRDefault="003016C9" w:rsidP="000311C3">
                          <w:pPr>
                            <w:pStyle w:val="Heading1"/>
                          </w:pPr>
                          <w:bookmarkStart w:id="1036" w:name="_Toc392438784"/>
                          <w:bookmarkStart w:id="1037" w:name="_Toc392449111"/>
                          <w:bookmarkStart w:id="1038" w:name="_Toc392637775"/>
                          <w:bookmarkStart w:id="1039" w:name="_Toc392638017"/>
                          <w:bookmarkStart w:id="1040" w:name="_Toc394070983"/>
                          <w:bookmarkStart w:id="1041" w:name="_Toc394071219"/>
                          <w:bookmarkStart w:id="1042" w:name="_Toc394071716"/>
                          <w:bookmarkStart w:id="1043" w:name="_Toc422171468"/>
                          <w:bookmarkStart w:id="1044" w:name="_Toc422253379"/>
                          <w:bookmarkStart w:id="1045" w:name="_Toc422262509"/>
                          <w:bookmarkEnd w:id="1036"/>
                          <w:bookmarkEnd w:id="1037"/>
                          <w:bookmarkEnd w:id="1038"/>
                          <w:bookmarkEnd w:id="1039"/>
                          <w:bookmarkEnd w:id="1040"/>
                          <w:bookmarkEnd w:id="1041"/>
                          <w:bookmarkEnd w:id="1042"/>
                          <w:bookmarkEnd w:id="1043"/>
                          <w:bookmarkEnd w:id="1044"/>
                          <w:bookmarkEnd w:id="1045"/>
                        </w:p>
                        <w:p w:rsidR="003016C9" w:rsidRPr="002E5395" w:rsidRDefault="003016C9" w:rsidP="000311C3">
                          <w:pPr>
                            <w:pStyle w:val="Heading1"/>
                          </w:pPr>
                          <w:bookmarkStart w:id="1046" w:name="_Toc392438785"/>
                          <w:bookmarkStart w:id="1047" w:name="_Toc392449112"/>
                          <w:bookmarkStart w:id="1048" w:name="_Toc392637776"/>
                          <w:bookmarkStart w:id="1049" w:name="_Toc392638018"/>
                          <w:bookmarkStart w:id="1050" w:name="_Toc394070984"/>
                          <w:bookmarkStart w:id="1051" w:name="_Toc394071220"/>
                          <w:bookmarkStart w:id="1052" w:name="_Toc394071717"/>
                          <w:bookmarkStart w:id="1053" w:name="_Toc422171469"/>
                          <w:bookmarkStart w:id="1054" w:name="_Toc422253380"/>
                          <w:bookmarkStart w:id="1055" w:name="_Toc422262510"/>
                          <w:bookmarkEnd w:id="1046"/>
                          <w:bookmarkEnd w:id="1047"/>
                          <w:bookmarkEnd w:id="1048"/>
                          <w:bookmarkEnd w:id="1049"/>
                          <w:bookmarkEnd w:id="1050"/>
                          <w:bookmarkEnd w:id="1051"/>
                          <w:bookmarkEnd w:id="1052"/>
                          <w:bookmarkEnd w:id="1053"/>
                          <w:bookmarkEnd w:id="1054"/>
                          <w:bookmarkEnd w:id="1055"/>
                        </w:p>
                      </w:txbxContent>
                    </v:textbox>
                  </v:rect>
                  <v:shape id="Straight Arrow Connector 606" o:spid="_x0000_s1193"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NtlcUAAADcAAAADwAAAGRycy9kb3ducmV2LnhtbESP0WrCQBRE3wv+w3KFvtWNLYSSukoV&#10;i1ooRM0HXLLXJG32bsiuZvP33ULBx2FmzjCLVTCtuFHvGssK5rMEBHFpdcOVguL88fQKwnlkja1l&#10;UjCSg9Vy8rDATNuBj3Q7+UpECLsMFdTed5mUrqzJoJvZjjh6F9sb9FH2ldQ9DhFuWvmcJKk02HBc&#10;qLGjTU3lz+lqFAwvYTfm4ZB/j8WF88+tXxf2S6nHaXh/A+Ep+Hv4v73XCtIkhb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NtlcUAAADcAAAADwAAAAAAAAAA&#10;AAAAAAChAgAAZHJzL2Rvd25yZXYueG1sUEsFBgAAAAAEAAQA+QAAAJMDAAAAAA==&#10;" strokecolor="red" strokeweight="1pt">
                    <v:stroke endarrow="block" endarrowwidth="narrow"/>
                    <v:shadow on="t" color="black" opacity="24903f" origin=",.5" offset="0,.55556mm"/>
                  </v:shape>
                  <v:shape id="Straight Arrow Connector 607" o:spid="_x0000_s1194"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RsEAAADcAAAADwAAAGRycy9kb3ducmV2LnhtbESPQYvCMBSE74L/ITzBm6Z66JauUUQQ&#10;ZHtSl54fzdu22LyUJtHuvzeC4HGYmW+YzW40nbjT4FrLClbLBARxZXXLtYLf63GRgXAeWWNnmRT8&#10;k4PddjrZYK7tg890v/haRAi7HBU03ve5lK5qyKBb2p44en92MOijHGqpB3xEuOnkOklSabDluNBg&#10;T4eGqtslGAWhPJZcchZ+ilWRdvuCriELSs1n4/4bhKfRf8Lv9kkrSJMveJ2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9X9GwQAAANwAAAAPAAAAAAAAAAAAAAAA&#10;AKECAABkcnMvZG93bnJldi54bWxQSwUGAAAAAAQABAD5AAAAjwMAAAAA&#10;" strokecolor="red" strokeweight="1pt">
                    <v:stroke endarrow="block" endarrowwidth="narrow"/>
                    <v:shadow on="t" color="black" opacity="24903f" origin=",.5" offset="0,.55556mm"/>
                  </v:shape>
                </v:group>
                <v:group id="Group 608" o:spid="_x0000_s1195"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rect id="Rectangle 609" o:spid="_x0000_s119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8Q8MA&#10;AADcAAAADwAAAGRycy9kb3ducmV2LnhtbESP0UoDMRRE3wX/IVzBl9Imii5127QUoeCraz/gklw3&#10;aTc3203aXf16Iwg+DjNzhllvp9CJKw3JR9bwsFAgiE20nlsNh4/9fAkiZWSLXWTS8EUJtpvbmzXW&#10;No78Ttcmt6JAONWoweXc11Im4yhgWsSeuHifcQiYixxaaQccCzx08lGpSgb0XBYc9vTqyJyaS9Bg&#10;pHm6dH529OfK7cem+p6p56PW93fTbgUi05T/w3/tN6uhUi/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38Q8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11</w:t>
                          </w:r>
                        </w:p>
                        <w:p w:rsidR="003016C9" w:rsidRPr="002E5395" w:rsidRDefault="003016C9" w:rsidP="000311C3">
                          <w:pPr>
                            <w:pStyle w:val="Heading1"/>
                          </w:pPr>
                          <w:bookmarkStart w:id="1056" w:name="_Toc392438786"/>
                          <w:bookmarkStart w:id="1057" w:name="_Toc392449113"/>
                          <w:bookmarkStart w:id="1058" w:name="_Toc392637777"/>
                          <w:bookmarkStart w:id="1059" w:name="_Toc392638019"/>
                          <w:bookmarkStart w:id="1060" w:name="_Toc394070985"/>
                          <w:bookmarkStart w:id="1061" w:name="_Toc394071221"/>
                          <w:bookmarkStart w:id="1062" w:name="_Toc394071718"/>
                          <w:bookmarkStart w:id="1063" w:name="_Toc422171470"/>
                          <w:bookmarkStart w:id="1064" w:name="_Toc422253381"/>
                          <w:bookmarkStart w:id="1065" w:name="_Toc422262511"/>
                          <w:bookmarkEnd w:id="1056"/>
                          <w:bookmarkEnd w:id="1057"/>
                          <w:bookmarkEnd w:id="1058"/>
                          <w:bookmarkEnd w:id="1059"/>
                          <w:bookmarkEnd w:id="1060"/>
                          <w:bookmarkEnd w:id="1061"/>
                          <w:bookmarkEnd w:id="1062"/>
                          <w:bookmarkEnd w:id="1063"/>
                          <w:bookmarkEnd w:id="1064"/>
                          <w:bookmarkEnd w:id="1065"/>
                        </w:p>
                        <w:p w:rsidR="003016C9" w:rsidRPr="002E5395" w:rsidRDefault="003016C9" w:rsidP="000311C3">
                          <w:pPr>
                            <w:pStyle w:val="Heading1"/>
                          </w:pPr>
                          <w:bookmarkStart w:id="1066" w:name="_Toc392438787"/>
                          <w:bookmarkStart w:id="1067" w:name="_Toc392449114"/>
                          <w:bookmarkStart w:id="1068" w:name="_Toc392637778"/>
                          <w:bookmarkStart w:id="1069" w:name="_Toc392638020"/>
                          <w:bookmarkStart w:id="1070" w:name="_Toc394070986"/>
                          <w:bookmarkStart w:id="1071" w:name="_Toc394071222"/>
                          <w:bookmarkStart w:id="1072" w:name="_Toc394071719"/>
                          <w:bookmarkStart w:id="1073" w:name="_Toc422171471"/>
                          <w:bookmarkStart w:id="1074" w:name="_Toc422253382"/>
                          <w:bookmarkStart w:id="1075" w:name="_Toc422262512"/>
                          <w:bookmarkEnd w:id="1066"/>
                          <w:bookmarkEnd w:id="1067"/>
                          <w:bookmarkEnd w:id="1068"/>
                          <w:bookmarkEnd w:id="1069"/>
                          <w:bookmarkEnd w:id="1070"/>
                          <w:bookmarkEnd w:id="1071"/>
                          <w:bookmarkEnd w:id="1072"/>
                          <w:bookmarkEnd w:id="1073"/>
                          <w:bookmarkEnd w:id="1074"/>
                          <w:bookmarkEnd w:id="1075"/>
                        </w:p>
                      </w:txbxContent>
                    </v:textbox>
                  </v:rect>
                  <v:shape id="Straight Arrow Connector 610" o:spid="_x0000_s1197"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x770AAADcAAAADwAAAGRycy9kb3ducmV2LnhtbERPTYvCMBC9C/6HMMLeNK2HUqpRRBDE&#10;ntSl56EZ22IzKU2i9d+bw8IeH+97u59ML140us6ygnSVgCCure64UfB7Py1zEM4ja+wtk4IPOdjv&#10;5rMtFtq++Uqvm29EDGFXoILW+6GQ0tUtGXQrOxBH7mFHgz7CsZF6xHcMN71cJ0kmDXYcG1oc6NhS&#10;/bwFoyBUp4orzsOlTMusP5R0D3lQ6mcxHTYgPE3+X/znPmsFWRrnxzPxCMjd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3Fce+9AAAA3AAAAA8AAAAAAAAAAAAAAAAAoQIA&#10;AGRycy9kb3ducmV2LnhtbFBLBQYAAAAABAAEAPkAAACLAwAAAAA=&#10;" strokecolor="red" strokeweight="1pt">
                    <v:stroke endarrow="block" endarrowwidth="narrow"/>
                    <v:shadow on="t" color="black" opacity="24903f" origin=",.5" offset="0,.55556mm"/>
                  </v:shape>
                  <v:shape id="Straight Arrow Connector 611" o:spid="_x0000_s1198"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nUdMEAAADcAAAADwAAAGRycy9kb3ducmV2LnhtbESPT4vCMBTE74LfIbwFb5p2D6VUo8iC&#10;INuTf+j50TzbYvNSmkS7334jCB6HmfkNs9lNphcPGl1nWUG6SkAQ11Z33Ci4Xg7LHITzyBp7y6Tg&#10;jxzstvPZBgttn3yix9k3IkLYFaig9X4opHR1Swbdyg7E0bvZ0aCPcmykHvEZ4aaX30mSSYMdx4UW&#10;B/ppqb6fg1EQqkPFFefht0zLrN+XdAl5UGrxNe3XIDxN/hN+t49aQZam8DoTj4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idR0wQAAANwAAAAPAAAAAAAAAAAAAAAA&#10;AKECAABkcnMvZG93bnJldi54bWxQSwUGAAAAAAQABAD5AAAAjwMAAAAA&#10;" strokecolor="red" strokeweight="1pt">
                    <v:stroke endarrow="block" endarrowwidth="narrow"/>
                    <v:shadow on="t" color="black" opacity="24903f" origin=",.5" offset="0,.55556mm"/>
                  </v:shape>
                </v:group>
                <v:group id="Group 612" o:spid="_x0000_s1199"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rect id="Rectangle 613" o:spid="_x0000_s1200"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ddMQA&#10;AADcAAAADwAAAGRycy9kb3ducmV2LnhtbESP0WoCMRRE3wv9h3ALvkjNqnWR1SilIPTVrR9wSW43&#10;sZub7Sa6q1/fFAp9HGbmDLPdj74VV+qjC6xgPitAEOtgHDcKTh+H5zWImJANtoFJwY0i7HePD1us&#10;TBj4SNc6NSJDOFaowKbUVVJGbcljnIWOOHufofeYsuwbaXocMty3clEUpfToOC9Y7OjNkv6qL16B&#10;lvrl0rrp2X2X9jDU5X1arM5KTZ7G1w2IRGP6D/+1342Ccr6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sXXT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w:t>
                          </w:r>
                        </w:p>
                        <w:p w:rsidR="003016C9" w:rsidRPr="002E5395" w:rsidRDefault="003016C9" w:rsidP="000311C3">
                          <w:pPr>
                            <w:pStyle w:val="Heading1"/>
                          </w:pPr>
                          <w:bookmarkStart w:id="1076" w:name="_Toc392438788"/>
                          <w:bookmarkStart w:id="1077" w:name="_Toc392449115"/>
                          <w:bookmarkStart w:id="1078" w:name="_Toc392637779"/>
                          <w:bookmarkStart w:id="1079" w:name="_Toc392638021"/>
                          <w:bookmarkStart w:id="1080" w:name="_Toc394070987"/>
                          <w:bookmarkStart w:id="1081" w:name="_Toc394071223"/>
                          <w:bookmarkStart w:id="1082" w:name="_Toc394071720"/>
                          <w:bookmarkStart w:id="1083" w:name="_Toc422171472"/>
                          <w:bookmarkStart w:id="1084" w:name="_Toc422253383"/>
                          <w:bookmarkStart w:id="1085" w:name="_Toc422262513"/>
                          <w:bookmarkEnd w:id="1076"/>
                          <w:bookmarkEnd w:id="1077"/>
                          <w:bookmarkEnd w:id="1078"/>
                          <w:bookmarkEnd w:id="1079"/>
                          <w:bookmarkEnd w:id="1080"/>
                          <w:bookmarkEnd w:id="1081"/>
                          <w:bookmarkEnd w:id="1082"/>
                          <w:bookmarkEnd w:id="1083"/>
                          <w:bookmarkEnd w:id="1084"/>
                          <w:bookmarkEnd w:id="1085"/>
                        </w:p>
                      </w:txbxContent>
                    </v:textbox>
                  </v:rect>
                  <v:shape id="Straight Arrow Connector 614" o:spid="_x0000_s1201"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DXGsYAAADcAAAADwAAAGRycy9kb3ducmV2LnhtbESPQWvCQBSE7wX/w/IKXopuFJGaukoI&#10;CIogaoten9lnEsy+DdnVxH/vFgo9DjPzDTNfdqYSD2pcaVnBaBiBIM6sLjlX8PO9GnyCcB5ZY2WZ&#10;FDzJwXLRe5tjrG3LB3ocfS4ChF2MCgrv61hKlxVk0A1tTRy8q20M+iCbXOoG2wA3lRxH0VQaLDks&#10;FFhTWlB2O96NgkNSXy+Xc7Ldp6f7bPex2ae3batU/71LvkB46vx/+K+91gqmown8nglHQC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Q1xrGAAAA3AAAAA8AAAAAAAAA&#10;AAAAAAAAoQIAAGRycy9kb3ducmV2LnhtbFBLBQYAAAAABAAEAPkAAACUAwAAAAA=&#10;" strokecolor="red" strokeweight="1pt">
                    <v:stroke endarrow="block" endarrowwidth="narrow"/>
                    <v:shadow on="t" color="black" opacity="24903f" origin=",.5" offset="0,.55556mm"/>
                  </v:shape>
                </v:group>
                <v:group id="Group 615" o:spid="_x0000_s1202"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rect id="Rectangle 616" o:spid="_x0000_s1203"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v+7MMA&#10;AADcAAAADwAAAGRycy9kb3ducmV2LnhtbESP0UoDMRRE34X+Q7iCL6XNtmgoa9NShEJfXf2AS3K7&#10;Sd3crJu0u/r1RhB8HGbmDLPdT6ETNxqSj6xhtaxAEJtoPbca3t+Oiw2IlJEtdpFJwxcl2O9md1us&#10;bRz5lW5NbkWBcKpRg8u5r6VMxlHAtIw9cfHOcQiYixxaaQccCzx0cl1VSgb0XBYc9vTiyHw016DB&#10;SPN47fz84j+VO46N+p5XTxetH+6nwzOITFP+D/+1T1aDWin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v+7M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2</w:t>
                          </w:r>
                        </w:p>
                        <w:p w:rsidR="003016C9" w:rsidRPr="002E5395" w:rsidRDefault="003016C9" w:rsidP="000311C3">
                          <w:pPr>
                            <w:pStyle w:val="Heading1"/>
                          </w:pPr>
                          <w:bookmarkStart w:id="1086" w:name="_Toc392438789"/>
                          <w:bookmarkStart w:id="1087" w:name="_Toc392449116"/>
                          <w:bookmarkStart w:id="1088" w:name="_Toc392637780"/>
                          <w:bookmarkStart w:id="1089" w:name="_Toc392638022"/>
                          <w:bookmarkStart w:id="1090" w:name="_Toc394070988"/>
                          <w:bookmarkStart w:id="1091" w:name="_Toc394071224"/>
                          <w:bookmarkStart w:id="1092" w:name="_Toc394071721"/>
                          <w:bookmarkStart w:id="1093" w:name="_Toc422171473"/>
                          <w:bookmarkStart w:id="1094" w:name="_Toc422253384"/>
                          <w:bookmarkStart w:id="1095" w:name="_Toc422262514"/>
                          <w:bookmarkEnd w:id="1086"/>
                          <w:bookmarkEnd w:id="1087"/>
                          <w:bookmarkEnd w:id="1088"/>
                          <w:bookmarkEnd w:id="1089"/>
                          <w:bookmarkEnd w:id="1090"/>
                          <w:bookmarkEnd w:id="1091"/>
                          <w:bookmarkEnd w:id="1092"/>
                          <w:bookmarkEnd w:id="1093"/>
                          <w:bookmarkEnd w:id="1094"/>
                          <w:bookmarkEnd w:id="1095"/>
                        </w:p>
                        <w:p w:rsidR="003016C9" w:rsidRPr="002E5395" w:rsidRDefault="003016C9" w:rsidP="000311C3">
                          <w:pPr>
                            <w:pStyle w:val="Heading1"/>
                          </w:pPr>
                          <w:bookmarkStart w:id="1096" w:name="_Toc392438790"/>
                          <w:bookmarkStart w:id="1097" w:name="_Toc392449117"/>
                          <w:bookmarkStart w:id="1098" w:name="_Toc392637781"/>
                          <w:bookmarkStart w:id="1099" w:name="_Toc392638023"/>
                          <w:bookmarkStart w:id="1100" w:name="_Toc394070989"/>
                          <w:bookmarkStart w:id="1101" w:name="_Toc394071225"/>
                          <w:bookmarkStart w:id="1102" w:name="_Toc394071722"/>
                          <w:bookmarkStart w:id="1103" w:name="_Toc422171474"/>
                          <w:bookmarkStart w:id="1104" w:name="_Toc422253385"/>
                          <w:bookmarkStart w:id="1105" w:name="_Toc422262515"/>
                          <w:bookmarkEnd w:id="1096"/>
                          <w:bookmarkEnd w:id="1097"/>
                          <w:bookmarkEnd w:id="1098"/>
                          <w:bookmarkEnd w:id="1099"/>
                          <w:bookmarkEnd w:id="1100"/>
                          <w:bookmarkEnd w:id="1101"/>
                          <w:bookmarkEnd w:id="1102"/>
                          <w:bookmarkEnd w:id="1103"/>
                          <w:bookmarkEnd w:id="1104"/>
                          <w:bookmarkEnd w:id="1105"/>
                        </w:p>
                      </w:txbxContent>
                    </v:textbox>
                  </v:rect>
                  <v:shape id="Straight Arrow Connector 617" o:spid="_x0000_s1204"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pm8EAAADcAAAADwAAAGRycy9kb3ducmV2LnhtbESPQYvCMBSE78L+h/AW9qZpPdRSjSKC&#10;INvTqvT8aJ5tsXkpTaLdf79ZEDwOM/MNs9lNphcPGl1nWUG6SEAQ11Z33Ci4Xo7zHITzyBp7y6Tg&#10;lxzsth+zDRbaPvmHHmffiAhhV6CC1vuhkNLVLRl0CzsQR+9mR4M+yrGResRnhJteLpMkkwY7jgst&#10;DnRoqb6fg1EQqmPFFefhu0zLrN+XdAl5UOrrc9qvQXia/Dv8ap+0gixdwf+ZeATk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LOmbwQAAANwAAAAPAAAAAAAAAAAAAAAA&#10;AKECAABkcnMvZG93bnJldi54bWxQSwUGAAAAAAQABAD5AAAAjwMAAAAA&#10;" strokecolor="red" strokeweight="1pt">
                    <v:stroke endarrow="block" endarrowwidth="narrow"/>
                    <v:shadow on="t" color="black" opacity="24903f" origin=",.5" offset="0,.55556mm"/>
                  </v:shape>
                </v:group>
                <v:group id="Group 618" o:spid="_x0000_s1205"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HN4sIAAADcAAAADwAAAGRycy9kb3ducmV2LnhtbERPy4rCMBTdC/5DuII7&#10;TTuDIh1TERkHFyKoA8PsLs3tA5ub0sS2/r1ZCC4P573eDKYWHbWusqwgnkcgiDOrKy4U/F73sxUI&#10;55E11pZJwYMcbNLxaI2Jtj2fqbv4QoQQdgkqKL1vEildVpJBN7cNceBy2xr0AbaF1C32IdzU8iOK&#10;ltJgxaGhxIZ2JWW3y90o+Omx337G393xlu8e/9fF6e8Yk1LTybD9AuFp8G/xy33QCp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BzeLCAAAA3AAAAA8A&#10;AAAAAAAAAAAAAAAAqgIAAGRycy9kb3ducmV2LnhtbFBLBQYAAAAABAAEAPoAAACZAwAAAAA=&#10;">
                  <v:rect id="Rectangle 619" o:spid="_x0000_s1206"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qnsQA&#10;AADcAAAADwAAAGRycy9kb3ducmV2LnhtbESP0WoCMRRE3wv9h3ALvkjNKnbR1SilIPTVrR9wSW43&#10;sZub7Sa6q1/fFAp9HGbmDLPdj74VV+qjC6xgPitAEOtgHDcKTh+H5xWImJANtoFJwY0i7HePD1us&#10;TBj4SNc6NSJDOFaowKbUVVJGbcljnIWOOHufofeYsuwbaXocMty3clEUpfToOC9Y7OjNkv6qL16B&#10;lnp5ad307L5Lexjq8j4tXs5KTZ7G1w2IRGP6D/+1342Ccr6G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Eap7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3</w:t>
                          </w:r>
                        </w:p>
                        <w:p w:rsidR="003016C9" w:rsidRPr="00C413AF" w:rsidRDefault="003016C9" w:rsidP="000311C3">
                          <w:pPr>
                            <w:pStyle w:val="Heading1"/>
                          </w:pPr>
                          <w:bookmarkStart w:id="1106" w:name="_Toc392438791"/>
                          <w:bookmarkStart w:id="1107" w:name="_Toc392449118"/>
                          <w:bookmarkStart w:id="1108" w:name="_Toc392637782"/>
                          <w:bookmarkStart w:id="1109" w:name="_Toc392638024"/>
                          <w:bookmarkStart w:id="1110" w:name="_Toc394070990"/>
                          <w:bookmarkStart w:id="1111" w:name="_Toc394071226"/>
                          <w:bookmarkStart w:id="1112" w:name="_Toc394071723"/>
                          <w:bookmarkStart w:id="1113" w:name="_Toc422171475"/>
                          <w:bookmarkStart w:id="1114" w:name="_Toc422253386"/>
                          <w:bookmarkStart w:id="1115"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106"/>
                          <w:bookmarkEnd w:id="1107"/>
                          <w:bookmarkEnd w:id="1108"/>
                          <w:bookmarkEnd w:id="1109"/>
                          <w:bookmarkEnd w:id="1110"/>
                          <w:bookmarkEnd w:id="1111"/>
                          <w:bookmarkEnd w:id="1112"/>
                          <w:bookmarkEnd w:id="1113"/>
                          <w:bookmarkEnd w:id="1114"/>
                          <w:bookmarkEnd w:id="1115"/>
                        </w:p>
                        <w:p w:rsidR="003016C9" w:rsidRPr="002E5395" w:rsidRDefault="003016C9" w:rsidP="000311C3">
                          <w:pPr>
                            <w:pStyle w:val="Heading1"/>
                          </w:pPr>
                          <w:bookmarkStart w:id="1116" w:name="_Toc392438792"/>
                          <w:bookmarkStart w:id="1117" w:name="_Toc392449119"/>
                          <w:bookmarkStart w:id="1118" w:name="_Toc392637783"/>
                          <w:bookmarkStart w:id="1119" w:name="_Toc392638025"/>
                          <w:bookmarkStart w:id="1120" w:name="_Toc394070991"/>
                          <w:bookmarkStart w:id="1121" w:name="_Toc394071227"/>
                          <w:bookmarkStart w:id="1122" w:name="_Toc394071724"/>
                          <w:bookmarkStart w:id="1123" w:name="_Toc422171476"/>
                          <w:bookmarkStart w:id="1124" w:name="_Toc422253387"/>
                          <w:bookmarkStart w:id="1125" w:name="_Toc422262517"/>
                          <w:bookmarkEnd w:id="1116"/>
                          <w:bookmarkEnd w:id="1117"/>
                          <w:bookmarkEnd w:id="1118"/>
                          <w:bookmarkEnd w:id="1119"/>
                          <w:bookmarkEnd w:id="1120"/>
                          <w:bookmarkEnd w:id="1121"/>
                          <w:bookmarkEnd w:id="1122"/>
                          <w:bookmarkEnd w:id="1123"/>
                          <w:bookmarkEnd w:id="1124"/>
                          <w:bookmarkEnd w:id="1125"/>
                        </w:p>
                        <w:p w:rsidR="003016C9" w:rsidRPr="002E5395" w:rsidRDefault="003016C9" w:rsidP="000311C3">
                          <w:pPr>
                            <w:pStyle w:val="Heading1"/>
                          </w:pPr>
                          <w:bookmarkStart w:id="1126" w:name="_Toc392438793"/>
                          <w:bookmarkStart w:id="1127" w:name="_Toc392449120"/>
                          <w:bookmarkStart w:id="1128" w:name="_Toc392637784"/>
                          <w:bookmarkStart w:id="1129" w:name="_Toc392638026"/>
                          <w:bookmarkStart w:id="1130" w:name="_Toc394070992"/>
                          <w:bookmarkStart w:id="1131" w:name="_Toc394071228"/>
                          <w:bookmarkStart w:id="1132" w:name="_Toc394071725"/>
                          <w:bookmarkStart w:id="1133" w:name="_Toc422171477"/>
                          <w:bookmarkStart w:id="1134" w:name="_Toc422253388"/>
                          <w:bookmarkStart w:id="1135" w:name="_Toc422262518"/>
                          <w:bookmarkEnd w:id="1126"/>
                          <w:bookmarkEnd w:id="1127"/>
                          <w:bookmarkEnd w:id="1128"/>
                          <w:bookmarkEnd w:id="1129"/>
                          <w:bookmarkEnd w:id="1130"/>
                          <w:bookmarkEnd w:id="1131"/>
                          <w:bookmarkEnd w:id="1132"/>
                          <w:bookmarkEnd w:id="1133"/>
                          <w:bookmarkEnd w:id="1134"/>
                          <w:bookmarkEnd w:id="1135"/>
                        </w:p>
                      </w:txbxContent>
                    </v:textbox>
                  </v:rect>
                  <v:shape id="Straight Arrow Connector 620" o:spid="_x0000_s1207"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m7Ur4AAADcAAAADwAAAGRycy9kb3ducmV2LnhtbERPy4rCMBTdD/gP4Qqzm6a6KKUaRQRB&#10;7MoHXV+aa1tsbkqTaP17sxhweTjv9XYyvXjS6DrLChZJCoK4trrjRsHtevjLQTiPrLG3TAre5GC7&#10;mf2ssdD2xWd6XnwjYgi7AhW03g+FlK5uyaBL7EAcubsdDfoIx0bqEV8x3PRymaaZNNhxbGhxoH1L&#10;9eMSjIJQHSquOA+nclFm/a6ka8iDUr/zabcC4WnyX/G/+6gVZMs4P5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btSvgAAANwAAAAPAAAAAAAAAAAAAAAAAKEC&#10;AABkcnMvZG93bnJldi54bWxQSwUGAAAAAAQABAD5AAAAjAMAAAAA&#10;" strokecolor="red" strokeweight="1pt">
                    <v:stroke endarrow="block" endarrowwidth="narrow"/>
                    <v:shadow on="t" color="black" opacity="24903f" origin=",.5" offset="0,.55556mm"/>
                  </v:shape>
                  <v:shape id="Straight Arrow Connector 621" o:spid="_x0000_s1208"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UeycEAAADcAAAADwAAAGRycy9kb3ducmV2LnhtbESPT4vCMBTE78J+h/AWvGlaD6V0jSKC&#10;sGxP/qHnR/O2LTYvpUm0fnsjCB6HmfkNs95Ophc3Gl1nWUG6TEAQ11Z33Ci4nA+LHITzyBp7y6Tg&#10;QQ62m6/ZGgtt73yk28k3IkLYFaig9X4opHR1Swbd0g7E0fu3o0Ef5dhIPeI9wk0vV0mSSYMdx4UW&#10;B9q3VF9PwSgI1aHiivPwV6Zl1u9KOoc8KDX/nnY/IDxN/hN+t3+1gmyVwutMPAJ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5R7JwQAAANwAAAAPAAAAAAAAAAAAAAAA&#10;AKECAABkcnMvZG93bnJldi54bWxQSwUGAAAAAAQABAD5AAAAjwMAAAAA&#10;" strokecolor="red" strokeweight="1pt">
                    <v:stroke endarrow="block" endarrowwidth="narrow"/>
                    <v:shadow on="t" color="black" opacity="24903f" origin=",.5" offset="0,.55556mm"/>
                  </v:shape>
                  <v:shape id="Straight Arrow Connector 622" o:spid="_x0000_s1209"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kgSMYAAADcAAAADwAAAGRycy9kb3ducmV2LnhtbESPT2vCQBTE74LfYXmCF6mb5iA1ukoI&#10;CBVB/FPa6zP7TILZtyG7mvjtu4WCx2FmfsMs172pxYNaV1lW8D6NQBDnVldcKPg6b94+QDiPrLG2&#10;TAqe5GC9Gg6WmGjb8ZEeJ1+IAGGXoILS+yaR0uUlGXRT2xAH72pbgz7ItpC6xS7ATS3jKJpJgxWH&#10;hRIbykrKb6e7UXBMm+vl8pPuDtn3fb6fbA/ZbdcpNR716QKEp96/wv/tT61gFs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ZIEjGAAAA3AAAAA8AAAAAAAAA&#10;AAAAAAAAoQIAAGRycy9kb3ducmV2LnhtbFBLBQYAAAAABAAEAPkAAACUAwAAAAA=&#10;" strokecolor="red" strokeweight="1pt">
                    <v:stroke endarrow="block" endarrowwidth="narrow"/>
                    <v:shadow on="t" color="black" opacity="24903f" origin=",.5" offset="0,.55556mm"/>
                  </v:shape>
                </v:group>
                <v:group id="Group 623" o:spid="_x0000_s1210"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rect id="Rectangle 624" o:spid="_x0000_s1211"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PvcMA&#10;AADcAAAADwAAAGRycy9kb3ducmV2LnhtbESP0WoCMRRE34X+Q7gFX6RmK7qUrVFKQfDV1Q+4JLeb&#10;6OZm3UR3269vhEIfh5k5w6y3o2/FnfroAit4nRcgiHUwjhsFp+Pu5Q1ETMgG28Ck4JsibDdPkzVW&#10;Jgx8oHudGpEhHCtUYFPqKimjtuQxzkNHnL2v0HtMWfaNND0OGe5buSiKUnp0nBcsdvRpSV/qm1eg&#10;pV7eWjc7u2tpd0Nd/syK1Vmp6fP48Q4i0Zj+w3/tvVFQLp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kPvc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4</w:t>
                          </w:r>
                        </w:p>
                        <w:p w:rsidR="003016C9" w:rsidRPr="002E5395" w:rsidRDefault="003016C9" w:rsidP="000311C3">
                          <w:pPr>
                            <w:pStyle w:val="Heading1"/>
                          </w:pPr>
                          <w:bookmarkStart w:id="1136" w:name="_Toc392438794"/>
                          <w:bookmarkStart w:id="1137" w:name="_Toc392449121"/>
                          <w:bookmarkStart w:id="1138" w:name="_Toc392637785"/>
                          <w:bookmarkStart w:id="1139" w:name="_Toc392638027"/>
                          <w:bookmarkStart w:id="1140" w:name="_Toc394070993"/>
                          <w:bookmarkStart w:id="1141" w:name="_Toc394071229"/>
                          <w:bookmarkStart w:id="1142" w:name="_Toc394071726"/>
                          <w:bookmarkStart w:id="1143" w:name="_Toc422171478"/>
                          <w:bookmarkStart w:id="1144" w:name="_Toc422253389"/>
                          <w:bookmarkStart w:id="1145" w:name="_Toc422262519"/>
                          <w:bookmarkEnd w:id="1136"/>
                          <w:bookmarkEnd w:id="1137"/>
                          <w:bookmarkEnd w:id="1138"/>
                          <w:bookmarkEnd w:id="1139"/>
                          <w:bookmarkEnd w:id="1140"/>
                          <w:bookmarkEnd w:id="1141"/>
                          <w:bookmarkEnd w:id="1142"/>
                          <w:bookmarkEnd w:id="1143"/>
                          <w:bookmarkEnd w:id="1144"/>
                          <w:bookmarkEnd w:id="1145"/>
                        </w:p>
                        <w:p w:rsidR="003016C9" w:rsidRPr="002E5395" w:rsidRDefault="003016C9" w:rsidP="000311C3">
                          <w:pPr>
                            <w:pStyle w:val="Heading1"/>
                          </w:pPr>
                          <w:bookmarkStart w:id="1146" w:name="_Toc392438795"/>
                          <w:bookmarkStart w:id="1147" w:name="_Toc392449122"/>
                          <w:bookmarkStart w:id="1148" w:name="_Toc392637786"/>
                          <w:bookmarkStart w:id="1149" w:name="_Toc392638028"/>
                          <w:bookmarkStart w:id="1150" w:name="_Toc394070994"/>
                          <w:bookmarkStart w:id="1151" w:name="_Toc394071230"/>
                          <w:bookmarkStart w:id="1152" w:name="_Toc394071727"/>
                          <w:bookmarkStart w:id="1153" w:name="_Toc422171479"/>
                          <w:bookmarkStart w:id="1154" w:name="_Toc422253390"/>
                          <w:bookmarkStart w:id="1155" w:name="_Toc422262520"/>
                          <w:bookmarkEnd w:id="1146"/>
                          <w:bookmarkEnd w:id="1147"/>
                          <w:bookmarkEnd w:id="1148"/>
                          <w:bookmarkEnd w:id="1149"/>
                          <w:bookmarkEnd w:id="1150"/>
                          <w:bookmarkEnd w:id="1151"/>
                          <w:bookmarkEnd w:id="1152"/>
                          <w:bookmarkEnd w:id="1153"/>
                          <w:bookmarkEnd w:id="1154"/>
                          <w:bookmarkEnd w:id="1155"/>
                        </w:p>
                      </w:txbxContent>
                    </v:textbox>
                  </v:rect>
                  <v:shape id="Straight Arrow Connector 625" o:spid="_x0000_s1212"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4YysEAAADcAAAADwAAAGRycy9kb3ducmV2LnhtbESPT4vCMBTE74LfIbwFb5oqbCnVKLIg&#10;yPbkH3p+NM+22LyUJtHut98IgsdhZn7DbHaj6cSDBtdaVrBcJCCIK6tbrhVcL4d5BsJ5ZI2dZVLw&#10;Rw522+lkg7m2Tz7R4+xrESHsclTQeN/nUrqqIYNuYXvi6N3sYNBHOdRSD/iMcNPJVZKk0mDLcaHB&#10;nn4aqu7nYBSE8lByyVn4LZZF2u0LuoQsKDX7GvdrEJ5G/wm/20etIF19w+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3hjKwQAAANwAAAAPAAAAAAAAAAAAAAAA&#10;AKECAABkcnMvZG93bnJldi54bWxQSwUGAAAAAAQABAD5AAAAjwMAAAAA&#10;" strokecolor="red" strokeweight="1pt">
                    <v:stroke endarrow="block" endarrowwidth="narrow"/>
                    <v:shadow on="t" color="black" opacity="24903f" origin=",.5" offset="0,.55556mm"/>
                  </v:shape>
                </v:group>
                <v:group id="Group 626" o:spid="_x0000_s1213"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42tsQAAADcAAAADwAAAGRycy9kb3ducmV2LnhtbESPQYvCMBSE7wv+h/CE&#10;va1pXSxSjSKisgcRVgXx9miebbF5KU1s67/fCMIeh5n5hpkve1OJlhpXWlYQjyIQxJnVJecKzqft&#10;1xSE88gaK8uk4EkOlovBxxxTbTv+pfbocxEg7FJUUHhfp1K6rCCDbmRr4uDdbGPQB9nkUjfYBbip&#10;5DiKEmmw5LBQYE3rgrL78WEU7DrsVt/xpt3fb+vn9TQ5XPYxKfU57FczEJ56/x9+t3+0gmSc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42tsQAAADcAAAA&#10;DwAAAAAAAAAAAAAAAACqAgAAZHJzL2Rvd25yZXYueG1sUEsFBgAAAAAEAAQA+gAAAJsDAAAAAA==&#10;">
                  <v:rect id="Rectangle 627" o:spid="_x0000_s121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RysQA&#10;AADcAAAADwAAAGRycy9kb3ducmV2LnhtbESP0WoCMRRE3wv9h3ALfZGaVdpVVqNIQfC1Wz/gktxu&#10;Yjc32010V7/eFAp9HGbmDLPejr4VF+qjC6xgNi1AEOtgHDcKjp/7lyWImJANtoFJwZUibDePD2us&#10;TBj4gy51akSGcKxQgU2pq6SM2pLHOA0dcfa+Qu8xZdk30vQ4ZLhv5bwoSunRcV6w2NG7Jf1dn70C&#10;LfXruXWTk/sp7X6oy9ukeDsp9fw07lYgEo3pP/zXPhgF5Xw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7kcr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5</w:t>
                          </w:r>
                        </w:p>
                        <w:p w:rsidR="003016C9" w:rsidRPr="002E5395" w:rsidRDefault="003016C9" w:rsidP="000311C3">
                          <w:pPr>
                            <w:pStyle w:val="Heading1"/>
                          </w:pPr>
                          <w:bookmarkStart w:id="1156" w:name="_Toc392438796"/>
                          <w:bookmarkStart w:id="1157" w:name="_Toc392449123"/>
                          <w:bookmarkStart w:id="1158" w:name="_Toc392637787"/>
                          <w:bookmarkStart w:id="1159" w:name="_Toc392638029"/>
                          <w:bookmarkStart w:id="1160" w:name="_Toc394070995"/>
                          <w:bookmarkStart w:id="1161" w:name="_Toc394071231"/>
                          <w:bookmarkStart w:id="1162" w:name="_Toc394071728"/>
                          <w:bookmarkStart w:id="1163" w:name="_Toc422171480"/>
                          <w:bookmarkStart w:id="1164" w:name="_Toc422253391"/>
                          <w:bookmarkStart w:id="1165" w:name="_Toc422262521"/>
                          <w:bookmarkEnd w:id="1156"/>
                          <w:bookmarkEnd w:id="1157"/>
                          <w:bookmarkEnd w:id="1158"/>
                          <w:bookmarkEnd w:id="1159"/>
                          <w:bookmarkEnd w:id="1160"/>
                          <w:bookmarkEnd w:id="1161"/>
                          <w:bookmarkEnd w:id="1162"/>
                          <w:bookmarkEnd w:id="1163"/>
                          <w:bookmarkEnd w:id="1164"/>
                          <w:bookmarkEnd w:id="1165"/>
                        </w:p>
                        <w:p w:rsidR="003016C9" w:rsidRPr="002E5395" w:rsidRDefault="003016C9" w:rsidP="000311C3">
                          <w:pPr>
                            <w:pStyle w:val="Heading1"/>
                          </w:pPr>
                          <w:bookmarkStart w:id="1166" w:name="_Toc392438797"/>
                          <w:bookmarkStart w:id="1167" w:name="_Toc392449124"/>
                          <w:bookmarkStart w:id="1168" w:name="_Toc392637788"/>
                          <w:bookmarkStart w:id="1169" w:name="_Toc392638030"/>
                          <w:bookmarkStart w:id="1170" w:name="_Toc394070996"/>
                          <w:bookmarkStart w:id="1171" w:name="_Toc394071232"/>
                          <w:bookmarkStart w:id="1172" w:name="_Toc394071729"/>
                          <w:bookmarkStart w:id="1173" w:name="_Toc422171481"/>
                          <w:bookmarkStart w:id="1174" w:name="_Toc422253392"/>
                          <w:bookmarkStart w:id="1175" w:name="_Toc422262522"/>
                          <w:bookmarkEnd w:id="1166"/>
                          <w:bookmarkEnd w:id="1167"/>
                          <w:bookmarkEnd w:id="1168"/>
                          <w:bookmarkEnd w:id="1169"/>
                          <w:bookmarkEnd w:id="1170"/>
                          <w:bookmarkEnd w:id="1171"/>
                          <w:bookmarkEnd w:id="1172"/>
                          <w:bookmarkEnd w:id="1173"/>
                          <w:bookmarkEnd w:id="1174"/>
                          <w:bookmarkEnd w:id="1175"/>
                        </w:p>
                      </w:txbxContent>
                    </v:textbox>
                  </v:rect>
                  <v:shape id="Straight Arrow Connector 628" o:spid="_x0000_s1215"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3VL4AAADcAAAADwAAAGRycy9kb3ducmV2LnhtbERPy4rCMBTdD/gP4Qqzm6a6KKUaRQRB&#10;7MoHXV+aa1tsbkqTaP17sxhweTjv9XYyvXjS6DrLChZJCoK4trrjRsHtevjLQTiPrLG3TAre5GC7&#10;mf2ssdD2xWd6XnwjYgi7AhW03g+FlK5uyaBL7EAcubsdDfoIx0bqEV8x3PRymaaZNNhxbGhxoH1L&#10;9eMSjIJQHSquOA+nclFm/a6ka8iDUr/zabcC4WnyX/G/+6gVZMu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N37dUvgAAANwAAAAPAAAAAAAAAAAAAAAAAKEC&#10;AABkcnMvZG93bnJldi54bWxQSwUGAAAAAAQABAD5AAAAjAMAAAAA&#10;" strokecolor="red" strokeweight="1pt">
                    <v:stroke endarrow="block" endarrowwidth="narrow"/>
                    <v:shadow on="t" color="black" opacity="24903f" origin=",.5" offset="0,.55556mm"/>
                  </v:shape>
                </v:group>
                <v:group id="Group 629" o:spid="_x0000_s1216"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rect id="Rectangle 630" o:spid="_x0000_s121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fY8EA&#10;AADcAAAADwAAAGRycy9kb3ducmV2LnhtbERP3WrCMBS+H+wdwhF2IzZ1P0WqUWQgeLtuD3BIjk20&#10;OemaaDuffrkY7PLj+9/sJt+JGw3RBVawLEoQxDoYx62Cr8/DYgUiJmSDXWBS8EMRdtvHhw3WJoz8&#10;QbcmtSKHcKxRgU2pr6WM2pLHWISeOHOnMHhMGQ6tNAOOOdx38rksK+nRcW6w2NO7JX1prl6Blvr1&#10;2rn52X1X9jA21X1evp2VeppN+zWIRFP6F/+5j0ZB9ZLn5z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Ln2PBAAAA3AAAAA8AAAAAAAAAAAAAAAAAmAIAAGRycy9kb3du&#10;cmV2LnhtbFBLBQYAAAAABAAEAPUAAACGAwAAAAA=&#10;" fillcolor="#faff7d" strokecolor="red">
                    <v:shadow on="t" color="black" opacity="22937f" origin=",.5" offset="0,.63889mm"/>
                    <v:textbox>
                      <w:txbxContent>
                        <w:p w:rsidR="003016C9" w:rsidRDefault="003016C9" w:rsidP="000311C3">
                          <w:pPr>
                            <w:jc w:val="center"/>
                            <w:rPr>
                              <w:color w:val="000000"/>
                            </w:rPr>
                          </w:pPr>
                          <w:r>
                            <w:rPr>
                              <w:color w:val="000000"/>
                            </w:rPr>
                            <w:t>6</w:t>
                          </w:r>
                        </w:p>
                        <w:p w:rsidR="003016C9" w:rsidRPr="002E5395" w:rsidRDefault="003016C9" w:rsidP="000311C3">
                          <w:pPr>
                            <w:pStyle w:val="Heading1"/>
                          </w:pPr>
                          <w:bookmarkStart w:id="1176" w:name="_Toc392438798"/>
                          <w:bookmarkStart w:id="1177" w:name="_Toc392449125"/>
                          <w:bookmarkStart w:id="1178" w:name="_Toc392637789"/>
                          <w:bookmarkStart w:id="1179" w:name="_Toc392638031"/>
                          <w:bookmarkStart w:id="1180" w:name="_Toc394070997"/>
                          <w:bookmarkStart w:id="1181" w:name="_Toc394071233"/>
                          <w:bookmarkStart w:id="1182" w:name="_Toc394071730"/>
                          <w:bookmarkStart w:id="1183" w:name="_Toc422171482"/>
                          <w:bookmarkStart w:id="1184" w:name="_Toc422253393"/>
                          <w:bookmarkStart w:id="1185" w:name="_Toc422262523"/>
                          <w:bookmarkEnd w:id="1176"/>
                          <w:bookmarkEnd w:id="1177"/>
                          <w:bookmarkEnd w:id="1178"/>
                          <w:bookmarkEnd w:id="1179"/>
                          <w:bookmarkEnd w:id="1180"/>
                          <w:bookmarkEnd w:id="1181"/>
                          <w:bookmarkEnd w:id="1182"/>
                          <w:bookmarkEnd w:id="1183"/>
                          <w:bookmarkEnd w:id="1184"/>
                          <w:bookmarkEnd w:id="1185"/>
                        </w:p>
                        <w:p w:rsidR="003016C9" w:rsidRPr="002E5395" w:rsidRDefault="003016C9" w:rsidP="000311C3">
                          <w:pPr>
                            <w:pStyle w:val="Heading1"/>
                          </w:pPr>
                          <w:bookmarkStart w:id="1186" w:name="_Toc392438799"/>
                          <w:bookmarkStart w:id="1187" w:name="_Toc392449126"/>
                          <w:bookmarkStart w:id="1188" w:name="_Toc392637790"/>
                          <w:bookmarkStart w:id="1189" w:name="_Toc392638032"/>
                          <w:bookmarkStart w:id="1190" w:name="_Toc394070998"/>
                          <w:bookmarkStart w:id="1191" w:name="_Toc394071234"/>
                          <w:bookmarkStart w:id="1192" w:name="_Toc394071731"/>
                          <w:bookmarkStart w:id="1193" w:name="_Toc422171483"/>
                          <w:bookmarkStart w:id="1194" w:name="_Toc422253394"/>
                          <w:bookmarkStart w:id="1195" w:name="_Toc422262524"/>
                          <w:bookmarkEnd w:id="1186"/>
                          <w:bookmarkEnd w:id="1187"/>
                          <w:bookmarkEnd w:id="1188"/>
                          <w:bookmarkEnd w:id="1189"/>
                          <w:bookmarkEnd w:id="1190"/>
                          <w:bookmarkEnd w:id="1191"/>
                          <w:bookmarkEnd w:id="1192"/>
                          <w:bookmarkEnd w:id="1193"/>
                          <w:bookmarkEnd w:id="1194"/>
                          <w:bookmarkEnd w:id="1195"/>
                        </w:p>
                      </w:txbxContent>
                    </v:textbox>
                  </v:rect>
                  <v:shape id="Straight Arrow Connector 631" o:spid="_x0000_s1218"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Y/XMQAAADcAAAADwAAAGRycy9kb3ducmV2LnhtbESP0WrCQBRE3wv+w3IF3+rGClJSV6lS&#10;sS0UouYDLtlrkjZ7N2RXs/n7riD4OMzMGWa5DqYRV+pcbVnBbJqAIC6srrlUkJ92z68gnEfW2Fgm&#10;BQM5WK9GT0tMte35QNejL0WEsEtRQeV9m0rpiooMuqltiaN3tp1BH2VXSt1hH+GmkS9JspAGa44L&#10;Fba0raj4O16Mgn4e9kMWvrLfIT9z9v3hN7n9UWoyDu9vIDwF/wjf259awWI+g9uZeAT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hj9cxAAAANwAAAAPAAAAAAAAAAAA&#10;AAAAAKECAABkcnMvZG93bnJldi54bWxQSwUGAAAAAAQABAD5AAAAkgMAAAAA&#10;" strokecolor="red" strokeweight="1pt">
                    <v:stroke endarrow="block" endarrowwidth="narrow"/>
                    <v:shadow on="t" color="black" opacity="24903f" origin=",.5" offset="0,.55556mm"/>
                  </v:shape>
                </v:group>
                <v:group id="Group 632" o:spid="_x0000_s1219"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rect id="Rectangle 633" o:spid="_x0000_s1220"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BFMQA&#10;AADcAAAADwAAAGRycy9kb3ducmV2LnhtbESP0WoCMRRE3wv+Q7hCX0Szre0iq1FKQfC1237AJblu&#10;opubdRPdrV/fFAp9HGbmDLPZjb4VN+qjC6zgaVGAINbBOG4UfH3u5ysQMSEbbAOTgm+KsNtOHjZY&#10;mTDwB93q1IgM4VihAptSV0kZtSWPcRE64uwdQ+8xZdk30vQ4ZLhv5XNRlNKj47xgsaN3S/pcX70C&#10;LfXLtXWzk7uUdj/U5X1WvJ6UepyOb2sQicb0H/5rH4yCcrmE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ZART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9</w:t>
                          </w:r>
                        </w:p>
                        <w:p w:rsidR="003016C9" w:rsidRPr="002E5395" w:rsidRDefault="003016C9" w:rsidP="000311C3">
                          <w:pPr>
                            <w:pStyle w:val="Heading1"/>
                          </w:pPr>
                          <w:bookmarkStart w:id="1196" w:name="_Toc392438800"/>
                          <w:bookmarkStart w:id="1197" w:name="_Toc392449127"/>
                          <w:bookmarkStart w:id="1198" w:name="_Toc392637791"/>
                          <w:bookmarkStart w:id="1199" w:name="_Toc392638033"/>
                          <w:bookmarkStart w:id="1200" w:name="_Toc394070999"/>
                          <w:bookmarkStart w:id="1201" w:name="_Toc394071235"/>
                          <w:bookmarkStart w:id="1202" w:name="_Toc394071732"/>
                          <w:bookmarkStart w:id="1203" w:name="_Toc422171484"/>
                          <w:bookmarkStart w:id="1204" w:name="_Toc422253395"/>
                          <w:bookmarkStart w:id="1205" w:name="_Toc422262525"/>
                          <w:bookmarkEnd w:id="1196"/>
                          <w:bookmarkEnd w:id="1197"/>
                          <w:bookmarkEnd w:id="1198"/>
                          <w:bookmarkEnd w:id="1199"/>
                          <w:bookmarkEnd w:id="1200"/>
                          <w:bookmarkEnd w:id="1201"/>
                          <w:bookmarkEnd w:id="1202"/>
                          <w:bookmarkEnd w:id="1203"/>
                          <w:bookmarkEnd w:id="1204"/>
                          <w:bookmarkEnd w:id="1205"/>
                        </w:p>
                        <w:p w:rsidR="003016C9" w:rsidRPr="002E5395" w:rsidRDefault="003016C9" w:rsidP="000311C3">
                          <w:pPr>
                            <w:pStyle w:val="Heading1"/>
                          </w:pPr>
                          <w:bookmarkStart w:id="1206" w:name="_Toc392438801"/>
                          <w:bookmarkStart w:id="1207" w:name="_Toc392449128"/>
                          <w:bookmarkStart w:id="1208" w:name="_Toc392637792"/>
                          <w:bookmarkStart w:id="1209" w:name="_Toc392638034"/>
                          <w:bookmarkStart w:id="1210" w:name="_Toc394071000"/>
                          <w:bookmarkStart w:id="1211" w:name="_Toc394071236"/>
                          <w:bookmarkStart w:id="1212" w:name="_Toc394071733"/>
                          <w:bookmarkStart w:id="1213" w:name="_Toc422171485"/>
                          <w:bookmarkStart w:id="1214" w:name="_Toc422253396"/>
                          <w:bookmarkStart w:id="1215" w:name="_Toc422262526"/>
                          <w:bookmarkEnd w:id="1206"/>
                          <w:bookmarkEnd w:id="1207"/>
                          <w:bookmarkEnd w:id="1208"/>
                          <w:bookmarkEnd w:id="1209"/>
                          <w:bookmarkEnd w:id="1210"/>
                          <w:bookmarkEnd w:id="1211"/>
                          <w:bookmarkEnd w:id="1212"/>
                          <w:bookmarkEnd w:id="1213"/>
                          <w:bookmarkEnd w:id="1214"/>
                          <w:bookmarkEnd w:id="1215"/>
                        </w:p>
                      </w:txbxContent>
                    </v:textbox>
                  </v:rect>
                  <v:shape id="Straight Arrow Connector 634" o:spid="_x0000_s1221"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srjMIAAADcAAAADwAAAGRycy9kb3ducmV2LnhtbESPQYvCMBSE74L/ITxhb5q6K6VUo4gg&#10;LPa0Kj0/mmdbbF5Kk2j995uFBY/DzHzDbHaj6cSDBtdaVrBcJCCIK6tbrhVcL8d5BsJ5ZI2dZVLw&#10;Ige77XSywVzbJ//Q4+xrESHsclTQeN/nUrqqIYNuYXvi6N3sYNBHOdRSD/iMcNPJzyRJpcGW40KD&#10;PR0aqu7nYBSE8lhyyVk4Fcsi7fYFXUIWlPqYjfs1CE+jf4f/299aQfq1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srjMIAAADcAAAADwAAAAAAAAAAAAAA&#10;AAChAgAAZHJzL2Rvd25yZXYueG1sUEsFBgAAAAAEAAQA+QAAAJADAAAAAA==&#10;" strokecolor="red" strokeweight="1pt">
                    <v:stroke endarrow="block" endarrowwidth="narrow"/>
                    <v:shadow on="t" color="black" opacity="24903f" origin=",.5" offset="0,.55556mm"/>
                  </v:shape>
                </v:group>
                <v:group id="Group 635" o:spid="_x0000_s1222"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rect id="Rectangle 636" o:spid="_x0000_s1223"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6ijMQA&#10;AADcAAAADwAAAGRycy9kb3ducmV2LnhtbESPzWrDMBCE74W+g9hCLyGR+xNRnCghFAK91s0DLNLW&#10;UmKtHEuJ3T59VSj0OMzMN8x6O4VOXGlIPrKGh0UFgthE67nVcPjYz19ApIxssYtMGr4owXZze7PG&#10;2saR3+na5FYUCKcaNbic+1rKZBwFTIvYExfvMw4Bc5FDK+2AY4GHTj5WlZIBPZcFhz29OjKn5hI0&#10;GGmeL52fHf1Zuf3YqO9ZtTxqfX837VYgMk35P/zXfrMa1JOC3zPl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uooz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10</w:t>
                          </w:r>
                        </w:p>
                        <w:p w:rsidR="003016C9" w:rsidRPr="002E5395" w:rsidRDefault="003016C9" w:rsidP="000311C3">
                          <w:pPr>
                            <w:pStyle w:val="Heading1"/>
                          </w:pPr>
                          <w:bookmarkStart w:id="1216" w:name="_Toc392438802"/>
                          <w:bookmarkStart w:id="1217" w:name="_Toc392449129"/>
                          <w:bookmarkStart w:id="1218" w:name="_Toc392637793"/>
                          <w:bookmarkStart w:id="1219" w:name="_Toc392638035"/>
                          <w:bookmarkStart w:id="1220" w:name="_Toc394071001"/>
                          <w:bookmarkStart w:id="1221" w:name="_Toc394071237"/>
                          <w:bookmarkStart w:id="1222" w:name="_Toc394071734"/>
                          <w:bookmarkStart w:id="1223" w:name="_Toc422171486"/>
                          <w:bookmarkStart w:id="1224" w:name="_Toc422253397"/>
                          <w:bookmarkStart w:id="1225" w:name="_Toc422262527"/>
                          <w:bookmarkEnd w:id="1216"/>
                          <w:bookmarkEnd w:id="1217"/>
                          <w:bookmarkEnd w:id="1218"/>
                          <w:bookmarkEnd w:id="1219"/>
                          <w:bookmarkEnd w:id="1220"/>
                          <w:bookmarkEnd w:id="1221"/>
                          <w:bookmarkEnd w:id="1222"/>
                          <w:bookmarkEnd w:id="1223"/>
                          <w:bookmarkEnd w:id="1224"/>
                          <w:bookmarkEnd w:id="1225"/>
                        </w:p>
                        <w:p w:rsidR="003016C9" w:rsidRPr="002E5395" w:rsidRDefault="003016C9" w:rsidP="000311C3">
                          <w:pPr>
                            <w:pStyle w:val="Heading1"/>
                          </w:pPr>
                          <w:bookmarkStart w:id="1226" w:name="_Toc392438803"/>
                          <w:bookmarkStart w:id="1227" w:name="_Toc392449130"/>
                          <w:bookmarkStart w:id="1228" w:name="_Toc392637794"/>
                          <w:bookmarkStart w:id="1229" w:name="_Toc392638036"/>
                          <w:bookmarkStart w:id="1230" w:name="_Toc394071002"/>
                          <w:bookmarkStart w:id="1231" w:name="_Toc394071238"/>
                          <w:bookmarkStart w:id="1232" w:name="_Toc394071735"/>
                          <w:bookmarkStart w:id="1233" w:name="_Toc422171487"/>
                          <w:bookmarkStart w:id="1234" w:name="_Toc422253398"/>
                          <w:bookmarkStart w:id="1235" w:name="_Toc422262528"/>
                          <w:bookmarkEnd w:id="1226"/>
                          <w:bookmarkEnd w:id="1227"/>
                          <w:bookmarkEnd w:id="1228"/>
                          <w:bookmarkEnd w:id="1229"/>
                          <w:bookmarkEnd w:id="1230"/>
                          <w:bookmarkEnd w:id="1231"/>
                          <w:bookmarkEnd w:id="1232"/>
                          <w:bookmarkEnd w:id="1233"/>
                          <w:bookmarkEnd w:id="1234"/>
                          <w:bookmarkEnd w:id="1235"/>
                        </w:p>
                      </w:txbxContent>
                    </v:textbox>
                  </v:rect>
                  <v:shape id="Straight Arrow Connector 637" o:spid="_x0000_s1224"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VDccAAADcAAAADwAAAGRycy9kb3ducmV2LnhtbESP3WrCQBSE7wt9h+UUelN0UwW1qauE&#10;gFARxD/s7TF7TILZsyG7mvj2rlDo5TAz3zDTeWcqcaPGlZYVfPYjEMSZ1SXnCg77RW8CwnlkjZVl&#10;UnAnB/PZ68sUY21b3tJt53MRIOxiVFB4X8dSuqwgg65va+LgnW1j0AfZ5FI32Aa4qeQgikbSYMlh&#10;ocCa0oKyy+5qFGyT+nw6/SarTXq8fq0/lpv0smqVen/rkm8Qnjr/H/5r/2gFo+EY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9xUNxwAAANwAAAAPAAAAAAAA&#10;AAAAAAAAAKECAABkcnMvZG93bnJldi54bWxQSwUGAAAAAAQABAD5AAAAlQMAAAAA&#10;" strokecolor="red" strokeweight="1pt">
                    <v:stroke endarrow="block" endarrowwidth="narrow"/>
                    <v:shadow on="t" color="black" opacity="24903f" origin=",.5" offset="0,.55556mm"/>
                  </v:shape>
                  <v:rect id="Rectangle 638" o:spid="_x0000_s1225"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2TZcEA&#10;AADcAAAADwAAAGRycy9kb3ducmV2LnhtbERP3WrCMBS+H+wdwhF2IzZ1P0WqUWQgeLtuD3BIjk20&#10;OemaaDuffrkY7PLj+9/sJt+JGw3RBVawLEoQxDoYx62Cr8/DYgUiJmSDXWBS8EMRdtvHhw3WJoz8&#10;QbcmtSKHcKxRgU2pr6WM2pLHWISeOHOnMHhMGQ6tNAOOOdx38rksK+nRcW6w2NO7JX1prl6Blvr1&#10;2rn52X1X9jA21X1evp2VeppN+zWIRFP6F/+5j0ZB9ZLX5j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9k2XBAAAA3AAAAA8AAAAAAAAAAAAAAAAAmAIAAGRycy9kb3du&#10;cmV2LnhtbFBLBQYAAAAABAAEAPUAAACGAwAAAAA=&#10;" fillcolor="#faff7d" strokecolor="red">
                    <v:shadow on="t" color="black" opacity="22937f" origin=",.5" offset="0,.63889mm"/>
                    <v:textbox>
                      <w:txbxContent>
                        <w:p w:rsidR="003016C9" w:rsidRDefault="003016C9" w:rsidP="000311C3">
                          <w:pPr>
                            <w:jc w:val="center"/>
                            <w:rPr>
                              <w:color w:val="000000"/>
                            </w:rPr>
                          </w:pPr>
                          <w:r>
                            <w:rPr>
                              <w:color w:val="000000"/>
                            </w:rPr>
                            <w:t>13</w:t>
                          </w:r>
                        </w:p>
                        <w:p w:rsidR="003016C9" w:rsidRPr="002E5395" w:rsidRDefault="003016C9" w:rsidP="000311C3">
                          <w:pPr>
                            <w:pStyle w:val="Heading1"/>
                          </w:pPr>
                          <w:bookmarkStart w:id="1236" w:name="_Toc392438804"/>
                          <w:bookmarkStart w:id="1237" w:name="_Toc392449131"/>
                          <w:bookmarkStart w:id="1238" w:name="_Toc392637795"/>
                          <w:bookmarkStart w:id="1239" w:name="_Toc392638037"/>
                          <w:bookmarkStart w:id="1240" w:name="_Toc394071003"/>
                          <w:bookmarkStart w:id="1241" w:name="_Toc394071239"/>
                          <w:bookmarkStart w:id="1242" w:name="_Toc394071736"/>
                          <w:bookmarkStart w:id="1243" w:name="_Toc422171488"/>
                          <w:bookmarkStart w:id="1244" w:name="_Toc422253399"/>
                          <w:bookmarkStart w:id="1245" w:name="_Toc422262529"/>
                          <w:bookmarkEnd w:id="1236"/>
                          <w:bookmarkEnd w:id="1237"/>
                          <w:bookmarkEnd w:id="1238"/>
                          <w:bookmarkEnd w:id="1239"/>
                          <w:bookmarkEnd w:id="1240"/>
                          <w:bookmarkEnd w:id="1241"/>
                          <w:bookmarkEnd w:id="1242"/>
                          <w:bookmarkEnd w:id="1243"/>
                          <w:bookmarkEnd w:id="1244"/>
                          <w:bookmarkEnd w:id="1245"/>
                        </w:p>
                        <w:p w:rsidR="003016C9" w:rsidRPr="002E5395" w:rsidRDefault="003016C9" w:rsidP="000311C3">
                          <w:pPr>
                            <w:pStyle w:val="Heading1"/>
                          </w:pPr>
                          <w:bookmarkStart w:id="1246" w:name="_Toc392438805"/>
                          <w:bookmarkStart w:id="1247" w:name="_Toc392449132"/>
                          <w:bookmarkStart w:id="1248" w:name="_Toc392637796"/>
                          <w:bookmarkStart w:id="1249" w:name="_Toc392638038"/>
                          <w:bookmarkStart w:id="1250" w:name="_Toc394071004"/>
                          <w:bookmarkStart w:id="1251" w:name="_Toc394071240"/>
                          <w:bookmarkStart w:id="1252" w:name="_Toc394071737"/>
                          <w:bookmarkStart w:id="1253" w:name="_Toc422171489"/>
                          <w:bookmarkStart w:id="1254" w:name="_Toc422253400"/>
                          <w:bookmarkStart w:id="1255" w:name="_Toc422262530"/>
                          <w:bookmarkEnd w:id="1246"/>
                          <w:bookmarkEnd w:id="1247"/>
                          <w:bookmarkEnd w:id="1248"/>
                          <w:bookmarkEnd w:id="1249"/>
                          <w:bookmarkEnd w:id="1250"/>
                          <w:bookmarkEnd w:id="1251"/>
                          <w:bookmarkEnd w:id="1252"/>
                          <w:bookmarkEnd w:id="1253"/>
                          <w:bookmarkEnd w:id="1254"/>
                          <w:bookmarkEnd w:id="1255"/>
                        </w:p>
                      </w:txbxContent>
                    </v:textbox>
                  </v:rect>
                </v:group>
                <v:group id="Group 639" o:spid="_x0000_s1226"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rect id="Rectangle 640" o:spid="_x0000_s12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sHsAA&#10;AADcAAAADwAAAGRycy9kb3ducmV2LnhtbERP3WrCMBS+F3yHcARvRFOHFumMMgbCbu32AIfkrIlr&#10;Trom2urTm4vBLj++//1x9K24UR9dYAXrVQGCWAfjuFHw9Xla7kDEhGywDUwK7hTheJhO9liZMPCZ&#10;bnVqRA7hWKECm1JXSRm1JY9xFTrizH2H3mPKsG+k6XHI4b6VL0VRSo+Oc4PFjt4t6Z/66hVoqTfX&#10;1i0u7re0p6EuH4tie1FqPhvfXkEkGtO/+M/9YRSUmzw/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3sHsAAAADcAAAADwAAAAAAAAAAAAAAAACYAgAAZHJzL2Rvd25y&#10;ZXYueG1sUEsFBgAAAAAEAAQA9QAAAIUDAAAAAA==&#10;" fillcolor="#faff7d" strokecolor="red">
                    <v:shadow on="t" color="black" opacity="22937f" origin=",.5" offset="0,.63889mm"/>
                    <v:textbox>
                      <w:txbxContent>
                        <w:p w:rsidR="003016C9" w:rsidRDefault="003016C9" w:rsidP="000311C3">
                          <w:pPr>
                            <w:jc w:val="center"/>
                            <w:rPr>
                              <w:color w:val="000000"/>
                            </w:rPr>
                          </w:pPr>
                          <w:r>
                            <w:rPr>
                              <w:color w:val="000000"/>
                            </w:rPr>
                            <w:t>7</w:t>
                          </w:r>
                        </w:p>
                        <w:p w:rsidR="003016C9" w:rsidRPr="0043284C" w:rsidRDefault="003016C9" w:rsidP="000311C3">
                          <w:pPr>
                            <w:pStyle w:val="Heading1"/>
                          </w:pPr>
                          <w:bookmarkStart w:id="1256" w:name="_Toc392438806"/>
                          <w:bookmarkStart w:id="1257" w:name="_Toc392449133"/>
                          <w:bookmarkStart w:id="1258" w:name="_Toc392637797"/>
                          <w:bookmarkStart w:id="1259" w:name="_Toc392638039"/>
                          <w:bookmarkStart w:id="1260" w:name="_Toc394071005"/>
                          <w:bookmarkStart w:id="1261" w:name="_Toc394071241"/>
                          <w:bookmarkStart w:id="1262" w:name="_Toc394071738"/>
                          <w:bookmarkStart w:id="1263" w:name="_Toc422171490"/>
                          <w:bookmarkStart w:id="1264" w:name="_Toc422253401"/>
                          <w:bookmarkStart w:id="1265" w:name="_Toc422262531"/>
                          <w:bookmarkEnd w:id="1256"/>
                          <w:bookmarkEnd w:id="1257"/>
                          <w:bookmarkEnd w:id="1258"/>
                          <w:bookmarkEnd w:id="1259"/>
                          <w:bookmarkEnd w:id="1260"/>
                          <w:bookmarkEnd w:id="1261"/>
                          <w:bookmarkEnd w:id="1262"/>
                          <w:bookmarkEnd w:id="1263"/>
                          <w:bookmarkEnd w:id="1264"/>
                          <w:bookmarkEnd w:id="1265"/>
                        </w:p>
                        <w:p w:rsidR="003016C9" w:rsidRPr="002E5395" w:rsidRDefault="003016C9" w:rsidP="000311C3">
                          <w:pPr>
                            <w:pStyle w:val="Heading1"/>
                          </w:pPr>
                          <w:bookmarkStart w:id="1266" w:name="_Toc392438807"/>
                          <w:bookmarkStart w:id="1267" w:name="_Toc392449134"/>
                          <w:bookmarkStart w:id="1268" w:name="_Toc392637798"/>
                          <w:bookmarkStart w:id="1269" w:name="_Toc392638040"/>
                          <w:bookmarkStart w:id="1270" w:name="_Toc394071006"/>
                          <w:bookmarkStart w:id="1271" w:name="_Toc394071242"/>
                          <w:bookmarkStart w:id="1272" w:name="_Toc394071739"/>
                          <w:bookmarkStart w:id="1273" w:name="_Toc422171491"/>
                          <w:bookmarkStart w:id="1274" w:name="_Toc422253402"/>
                          <w:bookmarkStart w:id="1275" w:name="_Toc422262532"/>
                          <w:bookmarkEnd w:id="1266"/>
                          <w:bookmarkEnd w:id="1267"/>
                          <w:bookmarkEnd w:id="1268"/>
                          <w:bookmarkEnd w:id="1269"/>
                          <w:bookmarkEnd w:id="1270"/>
                          <w:bookmarkEnd w:id="1271"/>
                          <w:bookmarkEnd w:id="1272"/>
                          <w:bookmarkEnd w:id="1273"/>
                          <w:bookmarkEnd w:id="1274"/>
                          <w:bookmarkEnd w:id="1275"/>
                        </w:p>
                      </w:txbxContent>
                    </v:textbox>
                  </v:rect>
                  <v:shape id="Straight Arrow Connector 641" o:spid="_x0000_s1228"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7acEAAADcAAAADwAAAGRycy9kb3ducmV2LnhtbESPQYvCMBSE78L+h/AWvGlaWUrpGkUE&#10;QexJXXp+NG/bYvNSmkTrv98Iwh6HmfmGWW8n04s7ja6zrCBdJiCIa6s7bhT8XA+LHITzyBp7y6Tg&#10;SQ62m4/ZGgttH3ym+8U3IkLYFaig9X4opHR1Swbd0g7E0fu1o0Ef5dhIPeIjwk0vV0mSSYMdx4UW&#10;B9q3VN8uwSgI1aHiivNwKtMy63clXUMelJp/TrtvEJ4m/x9+t49aQfaVwutMPAJ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OvtpwQAAANwAAAAPAAAAAAAAAAAAAAAA&#10;AKECAABkcnMvZG93bnJldi54bWxQSwUGAAAAAAQABAD5AAAAjwMAAAAA&#10;" strokecolor="red" strokeweight="1pt">
                    <v:stroke endarrow="block" endarrowwidth="narrow"/>
                    <v:shadow on="t" color="black" opacity="24903f" origin=",.5" offset="0,.55556mm"/>
                  </v:shape>
                </v:group>
                <v:group id="Group 642" o:spid="_x0000_s1229"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rVFcUAAADcAAAADwAAAGRycy9kb3ducmV2LnhtbESPQYvCMBSE78L+h/CE&#10;vWlaV2WpRhFZlz2IoC6It0fzbIvNS2liW/+9EQSPw8x8w8yXnSlFQ7UrLCuIhxEI4tTqgjMF/8fN&#10;4BuE88gaS8uk4E4OlouP3hwTbVveU3PwmQgQdgkqyL2vEildmpNBN7QVcfAutjbog6wzqWtsA9yU&#10;chRFU2mw4LCQY0XrnNLr4WYU/LbYrr7in2Z7vazv5+Nk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a1RXFAAAA3AAA&#10;AA8AAAAAAAAAAAAAAAAAqgIAAGRycy9kb3ducmV2LnhtbFBLBQYAAAAABAAEAPoAAACcAwAAAAA=&#10;">
                  <v:rect id="Rectangle 643" o:spid="_x0000_s1230"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yacQA&#10;AADcAAAADwAAAGRycy9kb3ducmV2LnhtbESP0WoCMRRE3wv+Q7hCX0Szbe0iq1FKQfC1237AJblu&#10;opubdRPdrV/fFAp9HGbmDLPZjb4VN+qjC6zgaVGAINbBOG4UfH3u5ysQMSEbbAOTgm+KsNtOHjZY&#10;mTDwB93q1IgM4VihAptSV0kZtSWPcRE64uwdQ+8xZdk30vQ4ZLhv5XNRlNKj47xgsaN3S/pcX70C&#10;LfXy2rrZyV1Kux/q8j4rXk9KPU7HtzWIRGP6D/+1D0ZBuXyB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fcmn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8</w:t>
                          </w:r>
                        </w:p>
                        <w:p w:rsidR="003016C9" w:rsidRPr="0043284C" w:rsidRDefault="003016C9" w:rsidP="000311C3">
                          <w:pPr>
                            <w:pStyle w:val="Heading1"/>
                          </w:pPr>
                          <w:bookmarkStart w:id="1276" w:name="_Toc392438808"/>
                          <w:bookmarkStart w:id="1277" w:name="_Toc392449135"/>
                          <w:bookmarkStart w:id="1278" w:name="_Toc392637799"/>
                          <w:bookmarkStart w:id="1279" w:name="_Toc392638041"/>
                          <w:bookmarkStart w:id="1280" w:name="_Toc394071007"/>
                          <w:bookmarkStart w:id="1281" w:name="_Toc394071243"/>
                          <w:bookmarkStart w:id="1282" w:name="_Toc394071740"/>
                          <w:bookmarkStart w:id="1283" w:name="_Toc422171492"/>
                          <w:bookmarkStart w:id="1284" w:name="_Toc422253403"/>
                          <w:bookmarkStart w:id="1285" w:name="_Toc422262533"/>
                          <w:bookmarkEnd w:id="1276"/>
                          <w:bookmarkEnd w:id="1277"/>
                          <w:bookmarkEnd w:id="1278"/>
                          <w:bookmarkEnd w:id="1279"/>
                          <w:bookmarkEnd w:id="1280"/>
                          <w:bookmarkEnd w:id="1281"/>
                          <w:bookmarkEnd w:id="1282"/>
                          <w:bookmarkEnd w:id="1283"/>
                          <w:bookmarkEnd w:id="1284"/>
                          <w:bookmarkEnd w:id="1285"/>
                        </w:p>
                        <w:p w:rsidR="003016C9" w:rsidRPr="002E5395" w:rsidRDefault="003016C9" w:rsidP="000311C3">
                          <w:pPr>
                            <w:pStyle w:val="Heading1"/>
                          </w:pPr>
                          <w:bookmarkStart w:id="1286" w:name="_Toc392438809"/>
                          <w:bookmarkStart w:id="1287" w:name="_Toc392449136"/>
                          <w:bookmarkStart w:id="1288" w:name="_Toc392637800"/>
                          <w:bookmarkStart w:id="1289" w:name="_Toc392638042"/>
                          <w:bookmarkStart w:id="1290" w:name="_Toc394071008"/>
                          <w:bookmarkStart w:id="1291" w:name="_Toc394071244"/>
                          <w:bookmarkStart w:id="1292" w:name="_Toc394071741"/>
                          <w:bookmarkStart w:id="1293" w:name="_Toc422171493"/>
                          <w:bookmarkStart w:id="1294" w:name="_Toc422253404"/>
                          <w:bookmarkStart w:id="1295" w:name="_Toc422262534"/>
                          <w:bookmarkEnd w:id="1286"/>
                          <w:bookmarkEnd w:id="1287"/>
                          <w:bookmarkEnd w:id="1288"/>
                          <w:bookmarkEnd w:id="1289"/>
                          <w:bookmarkEnd w:id="1290"/>
                          <w:bookmarkEnd w:id="1291"/>
                          <w:bookmarkEnd w:id="1292"/>
                          <w:bookmarkEnd w:id="1293"/>
                          <w:bookmarkEnd w:id="1294"/>
                          <w:bookmarkEnd w:id="1295"/>
                        </w:p>
                      </w:txbxContent>
                    </v:textbox>
                  </v:rect>
                  <v:shape id="Straight Arrow Connector 644" o:spid="_x0000_s1231"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1Y8cIAAADcAAAADwAAAGRycy9kb3ducmV2LnhtbESPT4vCMBTE78J+h/AWvNlUkVKqUWRB&#10;WOzJP/T8aN62ZZuX0iTa/fYbQfA4zMxvmO1+Mr240+g6ywqWSQqCuLa640bB7Xpc5CCcR9bYWyYF&#10;f+Rgv/uYbbHQ9sFnul98IyKEXYEKWu+HQkpXt2TQJXYgjt6PHQ36KMdG6hEfEW56uUrTTBrsOC60&#10;ONBXS/XvJRgFoTpWXHEeTuWyzPpDSdeQB6Xmn9NhA8LT5N/hV/tbK8jWa3ieiUdA7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1Y8cIAAADcAAAADwAAAAAAAAAAAAAA&#10;AAChAgAAZHJzL2Rvd25yZXYueG1sUEsFBgAAAAAEAAQA+QAAAJADAAAAAA==&#10;" strokecolor="red" strokeweight="1pt">
                    <v:stroke endarrow="block" endarrowwidth="narrow"/>
                    <v:shadow on="t" color="black" opacity="24903f" origin=",.5" offset="0,.55556mm"/>
                  </v:shape>
                  <v:shape id="Straight Arrow Connector 645" o:spid="_x0000_s1232"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tKIsUAAADcAAAADwAAAGRycy9kb3ducmV2LnhtbESP0WrCQBRE3wv9h+UW+lY3ta2U1FW0&#10;VKqCkNp8wCV7TVKzd0N2NZu/d4WCj8PMnGGm82AacabO1ZYVPI8SEMSF1TWXCvLf1dM7COeRNTaW&#10;ScFADuaz+7spptr2/EPnvS9FhLBLUUHlfZtK6YqKDLqRbYmjd7CdQR9lV0rdYR/hppHjJJlIgzXH&#10;hQpb+qyoOO5PRkH/Er6HLGyyvyE/cLb98svc7pR6fAiLDxCegr+F/9trrWDy+gbXM/EIy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tKI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4F28A4" w:rsidRDefault="000311C3" w:rsidP="004F28A4">
      <w:pPr>
        <w:pStyle w:val="BodyText"/>
        <w:keepNext/>
        <w:spacing w:line="360" w:lineRule="auto"/>
        <w:jc w:val="center"/>
      </w:pPr>
      <w:r>
        <w:rPr>
          <w:noProof/>
        </w:rPr>
        <w:drawing>
          <wp:inline distT="0" distB="0" distL="0" distR="0" wp14:anchorId="4870239F" wp14:editId="111362BB">
            <wp:extent cx="1438910" cy="2103716"/>
            <wp:effectExtent l="0" t="0" r="8890" b="5080"/>
            <wp:docPr id="662" name="Picture 662"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2FBF5CDA" wp14:editId="5B59E485">
            <wp:extent cx="1393755" cy="2074798"/>
            <wp:effectExtent l="0" t="0" r="3810" b="8255"/>
            <wp:docPr id="663" name="Picture 663"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22A0AD8A" wp14:editId="092E5E34">
            <wp:extent cx="1424574" cy="2060575"/>
            <wp:effectExtent l="0" t="0" r="0" b="0"/>
            <wp:docPr id="664" name="Picture 664"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2E0A6EA" wp14:editId="0F70376D">
            <wp:extent cx="1438275" cy="2081125"/>
            <wp:effectExtent l="0" t="0" r="9525" b="1905"/>
            <wp:docPr id="665" name="Picture 665"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296" w:name="_Toc394071432"/>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4F28A4">
        <w:rPr>
          <w:sz w:val="26"/>
        </w:rPr>
        <w:t xml:space="preserve"> Màn hình cài đặt</w:t>
      </w:r>
      <w:bookmarkEnd w:id="1296"/>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F037C3">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4F28A4" w:rsidRPr="004F28A4" w:rsidRDefault="004F28A4" w:rsidP="004F28A4">
      <w:pPr>
        <w:pStyle w:val="Caption"/>
        <w:rPr>
          <w:sz w:val="26"/>
        </w:rPr>
      </w:pPr>
      <w:bookmarkStart w:id="1297" w:name="_Toc394071549"/>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4F28A4">
        <w:rPr>
          <w:sz w:val="26"/>
        </w:rPr>
        <w:t xml:space="preserve"> Bảng mô tả giao diện màn hình cài đặt</w:t>
      </w:r>
      <w:bookmarkEnd w:id="1297"/>
    </w:p>
    <w:p w:rsidR="00F037C3" w:rsidRDefault="00F037C3" w:rsidP="000311C3">
      <w:pPr>
        <w:pStyle w:val="BodyText"/>
        <w:spacing w:line="360" w:lineRule="auto"/>
        <w:rPr>
          <w:lang w:val="vi-VN"/>
        </w:rPr>
      </w:pPr>
    </w:p>
    <w:p w:rsidR="004F28A4" w:rsidRDefault="004F28A4" w:rsidP="000311C3">
      <w:pPr>
        <w:pStyle w:val="BodyText"/>
        <w:spacing w:line="360" w:lineRule="auto"/>
        <w:rPr>
          <w:lang w:val="vi-VN"/>
        </w:rPr>
      </w:pPr>
    </w:p>
    <w:p w:rsidR="004F28A4" w:rsidRDefault="004F28A4" w:rsidP="000311C3">
      <w:pPr>
        <w:pStyle w:val="BodyText"/>
        <w:spacing w:line="360" w:lineRule="auto"/>
        <w:rPr>
          <w:lang w:val="vi-VN"/>
        </w:rPr>
      </w:pPr>
    </w:p>
    <w:p w:rsidR="00F037C3" w:rsidRDefault="00F037C3" w:rsidP="000311C3">
      <w:pPr>
        <w:pStyle w:val="BodyText"/>
        <w:spacing w:line="360" w:lineRule="auto"/>
        <w:rPr>
          <w:lang w:val="vi-VN"/>
        </w:rPr>
      </w:pPr>
    </w:p>
    <w:p w:rsidR="000311C3" w:rsidRPr="001C428D" w:rsidRDefault="000311C3" w:rsidP="005524E1">
      <w:pPr>
        <w:pStyle w:val="BodyText"/>
        <w:numPr>
          <w:ilvl w:val="0"/>
          <w:numId w:val="101"/>
        </w:numPr>
        <w:spacing w:line="360" w:lineRule="auto"/>
        <w:contextualSpacing/>
        <w:jc w:val="both"/>
        <w:outlineLvl w:val="4"/>
        <w:rPr>
          <w:b/>
        </w:rPr>
      </w:pPr>
      <w:bookmarkStart w:id="1298" w:name="_Toc422262535"/>
      <w:r w:rsidRPr="00F05E97">
        <w:rPr>
          <w:b/>
        </w:rPr>
        <w:t xml:space="preserve">Màn hình </w:t>
      </w:r>
      <w:r w:rsidR="001C428D">
        <w:rPr>
          <w:b/>
        </w:rPr>
        <w:t>chi tiết của shop</w:t>
      </w:r>
      <w:bookmarkEnd w:id="1298"/>
    </w:p>
    <w:p w:rsidR="004F28A4" w:rsidRDefault="000311C3" w:rsidP="004F28A4">
      <w:pPr>
        <w:pStyle w:val="BodyText"/>
        <w:keepNext/>
        <w:spacing w:line="360" w:lineRule="auto"/>
        <w:jc w:val="center"/>
      </w:pPr>
      <w:r>
        <w:rPr>
          <w:noProof/>
        </w:rPr>
        <w:drawing>
          <wp:inline distT="0" distB="0" distL="0" distR="0" wp14:anchorId="5F0B10F6" wp14:editId="46968854">
            <wp:extent cx="1780399" cy="2670598"/>
            <wp:effectExtent l="0" t="0" r="0" b="0"/>
            <wp:docPr id="666" name="Picture 666"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0311C3" w:rsidRPr="004F28A4" w:rsidRDefault="004F28A4" w:rsidP="004F28A4">
      <w:pPr>
        <w:pStyle w:val="Caption"/>
        <w:rPr>
          <w:sz w:val="26"/>
        </w:rPr>
      </w:pPr>
      <w:bookmarkStart w:id="1299" w:name="_Toc394071433"/>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F28A4">
        <w:rPr>
          <w:sz w:val="26"/>
        </w:rPr>
        <w:t xml:space="preserve"> Màn hình bản đồ thực </w:t>
      </w:r>
      <w:r w:rsidR="0089394D">
        <w:rPr>
          <w:sz w:val="26"/>
        </w:rPr>
        <w:t>tại tăng cường</w:t>
      </w:r>
      <w:bookmarkEnd w:id="1299"/>
    </w:p>
    <w:p w:rsidR="000311C3" w:rsidRPr="001C428D" w:rsidRDefault="000311C3" w:rsidP="005524E1">
      <w:pPr>
        <w:pStyle w:val="BodyText"/>
        <w:numPr>
          <w:ilvl w:val="0"/>
          <w:numId w:val="101"/>
        </w:numPr>
        <w:spacing w:line="360" w:lineRule="auto"/>
        <w:contextualSpacing/>
        <w:jc w:val="both"/>
        <w:outlineLvl w:val="4"/>
        <w:rPr>
          <w:b/>
        </w:rPr>
      </w:pPr>
      <w:bookmarkStart w:id="1300" w:name="_Toc422262536"/>
      <w:r w:rsidRPr="00F05E97">
        <w:rPr>
          <w:b/>
        </w:rPr>
        <w:t xml:space="preserve">Màn hình </w:t>
      </w:r>
      <w:r w:rsidR="001C428D">
        <w:rPr>
          <w:b/>
        </w:rPr>
        <w:t>chi tiết của customer</w:t>
      </w:r>
      <w:bookmarkEnd w:id="1300"/>
    </w:p>
    <w:p w:rsidR="004F28A4" w:rsidRDefault="004F28A4" w:rsidP="004F28A4">
      <w:pPr>
        <w:pStyle w:val="BodyText"/>
        <w:keepNext/>
        <w:spacing w:line="360" w:lineRule="auto"/>
        <w:ind w:left="720"/>
      </w:pPr>
      <w:r>
        <w:rPr>
          <w:b/>
          <w:noProof/>
        </w:rPr>
        <w:lastRenderedPageBreak/>
        <w:drawing>
          <wp:inline distT="0" distB="0" distL="0" distR="0" wp14:anchorId="17F8EBFD" wp14:editId="43820AD9">
            <wp:extent cx="2332355" cy="3200400"/>
            <wp:effectExtent l="0" t="0" r="4445" b="0"/>
            <wp:docPr id="667" name="Picture 667"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6EE6FAAD" wp14:editId="2E2BA281">
            <wp:extent cx="2327275" cy="3200400"/>
            <wp:effectExtent l="0" t="0" r="9525" b="0"/>
            <wp:docPr id="668" name="Picture 668"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F037C3" w:rsidRPr="004F28A4" w:rsidRDefault="004F28A4" w:rsidP="004F28A4">
      <w:pPr>
        <w:pStyle w:val="Caption"/>
        <w:rPr>
          <w:b w:val="0"/>
          <w:sz w:val="26"/>
          <w:lang w:val="vi-VN"/>
        </w:rPr>
      </w:pPr>
      <w:bookmarkStart w:id="1301" w:name="_Toc394071434"/>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F28A4">
        <w:rPr>
          <w:sz w:val="26"/>
        </w:rPr>
        <w:t xml:space="preserve"> Màn hình tìm đường</w:t>
      </w:r>
      <w:bookmarkEnd w:id="1301"/>
    </w:p>
    <w:p w:rsidR="00F037C3" w:rsidRDefault="00F037C3" w:rsidP="00F037C3">
      <w:pPr>
        <w:pStyle w:val="BodyText"/>
        <w:spacing w:line="360" w:lineRule="auto"/>
        <w:ind w:left="720"/>
        <w:rPr>
          <w:b/>
          <w:lang w:val="vi-VN"/>
        </w:rPr>
      </w:pPr>
    </w:p>
    <w:p w:rsidR="004F28A4" w:rsidRDefault="000311C3" w:rsidP="004F28A4">
      <w:pPr>
        <w:pStyle w:val="BodyText"/>
        <w:keepNext/>
        <w:spacing w:line="360" w:lineRule="auto"/>
        <w:jc w:val="center"/>
      </w:pPr>
      <w:r>
        <w:rPr>
          <w:noProof/>
        </w:rPr>
        <w:lastRenderedPageBreak/>
        <w:drawing>
          <wp:inline distT="0" distB="0" distL="0" distR="0" wp14:anchorId="5B05F8D1" wp14:editId="0F274E7C">
            <wp:extent cx="2483234" cy="3724698"/>
            <wp:effectExtent l="0" t="0" r="6350" b="9525"/>
            <wp:docPr id="669" name="Picture 669"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302" w:name="_Toc394071435"/>
      <w:r w:rsidRPr="004F28A4">
        <w:rPr>
          <w:sz w:val="26"/>
        </w:rPr>
        <w:t xml:space="preserve">Hình </w:t>
      </w:r>
      <w:r w:rsidR="0033237F">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F28A4">
        <w:rPr>
          <w:sz w:val="26"/>
        </w:rPr>
        <w:t xml:space="preserve"> Màn hình báo cáo sai phạm</w:t>
      </w:r>
      <w:bookmarkEnd w:id="1302"/>
    </w:p>
    <w:p w:rsidR="000311C3" w:rsidRPr="008F2F99" w:rsidRDefault="0033237F" w:rsidP="00752585">
      <w:pPr>
        <w:pStyle w:val="BodyText"/>
        <w:outlineLvl w:val="2"/>
        <w:rPr>
          <w:b/>
        </w:rPr>
      </w:pPr>
      <w:bookmarkStart w:id="1303" w:name="_Toc422262537"/>
      <w:r w:rsidRPr="00752585">
        <w:rPr>
          <w:b/>
          <w:i/>
        </w:rPr>
        <w:t>3</w:t>
      </w:r>
      <w:r w:rsidR="000311C3" w:rsidRPr="00752585">
        <w:rPr>
          <w:b/>
          <w:i/>
        </w:rPr>
        <w:t>.</w:t>
      </w:r>
      <w:r w:rsidR="00C96F57" w:rsidRPr="00752585">
        <w:rPr>
          <w:b/>
          <w:i/>
        </w:rPr>
        <w:t>1.</w:t>
      </w:r>
      <w:r w:rsidR="000311C3" w:rsidRPr="00752585">
        <w:rPr>
          <w:b/>
          <w:i/>
        </w:rPr>
        <w:t>2</w:t>
      </w:r>
      <w:r w:rsidR="00F037C3" w:rsidRPr="00752585">
        <w:rPr>
          <w:b/>
          <w:i/>
        </w:rPr>
        <w:t>.</w:t>
      </w:r>
      <w:r w:rsidR="000311C3" w:rsidRPr="00752585">
        <w:rPr>
          <w:b/>
          <w:i/>
        </w:rPr>
        <w:t xml:space="preserve"> Cài đặt</w:t>
      </w:r>
      <w:bookmarkEnd w:id="1303"/>
    </w:p>
    <w:p w:rsidR="000311C3" w:rsidRPr="008F2F99" w:rsidRDefault="0033237F" w:rsidP="00F05E97">
      <w:pPr>
        <w:pStyle w:val="Chun"/>
        <w:outlineLvl w:val="3"/>
        <w:rPr>
          <w:b/>
        </w:rPr>
      </w:pPr>
      <w:bookmarkStart w:id="1304" w:name="_Toc422262538"/>
      <w:r w:rsidRPr="00F05E97">
        <w:rPr>
          <w:i/>
        </w:rPr>
        <w:t>3</w:t>
      </w:r>
      <w:r w:rsidR="000311C3" w:rsidRPr="00F05E97">
        <w:rPr>
          <w:i/>
        </w:rPr>
        <w:t>.</w:t>
      </w:r>
      <w:r w:rsidR="00C96F57" w:rsidRPr="00F05E97">
        <w:rPr>
          <w:i/>
        </w:rPr>
        <w:t>1.</w:t>
      </w:r>
      <w:r w:rsidR="000311C3" w:rsidRPr="00F05E97">
        <w:rPr>
          <w:i/>
        </w:rPr>
        <w:t>2.1</w:t>
      </w:r>
      <w:r w:rsidR="00634612" w:rsidRPr="00F05E97">
        <w:rPr>
          <w:i/>
        </w:rPr>
        <w:t>.</w:t>
      </w:r>
      <w:r w:rsidR="000311C3" w:rsidRPr="00F05E97">
        <w:rPr>
          <w:i/>
        </w:rPr>
        <w:t xml:space="preserve"> Cài đặt ứng dụng </w:t>
      </w:r>
      <w:r w:rsidR="00C96F57" w:rsidRPr="00F05E97">
        <w:rPr>
          <w:i/>
        </w:rPr>
        <w:t>Android</w:t>
      </w:r>
      <w:bookmarkEnd w:id="1304"/>
    </w:p>
    <w:p w:rsidR="000311C3" w:rsidRDefault="000311C3" w:rsidP="005524E1">
      <w:pPr>
        <w:pStyle w:val="BodyText"/>
        <w:numPr>
          <w:ilvl w:val="0"/>
          <w:numId w:val="28"/>
        </w:numPr>
        <w:spacing w:line="360" w:lineRule="auto"/>
        <w:jc w:val="both"/>
      </w:pPr>
      <w:r>
        <w:t>Các công cụ và môi trường dùng để cài đặt phân hệ client</w:t>
      </w:r>
    </w:p>
    <w:p w:rsidR="000311C3" w:rsidRDefault="000311C3" w:rsidP="005524E1">
      <w:pPr>
        <w:pStyle w:val="BodyText"/>
        <w:numPr>
          <w:ilvl w:val="0"/>
          <w:numId w:val="29"/>
        </w:numPr>
        <w:spacing w:line="360" w:lineRule="auto"/>
        <w:ind w:left="1080"/>
        <w:jc w:val="both"/>
      </w:pPr>
      <w:r>
        <w:t xml:space="preserve">Công cụ phân tích và thiết kế hệ thống: </w:t>
      </w:r>
      <w:hyperlink r:id="rId43" w:history="1">
        <w:r w:rsidRPr="00742211">
          <w:rPr>
            <w:rStyle w:val="Hyperlink"/>
          </w:rPr>
          <w:t>http://www.draw.io</w:t>
        </w:r>
      </w:hyperlink>
      <w:r w:rsidR="00B55E26">
        <w:rPr>
          <w:rStyle w:val="Hyperlink"/>
        </w:rPr>
        <w:t>.</w:t>
      </w:r>
    </w:p>
    <w:p w:rsidR="000311C3" w:rsidRDefault="000311C3" w:rsidP="005524E1">
      <w:pPr>
        <w:pStyle w:val="BodyText"/>
        <w:numPr>
          <w:ilvl w:val="0"/>
          <w:numId w:val="29"/>
        </w:numPr>
        <w:spacing w:line="360" w:lineRule="auto"/>
        <w:ind w:left="1080"/>
        <w:jc w:val="both"/>
      </w:pPr>
      <w:r>
        <w:t>Công cụ phác thảo prototype giao diệ</w:t>
      </w:r>
      <w:r w:rsidR="00B55E26">
        <w:t>n: Photoshop, Microsoft PowerP</w:t>
      </w:r>
      <w:r>
        <w:t>oint</w:t>
      </w:r>
    </w:p>
    <w:p w:rsidR="000311C3" w:rsidRDefault="000311C3" w:rsidP="005524E1">
      <w:pPr>
        <w:pStyle w:val="BodyText"/>
        <w:numPr>
          <w:ilvl w:val="0"/>
          <w:numId w:val="29"/>
        </w:numPr>
        <w:spacing w:line="360" w:lineRule="auto"/>
        <w:ind w:left="1080"/>
        <w:jc w:val="both"/>
      </w:pPr>
      <w:r>
        <w:t>Môi trường để lập trình : Xcode 5.0</w:t>
      </w:r>
    </w:p>
    <w:p w:rsidR="000311C3" w:rsidRDefault="000311C3" w:rsidP="005524E1">
      <w:pPr>
        <w:pStyle w:val="BodyText"/>
        <w:numPr>
          <w:ilvl w:val="0"/>
          <w:numId w:val="29"/>
        </w:numPr>
        <w:spacing w:line="360" w:lineRule="auto"/>
        <w:ind w:left="1080"/>
        <w:jc w:val="both"/>
      </w:pPr>
      <w:r>
        <w:t>Môi trường đã thử nghiệm và cài đặt : Silmulator iOS 7.0, Iphone 3GS 6.0, Iphone 5 7.1.</w:t>
      </w:r>
    </w:p>
    <w:p w:rsidR="00F037C3" w:rsidRDefault="00F037C3" w:rsidP="00F037C3">
      <w:pPr>
        <w:pStyle w:val="BodyText"/>
        <w:spacing w:line="360" w:lineRule="auto"/>
        <w:jc w:val="both"/>
      </w:pPr>
    </w:p>
    <w:p w:rsidR="000311C3" w:rsidRDefault="000311C3" w:rsidP="005524E1">
      <w:pPr>
        <w:pStyle w:val="BodyText"/>
        <w:numPr>
          <w:ilvl w:val="0"/>
          <w:numId w:val="28"/>
        </w:numPr>
        <w:spacing w:line="360" w:lineRule="auto"/>
        <w:jc w:val="both"/>
      </w:pPr>
      <w:r>
        <w:t>Các yêu cầ</w:t>
      </w:r>
      <w:r w:rsidR="00F037C3">
        <w:t>u</w:t>
      </w:r>
      <w:r>
        <w:t xml:space="preserve"> </w:t>
      </w:r>
    </w:p>
    <w:p w:rsidR="000311C3" w:rsidRDefault="006D2079" w:rsidP="005524E1">
      <w:pPr>
        <w:pStyle w:val="BodyText"/>
        <w:numPr>
          <w:ilvl w:val="0"/>
          <w:numId w:val="30"/>
        </w:numPr>
        <w:spacing w:line="360" w:lineRule="auto"/>
        <w:ind w:left="1080"/>
        <w:jc w:val="both"/>
      </w:pPr>
      <w:r>
        <w:lastRenderedPageBreak/>
        <w:t>iP</w:t>
      </w:r>
      <w:r w:rsidR="000311C3">
        <w:t>hone có hệ điều hành iOS 7.0 trở lên</w:t>
      </w:r>
    </w:p>
    <w:p w:rsidR="000311C3" w:rsidRDefault="000311C3" w:rsidP="005524E1">
      <w:pPr>
        <w:pStyle w:val="BodyText"/>
        <w:numPr>
          <w:ilvl w:val="0"/>
          <w:numId w:val="30"/>
        </w:numPr>
        <w:spacing w:line="360" w:lineRule="auto"/>
        <w:ind w:left="1080"/>
        <w:jc w:val="both"/>
      </w:pPr>
      <w:r>
        <w:t xml:space="preserve">Hỗ trợ kết nối </w:t>
      </w:r>
      <w:r w:rsidR="00B55E26">
        <w:t xml:space="preserve">internet bằng </w:t>
      </w:r>
      <w:r>
        <w:t xml:space="preserve">3G </w:t>
      </w:r>
      <w:r w:rsidR="00B55E26">
        <w:t>hoặc</w:t>
      </w:r>
      <w:r>
        <w:t xml:space="preserve"> Wifi</w:t>
      </w:r>
    </w:p>
    <w:p w:rsidR="000311C3" w:rsidRPr="00F037C3" w:rsidRDefault="0033237F" w:rsidP="00F05E97">
      <w:pPr>
        <w:pStyle w:val="Chun"/>
        <w:outlineLvl w:val="3"/>
        <w:rPr>
          <w:b/>
        </w:rPr>
      </w:pPr>
      <w:bookmarkStart w:id="1305" w:name="_Toc422262539"/>
      <w:r w:rsidRPr="00F05E97">
        <w:rPr>
          <w:i/>
        </w:rPr>
        <w:t>3</w:t>
      </w:r>
      <w:r w:rsidR="000311C3" w:rsidRPr="00F05E97">
        <w:rPr>
          <w:i/>
        </w:rPr>
        <w:t>.</w:t>
      </w:r>
      <w:r w:rsidR="00C96F57" w:rsidRPr="00F05E97">
        <w:rPr>
          <w:i/>
        </w:rPr>
        <w:t>1.</w:t>
      </w:r>
      <w:r w:rsidR="000311C3" w:rsidRPr="00F05E97">
        <w:rPr>
          <w:i/>
        </w:rPr>
        <w:t>2.2</w:t>
      </w:r>
      <w:r w:rsidR="00634612" w:rsidRPr="00F05E97">
        <w:rPr>
          <w:i/>
        </w:rPr>
        <w:t>.</w:t>
      </w:r>
      <w:r w:rsidR="000311C3" w:rsidRPr="00F05E97">
        <w:rPr>
          <w:i/>
        </w:rPr>
        <w:t xml:space="preserve"> Các vấn đề trong quá trình lậ</w:t>
      </w:r>
      <w:r w:rsidR="00C96F57" w:rsidRPr="00F05E97">
        <w:rPr>
          <w:i/>
        </w:rPr>
        <w:t>p trình trên Android</w:t>
      </w:r>
      <w:bookmarkEnd w:id="1305"/>
    </w:p>
    <w:p w:rsidR="000311C3" w:rsidRPr="00F037C3" w:rsidRDefault="001C428D" w:rsidP="005524E1">
      <w:pPr>
        <w:pStyle w:val="BodyText"/>
        <w:numPr>
          <w:ilvl w:val="0"/>
          <w:numId w:val="101"/>
        </w:numPr>
        <w:spacing w:line="360" w:lineRule="auto"/>
        <w:contextualSpacing/>
        <w:jc w:val="both"/>
        <w:outlineLvl w:val="4"/>
        <w:rPr>
          <w:b/>
        </w:rPr>
      </w:pPr>
      <w:bookmarkStart w:id="1306" w:name="_Toc422262540"/>
      <w:r>
        <w:rPr>
          <w:b/>
        </w:rPr>
        <w:t>Cài đặt các model để giao tiếp với webservices</w:t>
      </w:r>
      <w:bookmarkEnd w:id="1306"/>
    </w:p>
    <w:p w:rsidR="00F037C3" w:rsidRPr="00F037C3" w:rsidRDefault="000311C3" w:rsidP="005524E1">
      <w:pPr>
        <w:pStyle w:val="BodyText"/>
        <w:numPr>
          <w:ilvl w:val="0"/>
          <w:numId w:val="28"/>
        </w:numPr>
        <w:spacing w:line="360" w:lineRule="auto"/>
        <w:jc w:val="both"/>
        <w:rPr>
          <w:b/>
        </w:rPr>
      </w:pPr>
      <w:r w:rsidRPr="00F037C3">
        <w:rPr>
          <w:b/>
        </w:rPr>
        <w:t>Vấn đề</w:t>
      </w:r>
    </w:p>
    <w:p w:rsidR="000311C3" w:rsidRDefault="000311C3" w:rsidP="00F037C3">
      <w:pPr>
        <w:pStyle w:val="BodyText"/>
        <w:spacing w:line="360" w:lineRule="auto"/>
        <w:ind w:firstLine="720"/>
        <w:jc w:val="both"/>
      </w:pPr>
      <w:r>
        <w:t>Phân hệ client không thể vận hành được nếu thiế</w:t>
      </w:r>
      <w:r w:rsidR="0088299B">
        <w:t>u webservice</w:t>
      </w:r>
      <w:r>
        <w:t>, vì thế nên cần đảm bả</w:t>
      </w:r>
      <w:r w:rsidR="0088299B">
        <w:t>o client và webservice</w:t>
      </w:r>
      <w:r>
        <w:t xml:space="preserve"> giao tiếp một cách logic, nhanh và chính xác nhất</w:t>
      </w:r>
    </w:p>
    <w:p w:rsidR="00F037C3" w:rsidRDefault="000311C3" w:rsidP="005524E1">
      <w:pPr>
        <w:pStyle w:val="BodyText"/>
        <w:numPr>
          <w:ilvl w:val="0"/>
          <w:numId w:val="28"/>
        </w:numPr>
        <w:spacing w:line="360" w:lineRule="auto"/>
        <w:jc w:val="both"/>
      </w:pPr>
      <w:r w:rsidRPr="00F037C3">
        <w:rPr>
          <w:b/>
        </w:rPr>
        <w:t>Giải pháp</w:t>
      </w:r>
    </w:p>
    <w:p w:rsidR="000311C3" w:rsidRDefault="000311C3" w:rsidP="00F037C3">
      <w:pPr>
        <w:pStyle w:val="BodyText"/>
        <w:spacing w:line="360" w:lineRule="auto"/>
        <w:ind w:firstLine="720"/>
        <w:jc w:val="both"/>
      </w:pPr>
      <w:r>
        <w:t xml:space="preserve">Cần một đối tượng đảm </w:t>
      </w:r>
      <w:r w:rsidR="0088299B">
        <w:t>nhận</w:t>
      </w:r>
      <w:r>
        <w:t xml:space="preserve">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0311C3" w:rsidRPr="00F037C3" w:rsidRDefault="000311C3" w:rsidP="005524E1">
      <w:pPr>
        <w:pStyle w:val="BodyText"/>
        <w:numPr>
          <w:ilvl w:val="0"/>
          <w:numId w:val="31"/>
        </w:numPr>
        <w:spacing w:line="360" w:lineRule="auto"/>
        <w:jc w:val="both"/>
        <w:rPr>
          <w:b/>
        </w:rPr>
      </w:pPr>
      <w:r w:rsidRPr="00F037C3">
        <w:rPr>
          <w:b/>
        </w:rPr>
        <w:t>Cài đặ</w:t>
      </w:r>
      <w:r w:rsidR="00F037C3" w:rsidRPr="00F037C3">
        <w:rPr>
          <w:b/>
        </w:rPr>
        <w:t>t</w:t>
      </w:r>
    </w:p>
    <w:p w:rsidR="000311C3" w:rsidRDefault="000311C3" w:rsidP="005524E1">
      <w:pPr>
        <w:pStyle w:val="BodyText"/>
        <w:numPr>
          <w:ilvl w:val="0"/>
          <w:numId w:val="24"/>
        </w:numPr>
        <w:spacing w:line="360" w:lineRule="auto"/>
        <w:contextualSpacing/>
      </w:pPr>
      <w:r>
        <w:t>Copy framework vào trong project</w:t>
      </w:r>
    </w:p>
    <w:p w:rsidR="000311C3" w:rsidRDefault="000311C3" w:rsidP="005524E1">
      <w:pPr>
        <w:pStyle w:val="BodyText"/>
        <w:numPr>
          <w:ilvl w:val="0"/>
          <w:numId w:val="24"/>
        </w:numPr>
        <w:spacing w:line="360" w:lineRule="auto"/>
        <w:contextualSpacing/>
      </w:pPr>
      <w:r>
        <w:t>Import thư viện của AFNetworking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0311C3" w:rsidRDefault="000311C3" w:rsidP="005524E1">
      <w:pPr>
        <w:pStyle w:val="BodyText"/>
        <w:numPr>
          <w:ilvl w:val="0"/>
          <w:numId w:val="25"/>
        </w:numPr>
        <w:spacing w:line="360" w:lineRule="auto"/>
      </w:pPr>
      <w:r>
        <w:t>Khai báo biến manager quản lý các phương thức giao tiế</w:t>
      </w:r>
      <w:r w:rsidR="0088299B">
        <w:t>p</w:t>
      </w:r>
      <w: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if (!_manager) _manager = [AFHTTPRequestOperationManager manager];</w:t>
      </w:r>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_manager;</w:t>
      </w:r>
    </w:p>
    <w:p w:rsidR="000311C3" w:rsidRDefault="00F037C3" w:rsidP="000311C3">
      <w:pPr>
        <w:pStyle w:val="Chun"/>
        <w:rPr>
          <w:color w:val="000000"/>
        </w:rPr>
      </w:pPr>
      <w:r>
        <w:rPr>
          <w:color w:val="000000"/>
        </w:rPr>
        <w:t>Khi</w:t>
      </w:r>
      <w:r w:rsidR="000311C3">
        <w:rPr>
          <w:color w:val="000000"/>
        </w:rPr>
        <w:t xml:space="preserve"> muốn giao tiếp vớ</w:t>
      </w:r>
      <w:r>
        <w:rPr>
          <w:color w:val="000000"/>
        </w:rPr>
        <w:t>i webservice</w:t>
      </w:r>
      <w:r w:rsidR="000311C3">
        <w:rPr>
          <w:color w:val="000000"/>
        </w:rPr>
        <w:t xml:space="preserve"> thì qui định url, parametter (nếu phương thức </w:t>
      </w:r>
      <w:r w:rsidR="0088299B">
        <w:rPr>
          <w:color w:val="000000"/>
        </w:rPr>
        <w:t>P</w:t>
      </w:r>
      <w:r w:rsidR="000311C3">
        <w:rPr>
          <w:color w:val="000000"/>
        </w:rPr>
        <w:t>OST) và thực thi qua biến manager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*parameters = @{@"name": self.name.text,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POST:URL.absoluteString</w:t>
      </w:r>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parameters:parameters success:^(AFHTTPRequestOperation*operation, id responseObject) {//success} failure:^(AFHTTPRequestOperation *operation, NSError *error)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w:t>
      </w:r>
    </w:p>
    <w:p w:rsidR="000311C3" w:rsidRDefault="000311C3" w:rsidP="00F037C3">
      <w:pPr>
        <w:pStyle w:val="BodyText"/>
        <w:spacing w:line="360" w:lineRule="auto"/>
        <w:jc w:val="both"/>
      </w:pPr>
      <w:r>
        <w:t>Thực thi các xử lý với dữ liệu trả về ở trong block success hoặc xử lý lỗi ở block failure.</w:t>
      </w:r>
    </w:p>
    <w:p w:rsidR="000311C3" w:rsidRPr="00F037C3" w:rsidRDefault="001C428D" w:rsidP="005524E1">
      <w:pPr>
        <w:pStyle w:val="BodyText"/>
        <w:numPr>
          <w:ilvl w:val="0"/>
          <w:numId w:val="101"/>
        </w:numPr>
        <w:spacing w:line="360" w:lineRule="auto"/>
        <w:contextualSpacing/>
        <w:jc w:val="both"/>
        <w:outlineLvl w:val="4"/>
        <w:rPr>
          <w:b/>
        </w:rPr>
      </w:pPr>
      <w:bookmarkStart w:id="1307" w:name="_Toc422262541"/>
      <w:r>
        <w:rPr>
          <w:b/>
        </w:rPr>
        <w:t>Cung cấp chức năng thiết kế card cho chủ shop</w:t>
      </w:r>
      <w:bookmarkEnd w:id="1307"/>
    </w:p>
    <w:p w:rsidR="00F037C3" w:rsidRDefault="000311C3" w:rsidP="005524E1">
      <w:pPr>
        <w:pStyle w:val="BodyText"/>
        <w:numPr>
          <w:ilvl w:val="0"/>
          <w:numId w:val="32"/>
        </w:numPr>
        <w:spacing w:line="360" w:lineRule="auto"/>
        <w:jc w:val="both"/>
      </w:pPr>
      <w:r w:rsidRPr="00F037C3">
        <w:rPr>
          <w:b/>
        </w:rPr>
        <w:t>Vấn đề</w:t>
      </w:r>
    </w:p>
    <w:p w:rsidR="000311C3" w:rsidRDefault="000311C3" w:rsidP="00F037C3">
      <w:pPr>
        <w:pStyle w:val="BodyText"/>
        <w:spacing w:line="360" w:lineRule="auto"/>
        <w:ind w:firstLine="720"/>
        <w:jc w:val="both"/>
      </w:pPr>
      <w:r>
        <w:t xml:space="preserve">Một tin kẹt xe </w:t>
      </w:r>
      <w:r w:rsidR="00F407F0">
        <w:t xml:space="preserve">được </w:t>
      </w:r>
      <w:r>
        <w:t>up</w:t>
      </w:r>
      <w:r w:rsidR="0088299B">
        <w:t>load</w:t>
      </w:r>
      <w:r>
        <w:t xml:space="preserve"> lên một khoảng thời gian dài </w:t>
      </w:r>
      <w:r w:rsidR="0088299B">
        <w:t>sẽ</w:t>
      </w:r>
      <w:r>
        <w:t xml:space="preserve"> không còn chính xác nữ</w:t>
      </w:r>
      <w:r w:rsidR="00F407F0">
        <w:t>a. M</w:t>
      </w:r>
      <w:r>
        <w:t xml:space="preserve">ột tin kẹt xe không chính xác </w:t>
      </w:r>
      <w:r w:rsidR="00F407F0">
        <w:t xml:space="preserve">sẽ làm cho thông tin bị sai lệch và khiến cho hệ thống bị đánh giá thấp. </w:t>
      </w:r>
    </w:p>
    <w:p w:rsidR="00F037C3" w:rsidRPr="00F037C3" w:rsidRDefault="000311C3" w:rsidP="005524E1">
      <w:pPr>
        <w:pStyle w:val="BodyText"/>
        <w:numPr>
          <w:ilvl w:val="0"/>
          <w:numId w:val="33"/>
        </w:numPr>
        <w:spacing w:line="360" w:lineRule="auto"/>
        <w:jc w:val="both"/>
        <w:rPr>
          <w:b/>
        </w:rPr>
      </w:pPr>
      <w:r w:rsidRPr="00F037C3">
        <w:rPr>
          <w:b/>
        </w:rPr>
        <w:t>Giả</w:t>
      </w:r>
      <w:r w:rsidR="00F037C3" w:rsidRPr="00F037C3">
        <w:rPr>
          <w:b/>
        </w:rPr>
        <w:t>i pháp</w:t>
      </w:r>
    </w:p>
    <w:p w:rsidR="000311C3" w:rsidRDefault="000311C3" w:rsidP="00F037C3">
      <w:pPr>
        <w:pStyle w:val="BodyText"/>
        <w:spacing w:line="360" w:lineRule="auto"/>
        <w:ind w:firstLine="720"/>
        <w:jc w:val="both"/>
      </w:pPr>
      <w:r>
        <w:t>Có nhiều giải pháp để xử lý vấn đề</w:t>
      </w:r>
      <w:r w:rsidR="00F407F0">
        <w:t xml:space="preserve"> này</w:t>
      </w:r>
      <w:r>
        <w:t>: tạo một schedule trong cơ sở dữ liệu để tự động xóa toàn bộ dữ liệu kẹt xe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xe không còn chính xác là báo cáo sai phạm. Khi gặp một tin kẹt xe không chính xác, người dùng có thể chụp ảnh và ghi chú lại để gửi lên server, khi đó người duyệt sẽ dựa vào đó để xử lý tin kẹt xe trên.</w:t>
      </w:r>
    </w:p>
    <w:p w:rsidR="000311C3" w:rsidRPr="00F037C3" w:rsidRDefault="000311C3" w:rsidP="005524E1">
      <w:pPr>
        <w:pStyle w:val="BodyText"/>
        <w:numPr>
          <w:ilvl w:val="0"/>
          <w:numId w:val="34"/>
        </w:numPr>
        <w:spacing w:line="360" w:lineRule="auto"/>
        <w:jc w:val="both"/>
        <w:rPr>
          <w:b/>
        </w:rPr>
      </w:pPr>
      <w:r w:rsidRPr="00F037C3">
        <w:rPr>
          <w:b/>
        </w:rPr>
        <w:t>Cài đặ</w:t>
      </w:r>
      <w:r w:rsidR="00F037C3" w:rsidRPr="00F037C3">
        <w:rPr>
          <w:b/>
        </w:rPr>
        <w:t>t</w:t>
      </w:r>
    </w:p>
    <w:p w:rsidR="000311C3" w:rsidRDefault="000311C3" w:rsidP="005524E1">
      <w:pPr>
        <w:pStyle w:val="BodyText"/>
        <w:numPr>
          <w:ilvl w:val="0"/>
          <w:numId w:val="24"/>
        </w:numPr>
        <w:spacing w:line="360" w:lineRule="auto"/>
        <w:jc w:val="both"/>
      </w:pPr>
      <w:r>
        <w:t>Tạo một màn hình gửi thông tin báo cáo sai phạm</w:t>
      </w:r>
    </w:p>
    <w:p w:rsidR="000311C3" w:rsidRDefault="000311C3" w:rsidP="005524E1">
      <w:pPr>
        <w:pStyle w:val="BodyText"/>
        <w:numPr>
          <w:ilvl w:val="0"/>
          <w:numId w:val="24"/>
        </w:numPr>
        <w:spacing w:line="360" w:lineRule="auto"/>
        <w:jc w:val="both"/>
      </w:pPr>
      <w:r>
        <w:t>Cho phép người dùng chụp ảnh</w:t>
      </w:r>
      <w:r w:rsidR="006A32F5">
        <w:t xml:space="preserve"> </w:t>
      </w:r>
      <w:r>
        <w:t>(giống màn hình báo cáo) và ghi chú</w:t>
      </w:r>
    </w:p>
    <w:p w:rsidR="000311C3" w:rsidRDefault="000311C3" w:rsidP="005524E1">
      <w:pPr>
        <w:pStyle w:val="BodyText"/>
        <w:numPr>
          <w:ilvl w:val="0"/>
          <w:numId w:val="24"/>
        </w:numPr>
        <w:spacing w:line="360" w:lineRule="auto"/>
        <w:jc w:val="both"/>
      </w:pPr>
      <w:r>
        <w:t>Người dùng gửi lên server để người duyệt xử lý.</w:t>
      </w:r>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1C428D" w:rsidP="005524E1">
      <w:pPr>
        <w:pStyle w:val="BodyText"/>
        <w:numPr>
          <w:ilvl w:val="0"/>
          <w:numId w:val="101"/>
        </w:numPr>
        <w:spacing w:line="360" w:lineRule="auto"/>
        <w:contextualSpacing/>
        <w:jc w:val="both"/>
        <w:outlineLvl w:val="4"/>
        <w:rPr>
          <w:b/>
        </w:rPr>
      </w:pPr>
      <w:bookmarkStart w:id="1308" w:name="_Toc422262542"/>
      <w:r>
        <w:rPr>
          <w:b/>
        </w:rPr>
        <w:t>Cho phép chủ shop chỉ định các thông tin cần được cung cấp từ khách hàng</w:t>
      </w:r>
      <w:bookmarkEnd w:id="1308"/>
    </w:p>
    <w:p w:rsidR="006A32F5" w:rsidRPr="006A32F5" w:rsidRDefault="000311C3" w:rsidP="005524E1">
      <w:pPr>
        <w:pStyle w:val="BodyText"/>
        <w:numPr>
          <w:ilvl w:val="0"/>
          <w:numId w:val="35"/>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lastRenderedPageBreak/>
        <w:t>Do phần lớn người dùng gửi báo cáo kẹt xe lên server bằng 3G</w:t>
      </w:r>
      <w:r w:rsidR="00F407F0">
        <w:t xml:space="preserve">, nhưng hiện tại tốc độ 3G ở Việt Nam vẫn chưa cao nên </w:t>
      </w:r>
      <w:r>
        <w:t xml:space="preserve">vấn đề </w:t>
      </w:r>
      <w:r w:rsidR="00F407F0">
        <w:t xml:space="preserve">đặt ra là </w:t>
      </w:r>
      <w:r>
        <w:t>làm sao để người dùng gửi dữ liệu được nhanh nhất.</w:t>
      </w:r>
    </w:p>
    <w:p w:rsidR="006A32F5" w:rsidRPr="006A32F5" w:rsidRDefault="000311C3" w:rsidP="005524E1">
      <w:pPr>
        <w:pStyle w:val="BodyText"/>
        <w:numPr>
          <w:ilvl w:val="0"/>
          <w:numId w:val="36"/>
        </w:numPr>
        <w:spacing w:line="360" w:lineRule="auto"/>
        <w:jc w:val="both"/>
        <w:rPr>
          <w:b/>
        </w:rPr>
      </w:pPr>
      <w:r w:rsidRPr="006A32F5">
        <w:rPr>
          <w:b/>
        </w:rPr>
        <w:t>Giả</w:t>
      </w:r>
      <w:r w:rsidR="006A32F5" w:rsidRPr="006A32F5">
        <w:rPr>
          <w:b/>
        </w:rPr>
        <w:t>i pháp</w:t>
      </w:r>
    </w:p>
    <w:p w:rsidR="000311C3" w:rsidRDefault="000311C3" w:rsidP="00F037C3">
      <w:pPr>
        <w:pStyle w:val="BodyText"/>
        <w:spacing w:line="360" w:lineRule="auto"/>
        <w:jc w:val="both"/>
      </w:pPr>
      <w:r>
        <w:t xml:space="preserve"> </w:t>
      </w:r>
      <w:r w:rsidR="006A32F5">
        <w:tab/>
      </w:r>
      <w:r>
        <w:t xml:space="preserve">Một tin báo cáo kẹt xe sẽ </w:t>
      </w:r>
      <w:r w:rsidR="00F407F0">
        <w:t>được gửi lên server sẽ tốn nhiều thời gian</w:t>
      </w:r>
      <w:r>
        <w:t xml:space="preserve"> nếu như dung lượng của hình ảnh, âm thanh và video quá lớn. Vì thế ta nên giảm tối đa dung lượng nhưng vẫn đảm bảo được mức độ trực quan của </w:t>
      </w:r>
      <w:r w:rsidR="00F407F0">
        <w:t>thông tin</w:t>
      </w:r>
      <w:r>
        <w:t xml:space="preserve"> để gửi lên server với tốc độ tối ưu nhất.</w:t>
      </w:r>
    </w:p>
    <w:p w:rsidR="000311C3" w:rsidRPr="006A32F5" w:rsidRDefault="000311C3" w:rsidP="005524E1">
      <w:pPr>
        <w:pStyle w:val="BodyText"/>
        <w:numPr>
          <w:ilvl w:val="0"/>
          <w:numId w:val="37"/>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Ta sẽ giảm chất lượng của video, hình ảnh, âm thanh ngay khi chụp và thu.</w:t>
      </w:r>
    </w:p>
    <w:p w:rsidR="000311C3" w:rsidRDefault="00F407F0" w:rsidP="005524E1">
      <w:pPr>
        <w:pStyle w:val="BodyText"/>
        <w:numPr>
          <w:ilvl w:val="0"/>
          <w:numId w:val="24"/>
        </w:numPr>
        <w:spacing w:line="360" w:lineRule="auto"/>
        <w:jc w:val="both"/>
      </w:pPr>
      <w:r>
        <w:t>Video</w:t>
      </w:r>
      <w:r w:rsidR="000311C3">
        <w:t>: Trước khi quay phim ta phải khởi tạo một AVVideoSession quản lý quá trình quay, vì thế ta qui định giá trị thấp nhất cho thuộc tính sessionPreset là low sẽ giảm tối đa chất lượng video(tương tự với hình ả</w:t>
      </w:r>
      <w:r>
        <w:t>nh).</w:t>
      </w:r>
    </w:p>
    <w:p w:rsidR="000311C3" w:rsidRPr="00E21EDE" w:rsidRDefault="000311C3" w:rsidP="00E21EDE">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0311C3" w:rsidRDefault="00F407F0" w:rsidP="005524E1">
      <w:pPr>
        <w:pStyle w:val="BodyText"/>
        <w:numPr>
          <w:ilvl w:val="0"/>
          <w:numId w:val="24"/>
        </w:numPr>
        <w:spacing w:line="360" w:lineRule="auto"/>
        <w:jc w:val="both"/>
      </w:pPr>
      <w:r>
        <w:t>Âm thanh</w:t>
      </w:r>
      <w:r w:rsidR="000311C3">
        <w:t>: Trước khi thu âm ta tạo một dictionary để lưu trữ các cài đặt mong muốn cho AVAudioRecorder</w:t>
      </w:r>
      <w:r>
        <w:t xml:space="preserve"> </w:t>
      </w:r>
      <w:r w:rsidR="000311C3">
        <w:t>(dùng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numberWithFloat:16000.0], AVSampleRateKey,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AVNumberOfChannelsKey,nil];</w:t>
      </w:r>
      <w:r w:rsidR="00E21EDE">
        <w:rPr>
          <w:rFonts w:ascii="Menlo Regular" w:eastAsiaTheme="minorEastAsia" w:hAnsi="Menlo Regular" w:cs="Menlo Regular"/>
          <w:sz w:val="18"/>
          <w:szCs w:val="28"/>
        </w:rPr>
        <w:br/>
        <w:t>settings:_recordSettings error:&amp;error];</w:t>
      </w:r>
    </w:p>
    <w:p w:rsidR="006A32F5" w:rsidRDefault="006A32F5" w:rsidP="00F037C3">
      <w:pPr>
        <w:pStyle w:val="BodyText"/>
        <w:spacing w:line="360" w:lineRule="auto"/>
        <w:jc w:val="both"/>
      </w:pPr>
    </w:p>
    <w:p w:rsidR="00746EA2" w:rsidRDefault="00746EA2" w:rsidP="00F037C3">
      <w:pPr>
        <w:pStyle w:val="BodyText"/>
        <w:spacing w:line="360" w:lineRule="auto"/>
        <w:jc w:val="both"/>
      </w:pPr>
    </w:p>
    <w:p w:rsidR="000311C3" w:rsidRPr="006A32F5" w:rsidRDefault="001C428D" w:rsidP="005524E1">
      <w:pPr>
        <w:pStyle w:val="BodyText"/>
        <w:numPr>
          <w:ilvl w:val="0"/>
          <w:numId w:val="101"/>
        </w:numPr>
        <w:spacing w:line="360" w:lineRule="auto"/>
        <w:contextualSpacing/>
        <w:jc w:val="both"/>
        <w:outlineLvl w:val="4"/>
        <w:rPr>
          <w:b/>
        </w:rPr>
      </w:pPr>
      <w:bookmarkStart w:id="1309" w:name="_Toc422262543"/>
      <w:r>
        <w:rPr>
          <w:b/>
        </w:rPr>
        <w:t>Cho phép chủ shop duyệt các đơn đăng kí làm thành viên của khách hàng</w:t>
      </w:r>
      <w:bookmarkEnd w:id="1309"/>
      <w:r>
        <w:rPr>
          <w:b/>
        </w:rPr>
        <w:t xml:space="preserve"> </w:t>
      </w:r>
    </w:p>
    <w:p w:rsidR="006A32F5" w:rsidRPr="006A32F5" w:rsidRDefault="000311C3" w:rsidP="005524E1">
      <w:pPr>
        <w:pStyle w:val="BodyText"/>
        <w:numPr>
          <w:ilvl w:val="0"/>
          <w:numId w:val="38"/>
        </w:numPr>
        <w:spacing w:line="360" w:lineRule="auto"/>
        <w:jc w:val="both"/>
        <w:rPr>
          <w:b/>
        </w:rPr>
      </w:pPr>
      <w:r w:rsidRPr="006A32F5">
        <w:rPr>
          <w:b/>
        </w:rPr>
        <w:lastRenderedPageBreak/>
        <w:t>Vấn đề</w:t>
      </w:r>
    </w:p>
    <w:p w:rsidR="000311C3" w:rsidRDefault="000311C3" w:rsidP="006A32F5">
      <w:pPr>
        <w:pStyle w:val="BodyText"/>
        <w:spacing w:line="360" w:lineRule="auto"/>
        <w:ind w:firstLine="720"/>
        <w:jc w:val="both"/>
      </w:pPr>
      <w:r>
        <w:t>Phân hệ client trong quá trình giao tiếp với server sẽ nhận rất nhiều loại dữ liệu khác nhau, đặc trưng cho từng màn hình, hoặc các dữ liệu dùng chung cho các màn hình khác nhau dẫn tới tình trạng khó có thể sử dụng các dữ liệu đó hợp lý và khoa học.</w:t>
      </w:r>
    </w:p>
    <w:p w:rsidR="006A32F5" w:rsidRPr="006A32F5" w:rsidRDefault="000311C3" w:rsidP="005524E1">
      <w:pPr>
        <w:pStyle w:val="BodyText"/>
        <w:numPr>
          <w:ilvl w:val="0"/>
          <w:numId w:val="39"/>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w:t>
      </w:r>
      <w:r w:rsidR="00F407F0">
        <w:t>,</w:t>
      </w:r>
      <w:r>
        <w:t xml:space="preserve"> bất cứ khi nào.</w:t>
      </w:r>
    </w:p>
    <w:p w:rsidR="000311C3" w:rsidRPr="006A32F5" w:rsidRDefault="000311C3" w:rsidP="005524E1">
      <w:pPr>
        <w:pStyle w:val="BodyText"/>
        <w:numPr>
          <w:ilvl w:val="0"/>
          <w:numId w:val="40"/>
        </w:numPr>
        <w:spacing w:line="360" w:lineRule="auto"/>
        <w:jc w:val="both"/>
        <w:rPr>
          <w:b/>
        </w:rPr>
      </w:pPr>
      <w:r w:rsidRPr="006A32F5">
        <w:rPr>
          <w:b/>
        </w:rPr>
        <w:t>Cài đặ</w:t>
      </w:r>
      <w:r w:rsidR="006A32F5">
        <w:rPr>
          <w:b/>
        </w:rPr>
        <w:t>t</w:t>
      </w:r>
    </w:p>
    <w:p w:rsidR="000311C3" w:rsidRDefault="000311C3" w:rsidP="00F037C3">
      <w:pPr>
        <w:pStyle w:val="BodyText"/>
        <w:spacing w:line="360" w:lineRule="auto"/>
        <w:jc w:val="both"/>
      </w:pPr>
      <w:r>
        <w:t>Ta sẽ tạo một đối tượng Datacenter kiể</w:t>
      </w:r>
      <w:r w:rsidR="00F407F0">
        <w:t>u singleton và sta</w:t>
      </w:r>
      <w:r>
        <w:t>tic:</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@interface DataCenter : NSObject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static DataCenter *_dataCenter = nil;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(!_dataCenter)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alloc]init];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_dataCenter;</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0311C3" w:rsidRDefault="000311C3" w:rsidP="006A32F5">
      <w:pPr>
        <w:pStyle w:val="BodyText"/>
        <w:spacing w:line="360" w:lineRule="auto"/>
        <w:ind w:firstLine="720"/>
        <w:jc w:val="both"/>
      </w:pPr>
      <w:r>
        <w:t>Trong dataCenter sẽ chứa httpManger (quản lý giao thức kết nối với server), mapDataManager(quản lý dữ liệu trên màn hình bản đồ), userID (chứa thông tin ID cộng tác viên nếu có), trafficUploadData(quản lý dữ liệu khi gửi báo cáo kẹt xe)…</w:t>
      </w:r>
    </w:p>
    <w:p w:rsidR="000311C3" w:rsidRDefault="000311C3" w:rsidP="006A32F5">
      <w:pPr>
        <w:pStyle w:val="BodyText"/>
        <w:spacing w:line="360" w:lineRule="auto"/>
        <w:ind w:firstLine="720"/>
        <w:jc w:val="both"/>
      </w:pPr>
      <w:r>
        <w:t>Khi đó muốn truy cập vào dữ liệu của màn hình bản đồ ta thao tác như sau :</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0311C3" w:rsidRPr="006A32F5" w:rsidRDefault="001C428D" w:rsidP="005524E1">
      <w:pPr>
        <w:pStyle w:val="BodyText"/>
        <w:numPr>
          <w:ilvl w:val="0"/>
          <w:numId w:val="101"/>
        </w:numPr>
        <w:spacing w:line="360" w:lineRule="auto"/>
        <w:contextualSpacing/>
        <w:jc w:val="both"/>
        <w:outlineLvl w:val="4"/>
        <w:rPr>
          <w:b/>
        </w:rPr>
      </w:pPr>
      <w:bookmarkStart w:id="1310" w:name="_Toc422262544"/>
      <w:r>
        <w:rPr>
          <w:b/>
        </w:rPr>
        <w:lastRenderedPageBreak/>
        <w:t>Hỗ trợ nhiều loại event khác nhau</w:t>
      </w:r>
      <w:bookmarkEnd w:id="1310"/>
    </w:p>
    <w:p w:rsidR="006A32F5" w:rsidRPr="006A32F5" w:rsidRDefault="000311C3" w:rsidP="005524E1">
      <w:pPr>
        <w:pStyle w:val="BodyText"/>
        <w:numPr>
          <w:ilvl w:val="0"/>
          <w:numId w:val="40"/>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t>Với chế độ cảnh báo kẹt xe bằng giọng nói hoặc chức năng nghe đài FM đòi hỏi vẫn hoạt động ngay khi người dùng khóa điện thoại hoặc đang sử dụng ứng dụng khác.</w:t>
      </w:r>
    </w:p>
    <w:p w:rsidR="006A32F5" w:rsidRPr="006A32F5" w:rsidRDefault="000311C3" w:rsidP="005524E1">
      <w:pPr>
        <w:pStyle w:val="BodyText"/>
        <w:numPr>
          <w:ilvl w:val="0"/>
          <w:numId w:val="41"/>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Cài đặt chế độ phát background của trình duyệt phát âm thanh trong iOS và thêm vào cài đặt của AVAudtioSession.</w:t>
      </w:r>
    </w:p>
    <w:p w:rsidR="000311C3" w:rsidRPr="006A32F5" w:rsidRDefault="000311C3" w:rsidP="005524E1">
      <w:pPr>
        <w:pStyle w:val="BodyText"/>
        <w:numPr>
          <w:ilvl w:val="0"/>
          <w:numId w:val="42"/>
        </w:numPr>
        <w:spacing w:line="360" w:lineRule="auto"/>
        <w:jc w:val="both"/>
        <w:rPr>
          <w:b/>
        </w:rPr>
      </w:pPr>
      <w:r w:rsidRPr="006A32F5">
        <w:rPr>
          <w:b/>
        </w:rPr>
        <w:t>Cài đặ</w:t>
      </w:r>
      <w:r w:rsidR="006A32F5" w:rsidRPr="006A32F5">
        <w:rPr>
          <w:b/>
        </w:rPr>
        <w:t>t</w:t>
      </w:r>
    </w:p>
    <w:p w:rsidR="000311C3" w:rsidRDefault="000311C3" w:rsidP="006A32F5">
      <w:pPr>
        <w:pStyle w:val="BodyText"/>
        <w:spacing w:line="360" w:lineRule="auto"/>
        <w:ind w:firstLine="720"/>
        <w:jc w:val="both"/>
      </w:pPr>
      <w:r>
        <w:t>Trước khi phát âm thanh ta phải khởi tạo AVAudioSession, khi đó ta thêm thuộc tính phát cho đối tượng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setCategory :AVAudioSessionCategoryPlayAndRecord withOptions:AVAudioSessionCategoryOptionDefaultToSpeaker error:&amp;err];</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setActive:YES error:&amp;err];</w:t>
      </w:r>
    </w:p>
    <w:p w:rsidR="000311C3" w:rsidRPr="00E64DC5" w:rsidRDefault="000311C3" w:rsidP="00F037C3">
      <w:pPr>
        <w:pStyle w:val="Chun"/>
      </w:pPr>
      <w:r>
        <w:t>Sau đó ta vào project, tab Capabilities, kích hoạt chế độ Background và cho phép phát audio và cập nhật vị trí hiện tại chạy ngầm ở ứng dụng:</w:t>
      </w:r>
    </w:p>
    <w:p w:rsidR="004F28A4" w:rsidRDefault="000311C3" w:rsidP="004F28A4">
      <w:pPr>
        <w:pStyle w:val="BodyText"/>
        <w:keepNext/>
        <w:spacing w:line="360" w:lineRule="auto"/>
        <w:jc w:val="center"/>
      </w:pPr>
      <w:r>
        <w:rPr>
          <w:noProof/>
        </w:rPr>
        <w:drawing>
          <wp:inline distT="0" distB="0" distL="0" distR="0" wp14:anchorId="71FA9561" wp14:editId="35419C21">
            <wp:extent cx="3327804" cy="1311910"/>
            <wp:effectExtent l="0" t="0" r="0" b="8890"/>
            <wp:docPr id="670" name="Picture 670"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311" w:name="_Toc394071436"/>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F28A4">
        <w:rPr>
          <w:sz w:val="26"/>
        </w:rPr>
        <w:t xml:space="preserve"> Hình minh hoạ bật chế độ chạy ngầm</w:t>
      </w:r>
      <w:bookmarkEnd w:id="1311"/>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49048D" w:rsidP="005524E1">
      <w:pPr>
        <w:pStyle w:val="BodyText"/>
        <w:numPr>
          <w:ilvl w:val="0"/>
          <w:numId w:val="101"/>
        </w:numPr>
        <w:spacing w:line="360" w:lineRule="auto"/>
        <w:contextualSpacing/>
        <w:jc w:val="both"/>
        <w:outlineLvl w:val="4"/>
        <w:rPr>
          <w:b/>
        </w:rPr>
      </w:pPr>
      <w:bookmarkStart w:id="1312" w:name="_Toc422262545"/>
      <w:r>
        <w:rPr>
          <w:b/>
        </w:rPr>
        <w:t>Xác định khách hàng (thông qua tìm kiếm, quét QRCode)</w:t>
      </w:r>
      <w:bookmarkEnd w:id="1312"/>
    </w:p>
    <w:p w:rsidR="006A32F5" w:rsidRDefault="000311C3" w:rsidP="005524E1">
      <w:pPr>
        <w:pStyle w:val="BodyText"/>
        <w:numPr>
          <w:ilvl w:val="0"/>
          <w:numId w:val="42"/>
        </w:numPr>
        <w:spacing w:line="360" w:lineRule="auto"/>
        <w:jc w:val="both"/>
      </w:pPr>
      <w:r w:rsidRPr="006A32F5">
        <w:rPr>
          <w:b/>
        </w:rPr>
        <w:t>Vấn đề</w:t>
      </w:r>
    </w:p>
    <w:p w:rsidR="000311C3" w:rsidRDefault="000311C3" w:rsidP="004F28A4">
      <w:pPr>
        <w:pStyle w:val="BodyText"/>
        <w:spacing w:line="360" w:lineRule="auto"/>
        <w:ind w:firstLine="720"/>
        <w:jc w:val="both"/>
      </w:pPr>
      <w:r>
        <w:lastRenderedPageBreak/>
        <w:t>Một chức năng khá hữu ích của ứng dụng là chế độ cảnh báo kẹt xe bằng giọng nói, tuy nhiên vấn đề gặp phải là làm sao đọc chính xác tên đường kẹt xe. Mặc dụ tìm hiểu có một số thư viện hỗ trợ đọc tiếng Việt, nhưng một vài đường tiếng Anh (pastuer, Yersin …) sẽ bị đọc sai.</w:t>
      </w:r>
    </w:p>
    <w:p w:rsidR="006A32F5" w:rsidRPr="006A32F5" w:rsidRDefault="000311C3" w:rsidP="005524E1">
      <w:pPr>
        <w:pStyle w:val="BodyText"/>
        <w:numPr>
          <w:ilvl w:val="0"/>
          <w:numId w:val="42"/>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Tự tạo cho server một bộ dữ liệu âm thanh mẫu đọc các tên đường, và xử lý đọc tên đường ứng với file âm thanh đó.</w:t>
      </w:r>
    </w:p>
    <w:p w:rsidR="000311C3" w:rsidRPr="006A32F5" w:rsidRDefault="000311C3" w:rsidP="005524E1">
      <w:pPr>
        <w:pStyle w:val="BodyText"/>
        <w:numPr>
          <w:ilvl w:val="0"/>
          <w:numId w:val="43"/>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Lưu trữ tất cả dữ liệu âm thanh tên đường mẫu trên database:</w:t>
      </w:r>
    </w:p>
    <w:p w:rsidR="004F28A4" w:rsidRDefault="000311C3" w:rsidP="004F28A4">
      <w:pPr>
        <w:pStyle w:val="BodyText"/>
        <w:keepNext/>
        <w:spacing w:line="360" w:lineRule="auto"/>
        <w:jc w:val="center"/>
      </w:pPr>
      <w:r>
        <w:rPr>
          <w:noProof/>
        </w:rPr>
        <w:drawing>
          <wp:inline distT="0" distB="0" distL="0" distR="0" wp14:anchorId="310F7B6D" wp14:editId="39FECB7B">
            <wp:extent cx="2878667" cy="1320800"/>
            <wp:effectExtent l="0" t="0" r="0" b="0"/>
            <wp:docPr id="671" name="Picture 671"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313" w:name="_Toc394071437"/>
      <w:r w:rsidRPr="004F28A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F28A4">
        <w:rPr>
          <w:sz w:val="26"/>
        </w:rPr>
        <w:t xml:space="preserve"> Hình minh hoạ lưu tr</w:t>
      </w:r>
      <w:r w:rsidR="00384194">
        <w:rPr>
          <w:sz w:val="26"/>
        </w:rPr>
        <w:t>ữ</w:t>
      </w:r>
      <w:r w:rsidRPr="004F28A4">
        <w:rPr>
          <w:sz w:val="26"/>
        </w:rPr>
        <w:t xml:space="preserve"> âm thanh tên đường trong database</w:t>
      </w:r>
      <w:bookmarkEnd w:id="1313"/>
    </w:p>
    <w:p w:rsidR="000311C3" w:rsidRDefault="000311C3" w:rsidP="00F037C3">
      <w:pPr>
        <w:pStyle w:val="BodyText"/>
        <w:spacing w:line="360" w:lineRule="auto"/>
        <w:jc w:val="both"/>
      </w:pPr>
      <w:r>
        <w:t>Mỗi lần bật chế độ cảnh báo kẹt xe, client sẽ request bảng thông tin này và tìm xem tên đường có nằm trong đây không ? Nếu có sẽ phát âm thanh ứng với tên đường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for (NSDictionary* dict in self.roadAudioArray)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([marker.address rangeOfString:[dict objectForKey:@"RoadName"]].location != NSNotFound)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 }</w:t>
      </w:r>
    </w:p>
    <w:p w:rsidR="00E43048" w:rsidRPr="00E43048" w:rsidRDefault="000311C3" w:rsidP="005524E1">
      <w:pPr>
        <w:pStyle w:val="BodyText"/>
        <w:numPr>
          <w:ilvl w:val="0"/>
          <w:numId w:val="44"/>
        </w:numPr>
        <w:spacing w:line="360" w:lineRule="auto"/>
        <w:jc w:val="both"/>
        <w:rPr>
          <w:b/>
        </w:rPr>
      </w:pPr>
      <w:r w:rsidRPr="00E43048">
        <w:rPr>
          <w:b/>
        </w:rPr>
        <w:t xml:space="preserve">Vấn đề: </w:t>
      </w:r>
    </w:p>
    <w:p w:rsidR="000311C3" w:rsidRDefault="000311C3" w:rsidP="00E43048">
      <w:pPr>
        <w:pStyle w:val="BodyText"/>
        <w:spacing w:line="360" w:lineRule="auto"/>
        <w:ind w:firstLine="720"/>
        <w:jc w:val="both"/>
      </w:pPr>
      <w:r>
        <w:lastRenderedPageBreak/>
        <w:t xml:space="preserve">Việc hiển thị toàn bộ các điểm kẹt xe trên bản đồ sẽ gây cho người </w:t>
      </w:r>
      <w:r w:rsidR="00F407F0">
        <w:t>dùng khó theo dõi.</w:t>
      </w:r>
      <w:r>
        <w:t xml:space="preserve"> </w:t>
      </w:r>
      <w:r w:rsidR="00F407F0">
        <w:t>Đ</w:t>
      </w:r>
      <w:r>
        <w:t>ồng thời</w:t>
      </w:r>
      <w:r w:rsidR="00F407F0">
        <w:t>,</w:t>
      </w:r>
      <w:r>
        <w:t xml:space="preserve"> </w:t>
      </w:r>
      <w:r w:rsidR="00F407F0">
        <w:t>client cũng phải xử lý rất nhiều dữ liệu nên sẽ giảm hiệu năng của ứng dụng.</w:t>
      </w:r>
    </w:p>
    <w:p w:rsidR="00E43048" w:rsidRPr="00E43048" w:rsidRDefault="000311C3" w:rsidP="005524E1">
      <w:pPr>
        <w:pStyle w:val="BodyText"/>
        <w:numPr>
          <w:ilvl w:val="0"/>
          <w:numId w:val="45"/>
        </w:numPr>
        <w:spacing w:line="360" w:lineRule="auto"/>
        <w:jc w:val="both"/>
        <w:rPr>
          <w:b/>
        </w:rPr>
      </w:pPr>
      <w:r w:rsidRPr="00E43048">
        <w:rPr>
          <w:b/>
        </w:rPr>
        <w:t>Giải ph</w:t>
      </w:r>
      <w:r w:rsidR="00E43048" w:rsidRPr="00E43048">
        <w:rPr>
          <w:b/>
        </w:rPr>
        <w:t>áp</w:t>
      </w:r>
    </w:p>
    <w:p w:rsidR="000311C3" w:rsidRDefault="000311C3" w:rsidP="00E43048">
      <w:pPr>
        <w:pStyle w:val="BodyText"/>
        <w:spacing w:line="360" w:lineRule="auto"/>
        <w:ind w:firstLine="720"/>
        <w:jc w:val="both"/>
      </w:pPr>
      <w:r>
        <w:t xml:space="preserve">Giảm mật độ hiển thị các marker trên bản đồ bằng cách chỉ hiển thị tất cả marker nằm trong bán kính xung quanh vị trí hiện tại </w:t>
      </w:r>
      <w:r w:rsidR="00F407F0">
        <w:t xml:space="preserve">của </w:t>
      </w:r>
      <w:r>
        <w:t>người dùng. Bên cạnh đó</w:t>
      </w:r>
      <w:r w:rsidR="00F407F0">
        <w:t>,</w:t>
      </w:r>
      <w:r>
        <w:t xml:space="preserve"> thêm chức năng tìm kiếm vị trí khác trên bản đồ để hiển thị các điểm kẹt xe ở quanh vị trí </w:t>
      </w:r>
      <w:r w:rsidR="003B3562">
        <w:t>đó</w:t>
      </w:r>
      <w:r>
        <w:t>.</w:t>
      </w:r>
    </w:p>
    <w:p w:rsidR="000311C3" w:rsidRPr="00E43048" w:rsidRDefault="000311C3" w:rsidP="005524E1">
      <w:pPr>
        <w:pStyle w:val="BodyText"/>
        <w:numPr>
          <w:ilvl w:val="0"/>
          <w:numId w:val="46"/>
        </w:numPr>
        <w:spacing w:line="360" w:lineRule="auto"/>
        <w:jc w:val="both"/>
        <w:rPr>
          <w:b/>
        </w:rPr>
      </w:pPr>
      <w:r w:rsidRPr="00E43048">
        <w:rPr>
          <w:b/>
        </w:rPr>
        <w:t>Cài đặ</w:t>
      </w:r>
      <w:r w:rsidR="00E43048" w:rsidRPr="00E43048">
        <w:rPr>
          <w:b/>
        </w:rPr>
        <w:t>t</w:t>
      </w:r>
    </w:p>
    <w:p w:rsidR="000311C3" w:rsidRDefault="000311C3" w:rsidP="00E43048">
      <w:pPr>
        <w:pStyle w:val="BodyText"/>
        <w:spacing w:line="360" w:lineRule="auto"/>
        <w:ind w:firstLine="720"/>
        <w:jc w:val="both"/>
      </w:pPr>
      <w:r>
        <w:t>Khi gửi request tất cả marker lên server, client phải gửi kèm thêm vị trí hiện tại và bán kính mong muốn nhận các điểm kẹt xe trong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relativeToURL:[DataCenter dataCenter].httpManager.baseURL];</w:t>
      </w:r>
    </w:p>
    <w:p w:rsidR="000311C3" w:rsidRPr="00E21EDE" w:rsidRDefault="000311C3" w:rsidP="00E21EDE">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@{@"Lat": [NSString stringWithFormat:@"%f", latitude], @"Long" : [NSString stringWithFormat:@"%f", longitude], @"Distance" : [NSString stringWithFormat:@"%f", ([NSUserDefaults getRadiusOnMaps] * 1.0/1000)]};</w:t>
      </w:r>
    </w:p>
    <w:p w:rsidR="000311C3" w:rsidRDefault="000311C3" w:rsidP="00E43048">
      <w:pPr>
        <w:pStyle w:val="Chun"/>
        <w:ind w:firstLine="720"/>
      </w:pPr>
      <w:r>
        <w:t>Trên server sẽ xử lý tính khoảng cách giữa các điểm kẹt xe và vị trí nhận được để gửi client tất cả điểm kẹt xe hợp lệ. Sau đó client sẽ hiển thị lên bản đồ với GMSCircle bao quanh hiển thị trực quan: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circleWithPosition:marker.position radius:[NSUserDefaults getRadiusOnMaps]];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0311C3" w:rsidRDefault="000311C3" w:rsidP="00E43048">
      <w:pPr>
        <w:pStyle w:val="Chun"/>
        <w:ind w:firstLine="720"/>
      </w:pPr>
      <w:r>
        <w:t>Vậy thì người dùng muốn xem các điểm kẹt xe nằm xa vị trí hiện tạ</w:t>
      </w:r>
      <w:r w:rsidR="00E43048">
        <w:t>i thì sao</w:t>
      </w:r>
      <w:r>
        <w:t>? Vì vậy ta phải cung cấp thêm chức năng tìm kiếm vị trí trên bản đồ, sau đó hiển thị các điểm kẹt xe quanh vị trí đó. Chức năng đó được thực hiện bởi một khung tìm kiếm (UISearchBar) để người dùng nhập địa chỉ vào, có sử dụng api của google Place để đề xuất hoàn tác các tên đường: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stringWithFormat:@"https://maps.googleapis.com/maps/api/place/autocomplete/json?input=%@&amp;sensor=false&amp;key=AIzaSyClsqqIJZz4ANTtAQPWb6SzdDeyQ7TJOZM&amp;language=vi",inAddress];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dataWithContentsOfURL:url];</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[self fetchedData:data];</w:t>
      </w:r>
    </w:p>
    <w:p w:rsidR="00E43048" w:rsidRPr="00E43048" w:rsidRDefault="000311C3" w:rsidP="005524E1">
      <w:pPr>
        <w:pStyle w:val="BodyText"/>
        <w:numPr>
          <w:ilvl w:val="0"/>
          <w:numId w:val="47"/>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Việc hiển thị rất nhiều điểm kẹt xe trên bản đồ có thế dẫn tới tình trạng người dùng không nắm rõ hướng kẹt xe và khoảng cách so với vị trí hiện tại.</w:t>
      </w:r>
    </w:p>
    <w:p w:rsidR="00E43048" w:rsidRPr="00E43048" w:rsidRDefault="000311C3" w:rsidP="005524E1">
      <w:pPr>
        <w:pStyle w:val="BodyText"/>
        <w:numPr>
          <w:ilvl w:val="0"/>
          <w:numId w:val="48"/>
        </w:numPr>
        <w:spacing w:line="360" w:lineRule="auto"/>
        <w:jc w:val="both"/>
        <w:rPr>
          <w:b/>
        </w:rPr>
      </w:pPr>
      <w:r w:rsidRPr="00E43048">
        <w:rPr>
          <w:b/>
        </w:rPr>
        <w:t>Giả</w:t>
      </w:r>
      <w:r w:rsidR="00E43048" w:rsidRPr="00E43048">
        <w:rPr>
          <w:b/>
        </w:rPr>
        <w:t>i pháp</w:t>
      </w:r>
    </w:p>
    <w:p w:rsidR="000311C3" w:rsidRDefault="000311C3" w:rsidP="00E43048">
      <w:pPr>
        <w:pStyle w:val="BodyText"/>
        <w:spacing w:line="360" w:lineRule="auto"/>
        <w:ind w:firstLine="720"/>
        <w:jc w:val="both"/>
      </w:pPr>
      <w:r>
        <w:t xml:space="preserve">Có chức năng bản đồ kẹt xe thực tế ảo, hiển thị các điểm kẹt xe sinh động trên lớp camera của thiết bị, giúp người dùng biết được hướng của điểm kẹt xe và </w:t>
      </w:r>
      <w:r w:rsidR="003B3562">
        <w:t>khoảng cách so với vị trí hiện tại.</w:t>
      </w:r>
    </w:p>
    <w:p w:rsidR="000311C3" w:rsidRPr="00E43048" w:rsidRDefault="000311C3" w:rsidP="005524E1">
      <w:pPr>
        <w:pStyle w:val="BodyText"/>
        <w:numPr>
          <w:ilvl w:val="0"/>
          <w:numId w:val="49"/>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Sử dụng và tùy chỉnh thư viện mở của promet là PRAugmentedReality.</w:t>
      </w:r>
    </w:p>
    <w:p w:rsidR="000311C3" w:rsidRDefault="000311C3" w:rsidP="005524E1">
      <w:pPr>
        <w:pStyle w:val="BodyText"/>
        <w:numPr>
          <w:ilvl w:val="0"/>
          <w:numId w:val="50"/>
        </w:numPr>
        <w:spacing w:line="360" w:lineRule="auto"/>
        <w:jc w:val="both"/>
      </w:pPr>
      <w:r>
        <w:t>Copy source code vào project.</w:t>
      </w:r>
    </w:p>
    <w:p w:rsidR="000311C3" w:rsidRDefault="000311C3" w:rsidP="005524E1">
      <w:pPr>
        <w:pStyle w:val="BodyText"/>
        <w:numPr>
          <w:ilvl w:val="0"/>
          <w:numId w:val="51"/>
        </w:numPr>
        <w:spacing w:line="360" w:lineRule="auto"/>
        <w:jc w:val="both"/>
      </w:pPr>
      <w:r>
        <w:t>Khai báo và khởi tạo đối tượng quản lý bản đồ và thực thi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r w:rsidR="00E21EDE" w:rsidRPr="00E21EDE">
        <w:rPr>
          <w:rFonts w:ascii="Menlo Regular" w:eastAsiaTheme="minorEastAsia" w:hAnsi="Menlo Regular" w:cs="Menlo Regular"/>
          <w:sz w:val="18"/>
          <w:szCs w:val="28"/>
        </w:rPr>
        <w:t>/</w:t>
      </w:r>
      <w:r w:rsidRPr="00E21EDE">
        <w:rPr>
          <w:rFonts w:ascii="Menlo Regular" w:eastAsiaTheme="minorEastAsia" w:hAnsi="Menlo Regular" w:cs="Menlo Regular"/>
          <w:sz w:val="18"/>
          <w:szCs w:val="28"/>
        </w:rPr>
        <w:t>parse cac diem ket xe thanh format chuan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 parseLocationsArray];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te ao</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initWithSize:self.ARView.frame.size delegate:self showRadar:YES];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vi tri hien tai</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arrayWithArray:self.locationsArray];</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[manager startARWithData:array forLocation:myLocation];</w:t>
      </w:r>
    </w:p>
    <w:p w:rsidR="000311C3" w:rsidRDefault="000311C3" w:rsidP="005524E1">
      <w:pPr>
        <w:pStyle w:val="BodyText"/>
        <w:numPr>
          <w:ilvl w:val="0"/>
          <w:numId w:val="52"/>
        </w:numPr>
        <w:spacing w:line="360" w:lineRule="auto"/>
        <w:jc w:val="both"/>
      </w:pPr>
      <w:r>
        <w:t>Thực thi hàm delegate của đối tượng quản lý và cập nhật lại frame hình ảnh để hiển thị cho người dùng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[self.ARView.layer addSublayer:cameraLayer];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addSubview:arView];</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bringSubviewToFront:[self.ARView viewWithTag:AR_VIEW_TAG]];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addSubview:radar];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-(void)prarUpdateFrame:(CGRect)arViewFrame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viewWithTag:AR_VIEW_TAG] setFrame:arViewFrame];}</w:t>
      </w:r>
    </w:p>
    <w:p w:rsidR="000311C3" w:rsidRDefault="000311C3" w:rsidP="005524E1">
      <w:pPr>
        <w:pStyle w:val="BodyText"/>
        <w:numPr>
          <w:ilvl w:val="0"/>
          <w:numId w:val="53"/>
        </w:numPr>
        <w:spacing w:line="360" w:lineRule="auto"/>
        <w:jc w:val="both"/>
      </w:pPr>
      <w:r>
        <w:t>Tùy chỉnh lại phù hợp với dự án : Đổi đơn vị từ dặm thành km và m, chỉnh sửa tên title hiển thị các tên các điểm kẹt xe (chỉ hiển thị tên đường).</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-(NSString*)getDistanceLabelText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(distance.doubleValue &gt; POINT_ONE_KM_METERS)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[NSString stringWithFormat:@"%.2f km", distance.doubleValue*METERS_TO_KM];</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else return [NSString stringWithFormat:@"%.0f m", distance.doubleValue]; }</w:t>
      </w:r>
    </w:p>
    <w:p w:rsidR="000311C3" w:rsidRPr="00084525" w:rsidRDefault="000311C3" w:rsidP="00084525">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(index.length &gt; 0)?</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[location.address substringToIndex:index.location] : location.address</w:t>
      </w:r>
    </w:p>
    <w:p w:rsidR="000311C3" w:rsidRPr="00E43048" w:rsidRDefault="0049048D" w:rsidP="005524E1">
      <w:pPr>
        <w:pStyle w:val="BodyText"/>
        <w:numPr>
          <w:ilvl w:val="0"/>
          <w:numId w:val="101"/>
        </w:numPr>
        <w:spacing w:line="360" w:lineRule="auto"/>
        <w:contextualSpacing/>
        <w:jc w:val="both"/>
        <w:outlineLvl w:val="4"/>
        <w:rPr>
          <w:b/>
        </w:rPr>
      </w:pPr>
      <w:bookmarkStart w:id="1314" w:name="_Toc422262546"/>
      <w:r>
        <w:rPr>
          <w:b/>
        </w:rPr>
        <w:t>Tích hợ</w:t>
      </w:r>
      <w:r w:rsidR="00181BB4">
        <w:rPr>
          <w:b/>
        </w:rPr>
        <w:t>p crop và resize ảnh với tỉ lệ cho trước</w:t>
      </w:r>
      <w:bookmarkEnd w:id="1314"/>
    </w:p>
    <w:p w:rsidR="00E43048" w:rsidRPr="00E43048" w:rsidRDefault="000311C3" w:rsidP="005524E1">
      <w:pPr>
        <w:pStyle w:val="BodyText"/>
        <w:numPr>
          <w:ilvl w:val="0"/>
          <w:numId w:val="54"/>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Một số dữ liệu cần được lưu trữ cho lần chạy tiếp theo của ứng dụng (ví dụ userID của người dùng, tọa độ lat</w:t>
      </w:r>
      <w:r w:rsidR="003B3562">
        <w:t>itude</w:t>
      </w:r>
      <w:r>
        <w:t>, long</w:t>
      </w:r>
      <w:r w:rsidR="003B3562">
        <w:t>itude</w:t>
      </w:r>
      <w:r>
        <w:t xml:space="preserve"> cuối cùng, cài đặt của người dùng).</w:t>
      </w:r>
    </w:p>
    <w:p w:rsidR="00E43048" w:rsidRPr="00E43048" w:rsidRDefault="000311C3" w:rsidP="005524E1">
      <w:pPr>
        <w:pStyle w:val="BodyText"/>
        <w:numPr>
          <w:ilvl w:val="0"/>
          <w:numId w:val="55"/>
        </w:numPr>
        <w:spacing w:line="360" w:lineRule="auto"/>
        <w:jc w:val="both"/>
        <w:rPr>
          <w:b/>
        </w:rPr>
      </w:pPr>
      <w:r w:rsidRPr="00E43048">
        <w:rPr>
          <w:b/>
        </w:rPr>
        <w:t>Giải pháp</w:t>
      </w:r>
    </w:p>
    <w:p w:rsidR="000311C3" w:rsidRDefault="000311C3" w:rsidP="00E43048">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0311C3" w:rsidRPr="00E43048" w:rsidRDefault="000311C3" w:rsidP="005524E1">
      <w:pPr>
        <w:pStyle w:val="BodyText"/>
        <w:numPr>
          <w:ilvl w:val="0"/>
          <w:numId w:val="56"/>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Qui định các khóa cần lưu trữ tại file Define.h, các khóa này có thể lấy được ở bất kì đâu:</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0311C3" w:rsidRDefault="000311C3" w:rsidP="00F037C3">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+(void)setTimeVideoRecord:(NSUInteger)value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[defaults setInteger:value forKey:USER_DEFAULTS_TIME_VIDEO_RECORD];}</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+(NSUInteger)getTimeVideoRecord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(![defaults boolForKey:@"USER_DEFAULTS_TIME_VIDEO_RECORD"])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[self setTimeVideoRecord:6];</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6;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sz w:val="16"/>
        </w:rPr>
      </w:pPr>
      <w:r w:rsidRPr="00084525">
        <w:rPr>
          <w:rFonts w:ascii="Menlo Regular" w:eastAsiaTheme="minorEastAsia" w:hAnsi="Menlo Regular" w:cs="Menlo Regular"/>
          <w:sz w:val="18"/>
          <w:szCs w:val="28"/>
        </w:rPr>
        <w:t xml:space="preserve">    return [defaults integerForKey:USER_DEFAULTS_TIME_VIDEO_RECORD];}</w:t>
      </w:r>
    </w:p>
    <w:p w:rsidR="00EF2881" w:rsidRDefault="00EF2881">
      <w:pPr>
        <w:spacing w:after="0" w:line="240" w:lineRule="auto"/>
        <w:rPr>
          <w:b/>
          <w:lang w:val="vi-VN"/>
        </w:rPr>
      </w:pPr>
    </w:p>
    <w:p w:rsidR="00B17C76" w:rsidRPr="00B17C76" w:rsidRDefault="0049048D" w:rsidP="005524E1">
      <w:pPr>
        <w:pStyle w:val="BodyText"/>
        <w:numPr>
          <w:ilvl w:val="0"/>
          <w:numId w:val="101"/>
        </w:numPr>
        <w:spacing w:line="360" w:lineRule="auto"/>
        <w:contextualSpacing/>
        <w:jc w:val="both"/>
        <w:outlineLvl w:val="4"/>
        <w:rPr>
          <w:b/>
        </w:rPr>
      </w:pPr>
      <w:bookmarkStart w:id="1315" w:name="_Toc422262547"/>
      <w:r>
        <w:rPr>
          <w:b/>
        </w:rPr>
        <w:t>Sử dụng Google Cloud Storage để lưu trữ dữ liệu đa phương tiện</w:t>
      </w:r>
      <w:bookmarkEnd w:id="1315"/>
    </w:p>
    <w:p w:rsidR="00B17C76" w:rsidRPr="00037F9D" w:rsidRDefault="00B17C76" w:rsidP="005524E1">
      <w:pPr>
        <w:pStyle w:val="BodyText"/>
        <w:numPr>
          <w:ilvl w:val="0"/>
          <w:numId w:val="61"/>
        </w:numPr>
        <w:spacing w:line="360" w:lineRule="auto"/>
        <w:rPr>
          <w:b/>
        </w:rPr>
      </w:pPr>
      <w:r w:rsidRPr="00037F9D">
        <w:rPr>
          <w:b/>
        </w:rPr>
        <w:t>Vấn đề</w:t>
      </w:r>
    </w:p>
    <w:p w:rsidR="00B17C76" w:rsidRDefault="00B17C76" w:rsidP="003B3562">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B17C76" w:rsidRPr="00037F9D" w:rsidRDefault="00B17C76" w:rsidP="005524E1">
      <w:pPr>
        <w:pStyle w:val="BodyText"/>
        <w:numPr>
          <w:ilvl w:val="0"/>
          <w:numId w:val="61"/>
        </w:numPr>
        <w:spacing w:line="360" w:lineRule="auto"/>
        <w:rPr>
          <w:b/>
        </w:rPr>
      </w:pPr>
      <w:r w:rsidRPr="00037F9D">
        <w:rPr>
          <w:b/>
        </w:rPr>
        <w:t>Giả</w:t>
      </w:r>
      <w:r w:rsidR="00037F9D" w:rsidRPr="00037F9D">
        <w:rPr>
          <w:b/>
        </w:rPr>
        <w:t>i pháp</w:t>
      </w:r>
    </w:p>
    <w:p w:rsidR="003B3562" w:rsidRPr="00893C42" w:rsidRDefault="00B17C76" w:rsidP="00893C42">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46" w:history="1">
        <w:r w:rsidRPr="001B3A51">
          <w:rPr>
            <w:rStyle w:val="Hyperlink"/>
          </w:rPr>
          <w:t>http://maps.radiovietnam.vn/</w:t>
        </w:r>
      </w:hyperlink>
      <w:r>
        <w:t xml:space="preserve"> và </w:t>
      </w:r>
      <w:hyperlink r:id="rId47" w:history="1">
        <w:r w:rsidRPr="001B3A51">
          <w:rPr>
            <w:rStyle w:val="Hyperlink"/>
          </w:rPr>
          <w:t>http://radiovietnam.vn/camera/</w:t>
        </w:r>
      </w:hyperlink>
      <w:r w:rsidR="003C5639">
        <w:rPr>
          <w:rStyle w:val="Hyperlink"/>
        </w:rPr>
        <w:t>.</w:t>
      </w:r>
    </w:p>
    <w:p w:rsidR="00B17C76" w:rsidRPr="00037F9D" w:rsidRDefault="00B17C76" w:rsidP="005524E1">
      <w:pPr>
        <w:pStyle w:val="BodyText"/>
        <w:numPr>
          <w:ilvl w:val="0"/>
          <w:numId w:val="62"/>
        </w:numPr>
        <w:spacing w:line="360" w:lineRule="auto"/>
        <w:rPr>
          <w:b/>
        </w:rPr>
      </w:pPr>
      <w:r w:rsidRPr="00037F9D">
        <w:rPr>
          <w:b/>
        </w:rPr>
        <w:t>Cài đặ</w:t>
      </w:r>
      <w:r w:rsidR="00037F9D" w:rsidRPr="00037F9D">
        <w:rPr>
          <w:b/>
        </w:rPr>
        <w:t>t</w:t>
      </w:r>
    </w:p>
    <w:p w:rsidR="00B17C76" w:rsidRDefault="00037F9D" w:rsidP="00B17C76">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sidR="00B17C76">
        <w:rPr>
          <w:rFonts w:ascii="Menlo Regular" w:eastAsiaTheme="minorEastAsia" w:hAnsi="Menlo Regular" w:cs="Menlo Regular"/>
          <w:color w:val="00A0BE"/>
          <w:sz w:val="22"/>
          <w:szCs w:val="22"/>
        </w:rPr>
        <w:t xml:space="preserve"> </w:t>
      </w:r>
      <w:r w:rsidR="00B17C76" w:rsidRPr="00037F9D">
        <w:rPr>
          <w:rFonts w:ascii="Menlo Regular" w:eastAsiaTheme="minorEastAsia" w:hAnsi="Menlo Regular" w:cs="Menlo Regular"/>
          <w:sz w:val="18"/>
          <w:szCs w:val="22"/>
        </w:rPr>
        <w:t>NSURLConnectionDataDelegate</w:t>
      </w:r>
    </w:p>
    <w:p w:rsidR="00B17C76" w:rsidRDefault="00B17C76" w:rsidP="00B17C76">
      <w:pPr>
        <w:pStyle w:val="BodyText"/>
        <w:spacing w:line="360" w:lineRule="auto"/>
      </w:pPr>
      <w:r>
        <w:t>Tiếp đó thực hiện một request đến server như sau:</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*url = [NSURL URLWithString:@"http://maps.radiovietnam.vn/"];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requestWithURL:[url standardizedURL]];</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setHTTPMethod:@"POST"];</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setValue:@"application/x-www-form-urlencoded; charset=utf-8" forHTTPHeaderField:@"Content-Type"];</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setHTTPBody:[postData dataUsingEncoding:NSUTF8StringEncoding]];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alloc]initWithRequest:request delegate:self];</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[connection start];</w:t>
      </w:r>
    </w:p>
    <w:p w:rsidR="00B17C76" w:rsidRDefault="00B17C76" w:rsidP="00B17C76">
      <w:pPr>
        <w:pStyle w:val="BodyText"/>
        <w:spacing w:line="360" w:lineRule="auto"/>
        <w:rPr>
          <w:rFonts w:eastAsiaTheme="minorEastAsia"/>
          <w:color w:val="000000"/>
          <w:szCs w:val="22"/>
        </w:rPr>
      </w:pPr>
      <w:r>
        <w:rPr>
          <w:rFonts w:eastAsiaTheme="minorEastAsia"/>
          <w:color w:val="000000"/>
          <w:szCs w:val="22"/>
        </w:rPr>
        <w:t>Tiếp theo</w:t>
      </w:r>
      <w:r w:rsidR="00037F9D">
        <w:rPr>
          <w:rFonts w:eastAsiaTheme="minorEastAsia"/>
          <w:color w:val="000000"/>
          <w:szCs w:val="22"/>
        </w:rPr>
        <w:t xml:space="preserve"> implement hàm sau để nhận dữ liệu trả về từ server: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-(void)connection:(NSURLConnection *)connection didReceiveData:(NSData *)data{</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alloc]initWithData:data 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if (separatorRange.location != -1 &amp;&amp; flag == 0){</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substringWithRange:NSMakeRange(0, separatorRange.location)];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int validationFieldLength = [validationFieldStr intValue] + separatorRange.location + 1;</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int requestParamsLength = response.length - validationFieldLength;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NSString *paramsStr = [response substringWithRange:NSMakeRange(validationFieldLength, </w:t>
      </w:r>
      <w:r w:rsidR="00B17C76" w:rsidRPr="00037F9D">
        <w:rPr>
          <w:rFonts w:ascii="Menlo Regular" w:eastAsiaTheme="minorEastAsia" w:hAnsi="Menlo Regular" w:cs="Menlo Regular"/>
          <w:sz w:val="18"/>
          <w:szCs w:val="22"/>
        </w:rPr>
        <w:lastRenderedPageBreak/>
        <w:t>requestParamsLength)];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NSString *validationStr = [response substringWithRange:NSMakeRange(0, validationFieldLength)];</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sidR="00037F9D">
        <w:rPr>
          <w:rFonts w:ascii="Menlo Regular" w:eastAsiaTheme="minorEastAsia" w:hAnsi="Menlo Regular" w:cs="Menlo Regular"/>
          <w:sz w:val="18"/>
          <w:szCs w:val="22"/>
        </w:rPr>
        <w:tab/>
      </w:r>
      <w:r w:rsid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self-&gt;imageURL = urlStr;</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NSData *imageData = [NSData dataWithContentsOfURL:[NSURL URLWithString:urlStr]]; </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 Xu ly du lieu nhan duoc bang NSData tai day </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3B3562" w:rsidRPr="00492FAA" w:rsidRDefault="00B17C76" w:rsidP="00492FAA">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B17C76" w:rsidRDefault="00B17C76" w:rsidP="005524E1">
      <w:pPr>
        <w:pStyle w:val="BodyText"/>
        <w:numPr>
          <w:ilvl w:val="0"/>
          <w:numId w:val="62"/>
        </w:numPr>
        <w:spacing w:line="360" w:lineRule="auto"/>
        <w:rPr>
          <w:b/>
        </w:rPr>
      </w:pPr>
      <w:r w:rsidRPr="00037F9D">
        <w:rPr>
          <w:b/>
        </w:rPr>
        <w:t>Kết quả</w:t>
      </w:r>
    </w:p>
    <w:p w:rsidR="00384194" w:rsidRDefault="00384194" w:rsidP="00384194">
      <w:pPr>
        <w:pStyle w:val="BodyText"/>
        <w:keepNext/>
        <w:spacing w:line="360" w:lineRule="auto"/>
      </w:pPr>
      <w:r>
        <w:rPr>
          <w:noProof/>
        </w:rPr>
        <w:drawing>
          <wp:inline distT="0" distB="0" distL="0" distR="0" wp14:anchorId="7ED10113" wp14:editId="33233C7A">
            <wp:extent cx="2742911" cy="2173331"/>
            <wp:effectExtent l="0" t="0" r="635" b="11430"/>
            <wp:docPr id="694" name="Picture 694"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69D3D07C" wp14:editId="7DF21FC7">
            <wp:extent cx="2717165" cy="2173605"/>
            <wp:effectExtent l="0" t="0" r="635" b="10795"/>
            <wp:docPr id="693" name="Picture 693"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384194" w:rsidRPr="00384194" w:rsidRDefault="00384194" w:rsidP="00384194">
      <w:pPr>
        <w:pStyle w:val="Caption"/>
        <w:rPr>
          <w:b w:val="0"/>
          <w:sz w:val="26"/>
        </w:rPr>
      </w:pPr>
      <w:bookmarkStart w:id="1316" w:name="_Toc394071438"/>
      <w:r w:rsidRPr="0038419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bookmarkEnd w:id="1316"/>
    </w:p>
    <w:p w:rsidR="00CD028C" w:rsidRDefault="00B17C76"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sidR="005C695C">
        <w:rPr>
          <w:b/>
        </w:rPr>
        <w:t xml:space="preserve"> </w:t>
      </w:r>
    </w:p>
    <w:p w:rsidR="00B17C76" w:rsidRDefault="0049048D" w:rsidP="005524E1">
      <w:pPr>
        <w:pStyle w:val="BodyText"/>
        <w:numPr>
          <w:ilvl w:val="0"/>
          <w:numId w:val="101"/>
        </w:numPr>
        <w:spacing w:line="360" w:lineRule="auto"/>
        <w:contextualSpacing/>
        <w:jc w:val="both"/>
        <w:outlineLvl w:val="4"/>
        <w:rPr>
          <w:b/>
        </w:rPr>
      </w:pPr>
      <w:bookmarkStart w:id="1317" w:name="_Toc422262548"/>
      <w:r>
        <w:rPr>
          <w:b/>
        </w:rPr>
        <w:t>Xem, lọc, sắp xếp lịch sử giao dịch</w:t>
      </w:r>
      <w:bookmarkEnd w:id="1317"/>
    </w:p>
    <w:p w:rsidR="00181BB4" w:rsidRDefault="00181BB4" w:rsidP="005524E1">
      <w:pPr>
        <w:pStyle w:val="BodyText"/>
        <w:numPr>
          <w:ilvl w:val="0"/>
          <w:numId w:val="101"/>
        </w:numPr>
        <w:spacing w:line="360" w:lineRule="auto"/>
        <w:contextualSpacing/>
        <w:jc w:val="both"/>
        <w:outlineLvl w:val="4"/>
        <w:rPr>
          <w:b/>
        </w:rPr>
      </w:pPr>
      <w:bookmarkStart w:id="1318" w:name="_Toc422262549"/>
      <w:r>
        <w:rPr>
          <w:b/>
        </w:rPr>
        <w:t>Hiển thị các thông tin mới nhất của shop</w:t>
      </w:r>
      <w:bookmarkEnd w:id="1318"/>
    </w:p>
    <w:p w:rsidR="00ED1A6B" w:rsidRPr="003A1C13" w:rsidRDefault="00ED1A6B" w:rsidP="005524E1">
      <w:pPr>
        <w:pStyle w:val="BodyText"/>
        <w:numPr>
          <w:ilvl w:val="0"/>
          <w:numId w:val="101"/>
        </w:numPr>
        <w:spacing w:line="360" w:lineRule="auto"/>
        <w:contextualSpacing/>
        <w:jc w:val="both"/>
        <w:outlineLvl w:val="4"/>
        <w:rPr>
          <w:b/>
        </w:rPr>
      </w:pPr>
      <w:bookmarkStart w:id="1319" w:name="_Toc422262550"/>
      <w:r>
        <w:rPr>
          <w:b/>
        </w:rPr>
        <w:t>Hiển thị thông báo tại thời điểm thích hợp</w:t>
      </w:r>
      <w:bookmarkEnd w:id="1319"/>
    </w:p>
    <w:p w:rsidR="00B17C76" w:rsidRPr="003A1C13" w:rsidRDefault="00B17C76" w:rsidP="005524E1">
      <w:pPr>
        <w:pStyle w:val="BodyText"/>
        <w:numPr>
          <w:ilvl w:val="0"/>
          <w:numId w:val="63"/>
        </w:numPr>
        <w:spacing w:line="360" w:lineRule="auto"/>
        <w:rPr>
          <w:b/>
        </w:rPr>
      </w:pPr>
      <w:r w:rsidRPr="003A1C13">
        <w:rPr>
          <w:b/>
        </w:rPr>
        <w:t>Vấn đề</w:t>
      </w:r>
    </w:p>
    <w:p w:rsidR="00B17C76" w:rsidRDefault="00B17C76" w:rsidP="003B3562">
      <w:pPr>
        <w:pStyle w:val="BodyText"/>
        <w:spacing w:line="360" w:lineRule="auto"/>
        <w:ind w:firstLine="720"/>
        <w:jc w:val="both"/>
      </w:pPr>
      <w:r>
        <w:t xml:space="preserve">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w:t>
      </w:r>
      <w:r>
        <w:lastRenderedPageBreak/>
        <w:t>truy cập vào các dữ liệu này. Do đó, cần có một nơi có thể lưu trữ dữ liệu với không gian lớn cũng như tốc độ truyền tải tốt để giúp người dùng có thể truy cập dễ dàng và nhanh chóng.</w:t>
      </w:r>
    </w:p>
    <w:p w:rsidR="00B17C76" w:rsidRPr="003A1C13" w:rsidRDefault="00B17C76" w:rsidP="005524E1">
      <w:pPr>
        <w:pStyle w:val="BodyText"/>
        <w:numPr>
          <w:ilvl w:val="0"/>
          <w:numId w:val="64"/>
        </w:numPr>
        <w:spacing w:line="360" w:lineRule="auto"/>
        <w:rPr>
          <w:b/>
        </w:rPr>
      </w:pPr>
      <w:r w:rsidRPr="003A1C13">
        <w:rPr>
          <w:b/>
        </w:rPr>
        <w:t>Giả</w:t>
      </w:r>
      <w:r w:rsidR="003A1C13" w:rsidRPr="003A1C13">
        <w:rPr>
          <w:b/>
        </w:rPr>
        <w:t>i pháp</w:t>
      </w:r>
    </w:p>
    <w:p w:rsidR="00B17C76" w:rsidRDefault="00B17C76" w:rsidP="003B3562">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B17C76" w:rsidRDefault="00B17C76" w:rsidP="003B3562">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B17C76" w:rsidRPr="003A1C13" w:rsidRDefault="00B17C76" w:rsidP="005524E1">
      <w:pPr>
        <w:pStyle w:val="BodyText"/>
        <w:numPr>
          <w:ilvl w:val="0"/>
          <w:numId w:val="65"/>
        </w:numPr>
        <w:spacing w:line="360" w:lineRule="auto"/>
        <w:rPr>
          <w:b/>
        </w:rPr>
      </w:pPr>
      <w:r w:rsidRPr="003A1C13">
        <w:rPr>
          <w:b/>
        </w:rPr>
        <w:t>Cài đặ</w:t>
      </w:r>
      <w:r w:rsidR="003A1C13" w:rsidRPr="003A1C13">
        <w:rPr>
          <w:b/>
        </w:rPr>
        <w:t>t</w:t>
      </w:r>
    </w:p>
    <w:p w:rsidR="00B17C76" w:rsidRDefault="00B17C76" w:rsidP="003B3562">
      <w:pPr>
        <w:pStyle w:val="BodyText"/>
        <w:spacing w:line="360" w:lineRule="auto"/>
        <w:jc w:val="both"/>
      </w:pPr>
      <w:r>
        <w:t xml:space="preserve">Để có thể upload các dữ liệu đa phương tiện lên cloud, cần phải cài đặt thư viện </w:t>
      </w:r>
      <w:r w:rsidR="00130C19" w:rsidRPr="00130C19">
        <w:rPr>
          <w:rFonts w:eastAsia="Times New Roman"/>
          <w:color w:val="000000"/>
        </w:rPr>
        <w:t>Google APIs Client Library for Objective-C</w:t>
      </w:r>
      <w:r w:rsidR="00130C19">
        <w:t xml:space="preserve"> </w:t>
      </w:r>
      <w:r>
        <w:t>vào project.</w:t>
      </w:r>
    </w:p>
    <w:p w:rsidR="00B17C76" w:rsidRPr="00BB6953" w:rsidRDefault="00BB6953" w:rsidP="003B3562">
      <w:pPr>
        <w:pStyle w:val="BodyText"/>
        <w:spacing w:line="360" w:lineRule="auto"/>
        <w:jc w:val="both"/>
      </w:pPr>
      <w:r>
        <w:t xml:space="preserve">Phần cài đặt và sử dụng </w:t>
      </w:r>
      <w:r w:rsidR="003C5639">
        <w:t>thư viện này sẽ được trình bày ở phần Phụ lục – mục D.</w:t>
      </w:r>
    </w:p>
    <w:p w:rsidR="005C695C" w:rsidRPr="008038B4" w:rsidRDefault="003B3562" w:rsidP="00F544B4">
      <w:pPr>
        <w:pStyle w:val="Heading2"/>
        <w:numPr>
          <w:ilvl w:val="0"/>
          <w:numId w:val="0"/>
        </w:numPr>
        <w:rPr>
          <w:b w:val="0"/>
        </w:rPr>
      </w:pPr>
      <w:r>
        <w:rPr>
          <w:b w:val="0"/>
        </w:rPr>
        <w:br w:type="page"/>
      </w:r>
      <w:bookmarkStart w:id="1320" w:name="_Toc422262551"/>
      <w:r w:rsidR="005C695C" w:rsidRPr="00F544B4">
        <w:rPr>
          <w:sz w:val="26"/>
          <w:szCs w:val="26"/>
        </w:rPr>
        <w:lastRenderedPageBreak/>
        <w:t>3.2. Ứng dụng dành cho khách hàng (Customer App)</w:t>
      </w:r>
      <w:bookmarkEnd w:id="1320"/>
    </w:p>
    <w:p w:rsidR="005C695C" w:rsidRPr="008038B4" w:rsidRDefault="005C695C" w:rsidP="005C695C">
      <w:pPr>
        <w:pStyle w:val="BodyText"/>
        <w:spacing w:line="360" w:lineRule="auto"/>
        <w:ind w:left="360"/>
        <w:contextualSpacing/>
        <w:jc w:val="both"/>
        <w:outlineLvl w:val="2"/>
        <w:rPr>
          <w:b/>
        </w:rPr>
      </w:pPr>
      <w:bookmarkStart w:id="1321" w:name="_Toc422262552"/>
      <w:r>
        <w:rPr>
          <w:b/>
        </w:rPr>
        <w:t>3</w:t>
      </w:r>
      <w:r w:rsidRPr="000311C3">
        <w:rPr>
          <w:b/>
          <w:lang w:val="vi-VN"/>
        </w:rPr>
        <w:t>.</w:t>
      </w:r>
      <w:r>
        <w:rPr>
          <w:b/>
        </w:rPr>
        <w:t>2</w:t>
      </w:r>
      <w:r w:rsidRPr="000311C3">
        <w:rPr>
          <w:b/>
          <w:lang w:val="vi-VN"/>
        </w:rPr>
        <w:t>.1</w:t>
      </w:r>
      <w:r>
        <w:rPr>
          <w:b/>
        </w:rPr>
        <w:t>.</w:t>
      </w:r>
      <w:r w:rsidRPr="000311C3">
        <w:rPr>
          <w:b/>
          <w:lang w:val="vi-VN"/>
        </w:rPr>
        <w:t xml:space="preserve"> </w:t>
      </w:r>
      <w:r>
        <w:rPr>
          <w:b/>
        </w:rPr>
        <w:t>Thiết kế</w:t>
      </w:r>
      <w:bookmarkEnd w:id="1321"/>
    </w:p>
    <w:p w:rsidR="005C695C" w:rsidRPr="008038B4" w:rsidRDefault="005C695C" w:rsidP="00F05E97">
      <w:pPr>
        <w:pStyle w:val="Chun"/>
        <w:outlineLvl w:val="3"/>
        <w:rPr>
          <w:b/>
        </w:rPr>
      </w:pPr>
      <w:bookmarkStart w:id="1322" w:name="_Toc422262553"/>
      <w:r w:rsidRPr="00F05E97">
        <w:rPr>
          <w:i/>
        </w:rPr>
        <w:t>3.2.1.1. Thiết kế Usecase</w:t>
      </w:r>
      <w:bookmarkEnd w:id="1322"/>
    </w:p>
    <w:p w:rsidR="005C695C" w:rsidRPr="008038B4" w:rsidRDefault="005C695C" w:rsidP="005524E1">
      <w:pPr>
        <w:pStyle w:val="BodyText"/>
        <w:numPr>
          <w:ilvl w:val="0"/>
          <w:numId w:val="101"/>
        </w:numPr>
        <w:spacing w:line="360" w:lineRule="auto"/>
        <w:contextualSpacing/>
        <w:jc w:val="both"/>
        <w:outlineLvl w:val="4"/>
        <w:rPr>
          <w:b/>
        </w:rPr>
      </w:pPr>
      <w:bookmarkStart w:id="1323" w:name="_Toc422262554"/>
      <w:r>
        <w:rPr>
          <w:b/>
        </w:rPr>
        <w:t>Sơ đồ Usecase</w:t>
      </w:r>
      <w:bookmarkEnd w:id="1323"/>
    </w:p>
    <w:p w:rsidR="005C695C" w:rsidRDefault="005C695C" w:rsidP="005C695C">
      <w:pPr>
        <w:pStyle w:val="BodyText"/>
        <w:keepNext/>
        <w:spacing w:line="360" w:lineRule="auto"/>
        <w:jc w:val="center"/>
      </w:pPr>
      <w:r>
        <w:rPr>
          <w:noProof/>
        </w:rPr>
        <w:drawing>
          <wp:inline distT="0" distB="0" distL="0" distR="0" wp14:anchorId="7C8E6338" wp14:editId="7D815D1E">
            <wp:extent cx="5791835" cy="4897184"/>
            <wp:effectExtent l="0" t="0" r="0" b="0"/>
            <wp:docPr id="785" name="Picture 785"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w:t>
      </w:r>
      <w:r>
        <w:rPr>
          <w:sz w:val="26"/>
        </w:rPr>
        <w:fldChar w:fldCharType="end"/>
      </w:r>
      <w:r w:rsidRPr="001128B5">
        <w:rPr>
          <w:sz w:val="26"/>
        </w:rPr>
        <w:t xml:space="preserve"> Mô hình usecase tổng quát</w:t>
      </w:r>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STT</w:t>
            </w:r>
          </w:p>
        </w:tc>
        <w:tc>
          <w:tcPr>
            <w:tcW w:w="371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1</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t>iOS</w:t>
            </w:r>
            <w:r w:rsidRPr="00DF1EEC">
              <w:t xml:space="preserve"> có cài đặt ứng </w:t>
            </w:r>
            <w:r w:rsidRPr="00DF1EEC">
              <w:lastRenderedPageBreak/>
              <w:t xml:space="preserve">dụng </w:t>
            </w:r>
            <w:r>
              <w:t>Cảnh Báo Giao Thông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lastRenderedPageBreak/>
              <w:t>2</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Default="005C695C" w:rsidP="009207EA">
            <w:pPr>
              <w:pStyle w:val="ListParagraph"/>
              <w:tabs>
                <w:tab w:val="left" w:pos="270"/>
              </w:tabs>
              <w:spacing w:line="360" w:lineRule="auto"/>
              <w:ind w:left="0"/>
              <w:jc w:val="center"/>
            </w:pPr>
            <w:r>
              <w:t>3</w:t>
            </w:r>
          </w:p>
        </w:tc>
        <w:tc>
          <w:tcPr>
            <w:tcW w:w="3711" w:type="dxa"/>
            <w:vAlign w:val="center"/>
          </w:tcPr>
          <w:p w:rsidR="005C695C" w:rsidRPr="00142E66" w:rsidRDefault="005C695C" w:rsidP="009207EA">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5C695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1</w:t>
      </w:r>
      <w:r>
        <w:rPr>
          <w:sz w:val="26"/>
        </w:rPr>
        <w:fldChar w:fldCharType="end"/>
      </w:r>
      <w:r w:rsidRPr="001128B5">
        <w:rPr>
          <w:sz w:val="26"/>
        </w:rPr>
        <w:t xml:space="preserve"> Bảng danh sách các actor</w:t>
      </w:r>
    </w:p>
    <w:p w:rsidR="005C695C" w:rsidRPr="008B2306" w:rsidRDefault="005C695C" w:rsidP="005C695C">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368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142E66" w:rsidRDefault="005C695C" w:rsidP="009207EA">
            <w:pPr>
              <w:pStyle w:val="ListParagraph"/>
              <w:tabs>
                <w:tab w:val="left" w:pos="270"/>
              </w:tabs>
              <w:spacing w:line="360" w:lineRule="auto"/>
              <w:ind w:left="0"/>
              <w:jc w:val="center"/>
            </w:pPr>
            <w:r w:rsidRPr="00142E66">
              <w:t>1</w:t>
            </w:r>
          </w:p>
        </w:tc>
        <w:tc>
          <w:tcPr>
            <w:tcW w:w="3686"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pPr>
            <w:r>
              <w:t>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tất cả các điểm kẹt xe quanh bán kính được cài đặt tại vị trí mà người dùng tìm kiếm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11</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Người dùng khi nhận được tin nhắn từ tổng đài tin nhắn sẽ nhập mã xác thực vào để hoàn tất quá trình đăng ký</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20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2</w:t>
      </w:r>
      <w:r>
        <w:rPr>
          <w:sz w:val="26"/>
        </w:rPr>
        <w:fldChar w:fldCharType="end"/>
      </w:r>
      <w:r w:rsidRPr="001128B5">
        <w:rPr>
          <w:sz w:val="26"/>
        </w:rPr>
        <w:t xml:space="preserve"> Bảng danh sách các usecase</w:t>
      </w:r>
    </w:p>
    <w:p w:rsidR="005C695C" w:rsidRDefault="005C695C" w:rsidP="005C695C">
      <w:pPr>
        <w:pStyle w:val="BodyText"/>
        <w:spacing w:line="360" w:lineRule="auto"/>
        <w:rPr>
          <w:lang w:val="vi-VN"/>
        </w:rPr>
      </w:pPr>
    </w:p>
    <w:p w:rsidR="005C695C" w:rsidRPr="008B2306" w:rsidRDefault="005C695C" w:rsidP="005524E1">
      <w:pPr>
        <w:pStyle w:val="BodyText"/>
        <w:numPr>
          <w:ilvl w:val="0"/>
          <w:numId w:val="101"/>
        </w:numPr>
        <w:spacing w:line="360" w:lineRule="auto"/>
        <w:contextualSpacing/>
        <w:jc w:val="both"/>
        <w:outlineLvl w:val="4"/>
        <w:rPr>
          <w:b/>
          <w:lang w:val="vi-VN"/>
        </w:rPr>
      </w:pPr>
      <w:bookmarkStart w:id="1324" w:name="_Toc422262555"/>
      <w:r w:rsidRPr="00F05E97">
        <w:rPr>
          <w:b/>
        </w:rPr>
        <w:t>Đặc tả Usecase</w:t>
      </w:r>
      <w:bookmarkEnd w:id="1324"/>
    </w:p>
    <w:p w:rsidR="005C695C" w:rsidRPr="00DF1EEC" w:rsidRDefault="005C695C" w:rsidP="005C695C">
      <w:pPr>
        <w:spacing w:before="200" w:line="360" w:lineRule="auto"/>
      </w:pPr>
      <w:r w:rsidRPr="00DF1EEC">
        <w:t xml:space="preserve">Phần đặc tả sơ đồ Use-case </w:t>
      </w:r>
      <w:r>
        <w:t>sẽ được trình bày chi tiết ở phần Phụ lục – mục A.</w:t>
      </w:r>
    </w:p>
    <w:p w:rsidR="005C695C" w:rsidRDefault="005C695C" w:rsidP="00F05E97">
      <w:pPr>
        <w:pStyle w:val="BodyText"/>
        <w:spacing w:line="360" w:lineRule="auto"/>
        <w:contextualSpacing/>
        <w:outlineLvl w:val="3"/>
      </w:pPr>
      <w:bookmarkStart w:id="1325" w:name="_Toc422262556"/>
      <w:r w:rsidRPr="00F05E97">
        <w:rPr>
          <w:rFonts w:eastAsia="MS Mincho"/>
          <w:i/>
        </w:rPr>
        <w:t>3.2.1.2. Thiết kế sơ đồ lớp</w:t>
      </w:r>
      <w:r w:rsidRPr="007848C0">
        <w:rPr>
          <w:b/>
        </w:rPr>
        <w:br/>
      </w:r>
      <w:r>
        <w:rPr>
          <w:noProof/>
        </w:rPr>
        <w:drawing>
          <wp:inline distT="0" distB="0" distL="0" distR="0" wp14:anchorId="66DE38D0" wp14:editId="76367992">
            <wp:extent cx="5782945" cy="4224655"/>
            <wp:effectExtent l="0" t="0" r="8255" b="0"/>
            <wp:docPr id="786" name="Picture 786"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1325"/>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2</w:t>
      </w:r>
      <w:r>
        <w:rPr>
          <w:sz w:val="26"/>
        </w:rPr>
        <w:fldChar w:fldCharType="end"/>
      </w:r>
      <w:r w:rsidRPr="001128B5">
        <w:rPr>
          <w:sz w:val="26"/>
        </w:rPr>
        <w:t xml:space="preserve"> Sơ đồ lớp thành phần client</w:t>
      </w:r>
    </w:p>
    <w:p w:rsidR="005C695C" w:rsidRPr="008B2306" w:rsidRDefault="005C695C" w:rsidP="005C695C">
      <w:pPr>
        <w:pStyle w:val="BodyText"/>
        <w:spacing w:line="360" w:lineRule="auto"/>
        <w:jc w:val="center"/>
        <w:rPr>
          <w:i/>
          <w:lang w:val="vi-VN"/>
        </w:rPr>
      </w:pPr>
      <w:r w:rsidRPr="008B2306">
        <w:rPr>
          <w:i/>
          <w:lang w:val="vi-VN"/>
        </w:rPr>
        <w:t>Lưu ý: tất cả các lớp có ViewController</w:t>
      </w:r>
      <w:r>
        <w:rPr>
          <w:i/>
          <w:lang w:val="vi-VN"/>
        </w:rPr>
        <w:t xml:space="preserve"> ở cuối </w:t>
      </w:r>
      <w:r>
        <w:rPr>
          <w:i/>
          <w:lang w:val="vi-VN"/>
        </w:rPr>
        <w:br/>
      </w:r>
      <w:r w:rsidRPr="008B2306">
        <w:rPr>
          <w:i/>
          <w:lang w:val="vi-VN"/>
        </w:rPr>
        <w:t xml:space="preserve">đều </w:t>
      </w:r>
      <w:r>
        <w:rPr>
          <w:i/>
          <w:lang w:val="vi-VN"/>
        </w:rPr>
        <w:t xml:space="preserve">được </w:t>
      </w:r>
      <w:r w:rsidRPr="008B2306">
        <w:rPr>
          <w:i/>
          <w:lang w:val="vi-VN"/>
        </w:rPr>
        <w:t>kế thừa từ UIViewController</w:t>
      </w:r>
    </w:p>
    <w:p w:rsidR="005C695C" w:rsidRPr="008B2306" w:rsidRDefault="005C695C" w:rsidP="00F05E97">
      <w:pPr>
        <w:pStyle w:val="Chun"/>
        <w:outlineLvl w:val="3"/>
        <w:rPr>
          <w:b/>
          <w:lang w:val="vi-VN"/>
        </w:rPr>
      </w:pPr>
      <w:bookmarkStart w:id="1326" w:name="_Toc422262557"/>
      <w:r w:rsidRPr="00F05E97">
        <w:rPr>
          <w:i/>
        </w:rPr>
        <w:t>3.2.1.3. Sơ đồ database</w:t>
      </w:r>
      <w:bookmarkEnd w:id="1326"/>
    </w:p>
    <w:p w:rsidR="005C695C" w:rsidRDefault="005C695C" w:rsidP="005C695C">
      <w:pPr>
        <w:pStyle w:val="BodyText"/>
        <w:spacing w:line="360" w:lineRule="auto"/>
        <w:ind w:firstLine="720"/>
        <w:rPr>
          <w:lang w:val="vi-VN"/>
        </w:rPr>
      </w:pPr>
      <w:r>
        <w:rPr>
          <w:lang w:val="vi-VN"/>
        </w:rPr>
        <w:lastRenderedPageBreak/>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 client: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5C695C" w:rsidRPr="00DF1EEC" w:rsidTr="0092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127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1</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2</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5C695C" w:rsidRPr="00DF1EE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Pr>
                <w:b w:val="0"/>
              </w:rPr>
              <w:t>3</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Pr="00553262"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4</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5</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6</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7</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8</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9</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10</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 của người upload</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3</w:t>
      </w:r>
      <w:r>
        <w:rPr>
          <w:sz w:val="26"/>
        </w:rPr>
        <w:fldChar w:fldCharType="end"/>
      </w:r>
      <w:r w:rsidRPr="001128B5">
        <w:rPr>
          <w:sz w:val="26"/>
        </w:rPr>
        <w:t xml:space="preserve"> Bảng dữ liệu lưu trữ ở client</w:t>
      </w:r>
    </w:p>
    <w:p w:rsidR="005C695C" w:rsidRDefault="005C695C" w:rsidP="005C695C">
      <w:pPr>
        <w:spacing w:after="0" w:line="240" w:lineRule="auto"/>
        <w:rPr>
          <w:b/>
          <w:lang w:val="vi-VN"/>
        </w:rPr>
      </w:pPr>
      <w:r>
        <w:rPr>
          <w:b/>
          <w:lang w:val="vi-VN"/>
        </w:rPr>
        <w:br w:type="page"/>
      </w:r>
    </w:p>
    <w:p w:rsidR="005C695C" w:rsidRPr="00051D3B" w:rsidRDefault="005C695C" w:rsidP="00F05E97">
      <w:pPr>
        <w:pStyle w:val="Chun"/>
        <w:outlineLvl w:val="3"/>
        <w:rPr>
          <w:b/>
          <w:lang w:val="vi-VN"/>
        </w:rPr>
      </w:pPr>
      <w:bookmarkStart w:id="1327" w:name="_Toc422262558"/>
      <w:r w:rsidRPr="00F05E97">
        <w:rPr>
          <w:i/>
        </w:rPr>
        <w:lastRenderedPageBreak/>
        <w:t>3.2.1.4. Thiết kế giao diện</w:t>
      </w:r>
      <w:bookmarkEnd w:id="1327"/>
    </w:p>
    <w:p w:rsidR="005C695C" w:rsidRPr="00051D3B" w:rsidRDefault="005C695C" w:rsidP="005524E1">
      <w:pPr>
        <w:pStyle w:val="BodyText"/>
        <w:numPr>
          <w:ilvl w:val="0"/>
          <w:numId w:val="101"/>
        </w:numPr>
        <w:spacing w:line="360" w:lineRule="auto"/>
        <w:contextualSpacing/>
        <w:jc w:val="both"/>
        <w:outlineLvl w:val="4"/>
        <w:rPr>
          <w:b/>
          <w:lang w:val="vi-VN"/>
        </w:rPr>
      </w:pPr>
      <w:bookmarkStart w:id="1328" w:name="_Toc422262559"/>
      <w:r w:rsidRPr="00F05E97">
        <w:rPr>
          <w:b/>
        </w:rPr>
        <w:t xml:space="preserve">Màn hình </w:t>
      </w:r>
      <w:r w:rsidR="0049048D" w:rsidRPr="00F05E97">
        <w:rPr>
          <w:b/>
        </w:rPr>
        <w:t>danh sách card</w:t>
      </w:r>
      <w:bookmarkEnd w:id="1328"/>
    </w:p>
    <w:p w:rsidR="005C695C" w:rsidRDefault="005C695C" w:rsidP="005C695C">
      <w:pPr>
        <w:pStyle w:val="BodyText"/>
        <w:keepNext/>
        <w:spacing w:line="360" w:lineRule="auto"/>
        <w:jc w:val="center"/>
      </w:pPr>
    </w:p>
    <w:p w:rsidR="005C695C" w:rsidRPr="001128B5" w:rsidRDefault="005C695C" w:rsidP="005C695C">
      <w:pPr>
        <w:pStyle w:val="Caption"/>
        <w:rPr>
          <w:b w:val="0"/>
          <w:sz w:val="26"/>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4</w:t>
      </w:r>
      <w:r>
        <w:rPr>
          <w:sz w:val="26"/>
        </w:rPr>
        <w:fldChar w:fldCharType="end"/>
      </w:r>
      <w:r w:rsidRPr="001128B5">
        <w:rPr>
          <w:sz w:val="26"/>
        </w:rPr>
        <w:t xml:space="preserve"> Màn hình bản đồ 2</w:t>
      </w:r>
    </w:p>
    <w:p w:rsidR="005C695C" w:rsidRDefault="005C695C" w:rsidP="005C695C">
      <w:pPr>
        <w:pStyle w:val="BodyText"/>
        <w:spacing w:line="360" w:lineRule="auto"/>
        <w:jc w:val="both"/>
      </w:pPr>
      <w:r>
        <w:t>Giao diện màn hình bản đồ được xây dựng nhờ UITabBarController chia ra thành 4 tab chính và cơ bản :</w:t>
      </w:r>
    </w:p>
    <w:p w:rsidR="005C695C" w:rsidRDefault="005C695C" w:rsidP="005524E1">
      <w:pPr>
        <w:pStyle w:val="BodyText"/>
        <w:numPr>
          <w:ilvl w:val="0"/>
          <w:numId w:val="27"/>
        </w:numPr>
        <w:spacing w:line="360" w:lineRule="auto"/>
        <w:jc w:val="both"/>
      </w:pPr>
      <w:r w:rsidRPr="00051D3B">
        <w:rPr>
          <w:b/>
        </w:rPr>
        <w:t>Tab Bản đồ</w:t>
      </w:r>
      <w:r>
        <w:t>: Hiển thị các thông tin kẹt xe lên trên bản đồ, tìm đường đi, tìm địa điểm, hiển thị thông tin chi tiết…</w:t>
      </w:r>
    </w:p>
    <w:p w:rsidR="005C695C" w:rsidRDefault="005C695C" w:rsidP="005524E1">
      <w:pPr>
        <w:pStyle w:val="BodyText"/>
        <w:numPr>
          <w:ilvl w:val="0"/>
          <w:numId w:val="27"/>
        </w:numPr>
        <w:spacing w:line="360" w:lineRule="auto"/>
        <w:jc w:val="both"/>
      </w:pPr>
      <w:r w:rsidRPr="00051D3B">
        <w:rPr>
          <w:b/>
        </w:rPr>
        <w:t>Tab Báo cáo</w:t>
      </w:r>
      <w:r>
        <w:t>: Báo cáo thông tin kẹt xe lên server, quay phim, chụp ảnh, thu âm giọng nói để tăng phần trực quan cho tin báo cáo…</w:t>
      </w:r>
    </w:p>
    <w:p w:rsidR="005C695C" w:rsidRDefault="005C695C" w:rsidP="005524E1">
      <w:pPr>
        <w:pStyle w:val="BodyText"/>
        <w:numPr>
          <w:ilvl w:val="0"/>
          <w:numId w:val="27"/>
        </w:numPr>
        <w:spacing w:line="360" w:lineRule="auto"/>
        <w:jc w:val="both"/>
      </w:pPr>
      <w:r w:rsidRPr="00051D3B">
        <w:rPr>
          <w:b/>
        </w:rPr>
        <w:t>Tab Radio</w:t>
      </w:r>
      <w:r>
        <w:t>: Nghe đài radio VOV giao thông tần số 91 MHz</w:t>
      </w:r>
    </w:p>
    <w:p w:rsidR="005C695C" w:rsidRDefault="005C695C" w:rsidP="005524E1">
      <w:pPr>
        <w:pStyle w:val="BodyText"/>
        <w:numPr>
          <w:ilvl w:val="0"/>
          <w:numId w:val="27"/>
        </w:numPr>
        <w:spacing w:line="360" w:lineRule="auto"/>
        <w:jc w:val="both"/>
      </w:pPr>
      <w:r w:rsidRPr="00051D3B">
        <w:rPr>
          <w:b/>
        </w:rPr>
        <w:t>Tab Cài đặt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các kết quả tìm được từ từ khóa người dùng nhập vào</w:t>
            </w:r>
          </w:p>
        </w:tc>
      </w:tr>
    </w:tbl>
    <w:p w:rsidR="005C695C" w:rsidRPr="0048082C" w:rsidRDefault="005C695C" w:rsidP="005C695C">
      <w:pPr>
        <w:pStyle w:val="Caption"/>
        <w:rPr>
          <w:sz w:val="26"/>
        </w:rPr>
      </w:pPr>
      <w:r w:rsidRPr="0048082C">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4</w:t>
      </w:r>
      <w:r>
        <w:rPr>
          <w:sz w:val="26"/>
        </w:rPr>
        <w:fldChar w:fldCharType="end"/>
      </w:r>
      <w:r w:rsidRPr="0048082C">
        <w:rPr>
          <w:sz w:val="26"/>
        </w:rPr>
        <w:t xml:space="preserve"> Bảng mô tả giao diện màn hình bản đồ</w:t>
      </w:r>
    </w:p>
    <w:p w:rsidR="005C695C" w:rsidRPr="0049048D" w:rsidRDefault="005C695C" w:rsidP="005524E1">
      <w:pPr>
        <w:pStyle w:val="BodyText"/>
        <w:numPr>
          <w:ilvl w:val="0"/>
          <w:numId w:val="101"/>
        </w:numPr>
        <w:spacing w:line="360" w:lineRule="auto"/>
        <w:contextualSpacing/>
        <w:jc w:val="both"/>
        <w:outlineLvl w:val="4"/>
        <w:rPr>
          <w:b/>
        </w:rPr>
      </w:pPr>
      <w:bookmarkStart w:id="1329" w:name="_Toc422262560"/>
      <w:r w:rsidRPr="00F05E97">
        <w:rPr>
          <w:b/>
        </w:rPr>
        <w:t xml:space="preserve">Màn hình </w:t>
      </w:r>
      <w:r w:rsidR="0049048D">
        <w:rPr>
          <w:b/>
        </w:rPr>
        <w:t>tìm kiếm và thêm card</w:t>
      </w:r>
      <w:bookmarkEnd w:id="1329"/>
    </w:p>
    <w:p w:rsidR="005C695C" w:rsidRPr="006A78AA" w:rsidRDefault="005C695C" w:rsidP="005C695C">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5C695C" w:rsidRDefault="005C695C" w:rsidP="005C695C">
      <w:pPr>
        <w:pStyle w:val="BodyText"/>
        <w:keepNext/>
        <w:spacing w:line="360" w:lineRule="auto"/>
        <w:jc w:val="center"/>
      </w:pP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5</w:t>
      </w:r>
      <w:r>
        <w:rPr>
          <w:sz w:val="26"/>
        </w:rPr>
        <w:fldChar w:fldCharType="end"/>
      </w:r>
      <w:r w:rsidRPr="004F28A4">
        <w:rPr>
          <w:sz w:val="26"/>
        </w:rPr>
        <w:t xml:space="preserve"> Màn hình báo cáo</w:t>
      </w:r>
    </w:p>
    <w:p w:rsidR="005C695C" w:rsidRDefault="005C695C" w:rsidP="005C695C">
      <w:pPr>
        <w:pStyle w:val="BodyText"/>
        <w:spacing w:line="360" w:lineRule="auto"/>
        <w:jc w:val="center"/>
        <w:rPr>
          <w:b/>
        </w:rPr>
      </w:pPr>
    </w:p>
    <w:p w:rsidR="005C695C" w:rsidRDefault="005C695C" w:rsidP="005C695C">
      <w:pPr>
        <w:pStyle w:val="BodyText"/>
        <w:keepNext/>
        <w:spacing w:line="360" w:lineRule="auto"/>
        <w:jc w:val="center"/>
      </w:pPr>
      <w:r>
        <w:rPr>
          <w:noProof/>
        </w:rPr>
        <w:t xml:space="preserve"> </w:t>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6</w:t>
      </w:r>
      <w:r>
        <w:rPr>
          <w:sz w:val="26"/>
        </w:rPr>
        <w:fldChar w:fldCharType="end"/>
      </w:r>
      <w:r w:rsidRPr="004F28A4">
        <w:rPr>
          <w:sz w:val="26"/>
        </w:rPr>
        <w:t xml:space="preserve"> Màn hình chụp ảnh, quay phim, thu âm</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5</w:t>
      </w:r>
      <w:r>
        <w:rPr>
          <w:sz w:val="26"/>
        </w:rPr>
        <w:fldChar w:fldCharType="end"/>
      </w:r>
      <w:r w:rsidRPr="004F28A4">
        <w:rPr>
          <w:sz w:val="26"/>
        </w:rPr>
        <w:t xml:space="preserve"> Bảng mô tả giao diện màn hình báo cáo</w:t>
      </w:r>
    </w:p>
    <w:p w:rsidR="005C695C" w:rsidRPr="0049048D" w:rsidRDefault="005C695C" w:rsidP="005524E1">
      <w:pPr>
        <w:pStyle w:val="BodyText"/>
        <w:numPr>
          <w:ilvl w:val="0"/>
          <w:numId w:val="101"/>
        </w:numPr>
        <w:spacing w:line="360" w:lineRule="auto"/>
        <w:contextualSpacing/>
        <w:jc w:val="both"/>
        <w:outlineLvl w:val="4"/>
        <w:rPr>
          <w:b/>
        </w:rPr>
      </w:pPr>
      <w:bookmarkStart w:id="1330" w:name="_Toc422262561"/>
      <w:r w:rsidRPr="00F05E97">
        <w:rPr>
          <w:b/>
        </w:rPr>
        <w:t xml:space="preserve">Màn hình </w:t>
      </w:r>
      <w:r w:rsidR="0049048D">
        <w:rPr>
          <w:b/>
        </w:rPr>
        <w:t>danh sách quà</w:t>
      </w:r>
      <w:bookmarkEnd w:id="1330"/>
      <w:r w:rsidR="0049048D">
        <w:rPr>
          <w:b/>
        </w:rPr>
        <w:t xml:space="preserve"> </w:t>
      </w:r>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3088" behindDoc="0" locked="0" layoutInCell="1" allowOverlap="1" wp14:anchorId="22E2D977" wp14:editId="73BD74C8">
                <wp:simplePos x="0" y="0"/>
                <wp:positionH relativeFrom="column">
                  <wp:posOffset>-114300</wp:posOffset>
                </wp:positionH>
                <wp:positionV relativeFrom="paragraph">
                  <wp:posOffset>153035</wp:posOffset>
                </wp:positionV>
                <wp:extent cx="5600700" cy="3314700"/>
                <wp:effectExtent l="50800" t="25400" r="88900" b="114300"/>
                <wp:wrapNone/>
                <wp:docPr id="477" name="Group 477"/>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478" name="Group 478"/>
                        <wpg:cNvGrpSpPr/>
                        <wpg:grpSpPr>
                          <a:xfrm>
                            <a:off x="342900" y="0"/>
                            <a:ext cx="342900" cy="457200"/>
                            <a:chOff x="1143000" y="-114300"/>
                            <a:chExt cx="342900" cy="457200"/>
                          </a:xfrm>
                        </wpg:grpSpPr>
                        <wps:wsp>
                          <wps:cNvPr id="479" name="Rectangle 479"/>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w:t>
                                </w:r>
                              </w:p>
                              <w:p w:rsidR="003016C9" w:rsidRPr="002E5395" w:rsidRDefault="003016C9" w:rsidP="005C695C">
                                <w:pPr>
                                  <w:pStyle w:val="Heading1"/>
                                </w:pPr>
                                <w:bookmarkStart w:id="1331" w:name="_Toc422253433"/>
                                <w:bookmarkStart w:id="1332" w:name="_Toc422262562"/>
                                <w:bookmarkEnd w:id="1331"/>
                                <w:bookmarkEnd w:id="13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Straight Arrow Connector 544"/>
                          <wps:cNvCnPr>
                            <a:stCxn id="479"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45" name="Group 545"/>
                        <wpg:cNvGrpSpPr/>
                        <wpg:grpSpPr>
                          <a:xfrm>
                            <a:off x="1485900" y="0"/>
                            <a:ext cx="685800" cy="457200"/>
                            <a:chOff x="0" y="0"/>
                            <a:chExt cx="685800" cy="457200"/>
                          </a:xfrm>
                        </wpg:grpSpPr>
                        <wps:wsp>
                          <wps:cNvPr id="546" name="Rectangle 54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2</w:t>
                                </w:r>
                              </w:p>
                              <w:p w:rsidR="003016C9" w:rsidRPr="002E5395" w:rsidRDefault="003016C9" w:rsidP="005C695C">
                                <w:pPr>
                                  <w:pStyle w:val="Heading1"/>
                                </w:pPr>
                                <w:bookmarkStart w:id="1333" w:name="_Toc422253434"/>
                                <w:bookmarkStart w:id="1334" w:name="_Toc422262563"/>
                                <w:bookmarkEnd w:id="1333"/>
                                <w:bookmarkEnd w:id="1334"/>
                              </w:p>
                              <w:p w:rsidR="003016C9" w:rsidRPr="002E5395" w:rsidRDefault="003016C9" w:rsidP="005C695C">
                                <w:pPr>
                                  <w:pStyle w:val="Heading1"/>
                                </w:pPr>
                                <w:bookmarkStart w:id="1335" w:name="_Toc422253435"/>
                                <w:bookmarkStart w:id="1336" w:name="_Toc422262564"/>
                                <w:bookmarkEnd w:id="1335"/>
                                <w:bookmarkEnd w:id="133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Straight Arrow Connector 547"/>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6" name="Group 646"/>
                        <wpg:cNvGrpSpPr/>
                        <wpg:grpSpPr>
                          <a:xfrm>
                            <a:off x="457200" y="661035"/>
                            <a:ext cx="854710" cy="596265"/>
                            <a:chOff x="288290" y="-228600"/>
                            <a:chExt cx="854710" cy="596265"/>
                          </a:xfrm>
                        </wpg:grpSpPr>
                        <wps:wsp>
                          <wps:cNvPr id="648" name="Rectangle 648"/>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3</w:t>
                                </w:r>
                              </w:p>
                              <w:p w:rsidR="003016C9" w:rsidRPr="00C413AF" w:rsidRDefault="003016C9" w:rsidP="005C695C">
                                <w:pPr>
                                  <w:pStyle w:val="Heading1"/>
                                </w:pPr>
                                <w:bookmarkStart w:id="1337" w:name="_Toc422253436"/>
                                <w:bookmarkStart w:id="1338"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37"/>
                                <w:bookmarkEnd w:id="1338"/>
                              </w:p>
                              <w:p w:rsidR="003016C9" w:rsidRPr="002E5395" w:rsidRDefault="003016C9" w:rsidP="005C695C">
                                <w:pPr>
                                  <w:pStyle w:val="Heading1"/>
                                </w:pPr>
                                <w:bookmarkStart w:id="1339" w:name="_Toc422253437"/>
                                <w:bookmarkStart w:id="1340" w:name="_Toc422262566"/>
                                <w:bookmarkEnd w:id="1339"/>
                                <w:bookmarkEnd w:id="1340"/>
                              </w:p>
                              <w:p w:rsidR="003016C9" w:rsidRPr="002E5395" w:rsidRDefault="003016C9" w:rsidP="005C695C">
                                <w:pPr>
                                  <w:pStyle w:val="Heading1"/>
                                </w:pPr>
                                <w:bookmarkStart w:id="1341" w:name="_Toc422253438"/>
                                <w:bookmarkStart w:id="1342" w:name="_Toc422262567"/>
                                <w:bookmarkEnd w:id="1341"/>
                                <w:bookmarkEnd w:id="13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Straight Arrow Connector 649"/>
                          <wps:cNvCnPr>
                            <a:stCxn id="648"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0" name="Group 650"/>
                        <wpg:cNvGrpSpPr/>
                        <wpg:grpSpPr>
                          <a:xfrm>
                            <a:off x="1714500" y="342900"/>
                            <a:ext cx="1028700" cy="457200"/>
                            <a:chOff x="-685800" y="0"/>
                            <a:chExt cx="1028700" cy="457200"/>
                          </a:xfrm>
                        </wpg:grpSpPr>
                        <wps:wsp>
                          <wps:cNvPr id="651" name="Rectangle 65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4</w:t>
                                </w:r>
                              </w:p>
                              <w:p w:rsidR="003016C9" w:rsidRPr="002E5395" w:rsidRDefault="003016C9" w:rsidP="005C695C">
                                <w:pPr>
                                  <w:pStyle w:val="Heading1"/>
                                </w:pPr>
                                <w:bookmarkStart w:id="1343" w:name="_Toc422253439"/>
                                <w:bookmarkStart w:id="1344" w:name="_Toc422262568"/>
                                <w:bookmarkEnd w:id="1343"/>
                                <w:bookmarkEnd w:id="1344"/>
                              </w:p>
                              <w:p w:rsidR="003016C9" w:rsidRPr="002E5395" w:rsidRDefault="003016C9" w:rsidP="005C695C">
                                <w:pPr>
                                  <w:pStyle w:val="Heading1"/>
                                </w:pPr>
                                <w:bookmarkStart w:id="1345" w:name="_Toc422253440"/>
                                <w:bookmarkStart w:id="1346" w:name="_Toc422262569"/>
                                <w:bookmarkEnd w:id="1345"/>
                                <w:bookmarkEnd w:id="134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Straight Arrow Connector 652"/>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3" name="Group 653"/>
                        <wpg:cNvGrpSpPr/>
                        <wpg:grpSpPr>
                          <a:xfrm>
                            <a:off x="1600200" y="914400"/>
                            <a:ext cx="685800" cy="342900"/>
                            <a:chOff x="-342900" y="0"/>
                            <a:chExt cx="685800" cy="342900"/>
                          </a:xfrm>
                        </wpg:grpSpPr>
                        <wps:wsp>
                          <wps:cNvPr id="654" name="Rectangle 65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5</w:t>
                                </w:r>
                              </w:p>
                              <w:p w:rsidR="003016C9" w:rsidRPr="002E5395" w:rsidRDefault="003016C9" w:rsidP="005C695C">
                                <w:pPr>
                                  <w:pStyle w:val="Heading1"/>
                                </w:pPr>
                                <w:bookmarkStart w:id="1347" w:name="_Toc422253441"/>
                                <w:bookmarkStart w:id="1348" w:name="_Toc422262570"/>
                                <w:bookmarkEnd w:id="1347"/>
                                <w:bookmarkEnd w:id="1348"/>
                              </w:p>
                              <w:p w:rsidR="003016C9" w:rsidRPr="002E5395" w:rsidRDefault="003016C9" w:rsidP="005C695C">
                                <w:pPr>
                                  <w:pStyle w:val="Heading1"/>
                                </w:pPr>
                                <w:bookmarkStart w:id="1349" w:name="_Toc422253442"/>
                                <w:bookmarkStart w:id="1350" w:name="_Toc422262571"/>
                                <w:bookmarkEnd w:id="1349"/>
                                <w:bookmarkEnd w:id="135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Straight Arrow Connector 655"/>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82" name="Group 682"/>
                        <wpg:cNvGrpSpPr/>
                        <wpg:grpSpPr>
                          <a:xfrm>
                            <a:off x="2628900" y="228600"/>
                            <a:ext cx="914400" cy="914400"/>
                            <a:chOff x="-571500" y="0"/>
                            <a:chExt cx="914400" cy="914400"/>
                          </a:xfrm>
                        </wpg:grpSpPr>
                        <wps:wsp>
                          <wps:cNvPr id="683" name="Rectangle 68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6</w:t>
                                </w:r>
                              </w:p>
                              <w:p w:rsidR="003016C9" w:rsidRPr="002E5395" w:rsidRDefault="003016C9" w:rsidP="005C695C">
                                <w:pPr>
                                  <w:pStyle w:val="Heading1"/>
                                </w:pPr>
                                <w:bookmarkStart w:id="1351" w:name="_Toc422253443"/>
                                <w:bookmarkStart w:id="1352" w:name="_Toc422262572"/>
                                <w:bookmarkEnd w:id="1351"/>
                                <w:bookmarkEnd w:id="1352"/>
                              </w:p>
                              <w:p w:rsidR="003016C9" w:rsidRPr="002E5395" w:rsidRDefault="003016C9" w:rsidP="005C695C">
                                <w:pPr>
                                  <w:pStyle w:val="Heading1"/>
                                </w:pPr>
                                <w:bookmarkStart w:id="1353" w:name="_Toc422253444"/>
                                <w:bookmarkStart w:id="1354" w:name="_Toc422262573"/>
                                <w:bookmarkEnd w:id="1353"/>
                                <w:bookmarkEnd w:id="135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Straight Arrow Connector 684"/>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00" name="Group 700"/>
                        <wpg:cNvGrpSpPr/>
                        <wpg:grpSpPr>
                          <a:xfrm>
                            <a:off x="3314700" y="480695"/>
                            <a:ext cx="2628900" cy="2834005"/>
                            <a:chOff x="-571500" y="-1418590"/>
                            <a:chExt cx="2628900" cy="2834005"/>
                          </a:xfrm>
                        </wpg:grpSpPr>
                        <wps:wsp>
                          <wps:cNvPr id="701" name="Rectangle 70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9</w:t>
                                </w:r>
                              </w:p>
                              <w:p w:rsidR="003016C9" w:rsidRPr="002E5395" w:rsidRDefault="003016C9" w:rsidP="005C695C">
                                <w:pPr>
                                  <w:pStyle w:val="Heading1"/>
                                </w:pPr>
                                <w:bookmarkStart w:id="1355" w:name="_Toc422253445"/>
                                <w:bookmarkStart w:id="1356" w:name="_Toc422262574"/>
                                <w:bookmarkEnd w:id="1355"/>
                                <w:bookmarkEnd w:id="1356"/>
                              </w:p>
                              <w:p w:rsidR="003016C9" w:rsidRPr="002E5395" w:rsidRDefault="003016C9" w:rsidP="005C695C">
                                <w:pPr>
                                  <w:pStyle w:val="Heading1"/>
                                </w:pPr>
                                <w:bookmarkStart w:id="1357" w:name="_Toc422253446"/>
                                <w:bookmarkStart w:id="1358" w:name="_Toc422262575"/>
                                <w:bookmarkEnd w:id="1357"/>
                                <w:bookmarkEnd w:id="135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Straight Arrow Connector 702"/>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3" name="Rectangle 703"/>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10</w:t>
                                </w:r>
                              </w:p>
                              <w:p w:rsidR="003016C9" w:rsidRPr="002E5395" w:rsidRDefault="003016C9" w:rsidP="005C695C">
                                <w:pPr>
                                  <w:pStyle w:val="Heading1"/>
                                </w:pPr>
                                <w:bookmarkStart w:id="1359" w:name="_Toc422253447"/>
                                <w:bookmarkStart w:id="1360" w:name="_Toc422262576"/>
                                <w:bookmarkEnd w:id="1359"/>
                                <w:bookmarkEnd w:id="1360"/>
                              </w:p>
                              <w:p w:rsidR="003016C9" w:rsidRPr="002E5395" w:rsidRDefault="003016C9" w:rsidP="005C695C">
                                <w:pPr>
                                  <w:pStyle w:val="Heading1"/>
                                </w:pPr>
                                <w:bookmarkStart w:id="1361" w:name="_Toc422253448"/>
                                <w:bookmarkStart w:id="1362" w:name="_Toc422262577"/>
                                <w:bookmarkEnd w:id="1361"/>
                                <w:bookmarkEnd w:id="136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Straight Arrow Connector 705"/>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6" name="Rectangle 706"/>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11</w:t>
                                </w:r>
                              </w:p>
                              <w:p w:rsidR="003016C9" w:rsidRPr="002E5395" w:rsidRDefault="003016C9" w:rsidP="005C695C">
                                <w:pPr>
                                  <w:pStyle w:val="Heading1"/>
                                </w:pPr>
                                <w:bookmarkStart w:id="1363" w:name="_Toc422253449"/>
                                <w:bookmarkStart w:id="1364" w:name="_Toc422262578"/>
                                <w:bookmarkEnd w:id="1363"/>
                                <w:bookmarkEnd w:id="1364"/>
                              </w:p>
                              <w:p w:rsidR="003016C9" w:rsidRPr="002E5395" w:rsidRDefault="003016C9" w:rsidP="005C695C">
                                <w:pPr>
                                  <w:pStyle w:val="Heading1"/>
                                </w:pPr>
                                <w:bookmarkStart w:id="1365" w:name="_Toc422253450"/>
                                <w:bookmarkStart w:id="1366" w:name="_Toc422262579"/>
                                <w:bookmarkEnd w:id="1365"/>
                                <w:bookmarkEnd w:id="136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8" name="Rectangle 708"/>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2E5395" w:rsidRDefault="003016C9" w:rsidP="005C695C">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Straight Arrow Connector 710"/>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1" name="Straight Arrow Connector 711"/>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2" name="Straight Arrow Connector 712"/>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13" name="Group 713"/>
                        <wpg:cNvGrpSpPr/>
                        <wpg:grpSpPr>
                          <a:xfrm>
                            <a:off x="457200" y="1485900"/>
                            <a:ext cx="2171700" cy="1257300"/>
                            <a:chOff x="-3429000" y="1714500"/>
                            <a:chExt cx="2171700" cy="1257300"/>
                          </a:xfrm>
                        </wpg:grpSpPr>
                        <wps:wsp>
                          <wps:cNvPr id="714" name="Rectangle 714"/>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7</w:t>
                                </w:r>
                              </w:p>
                              <w:p w:rsidR="003016C9" w:rsidRPr="0043284C" w:rsidRDefault="003016C9" w:rsidP="005C695C">
                                <w:pPr>
                                  <w:pStyle w:val="Heading1"/>
                                </w:pPr>
                                <w:bookmarkStart w:id="1367" w:name="_Toc422253451"/>
                                <w:bookmarkStart w:id="1368" w:name="_Toc422262580"/>
                                <w:bookmarkEnd w:id="1367"/>
                                <w:bookmarkEnd w:id="1368"/>
                              </w:p>
                              <w:p w:rsidR="003016C9" w:rsidRPr="002E5395" w:rsidRDefault="003016C9" w:rsidP="005C695C">
                                <w:pPr>
                                  <w:pStyle w:val="Heading1"/>
                                </w:pPr>
                                <w:bookmarkStart w:id="1369" w:name="_Toc422253452"/>
                                <w:bookmarkStart w:id="1370" w:name="_Toc422262581"/>
                                <w:bookmarkEnd w:id="1369"/>
                                <w:bookmarkEnd w:id="137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Straight Arrow Connector 715"/>
                          <wps:cNvCnPr>
                            <a:stCxn id="714"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6" name="Rectangle 716"/>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8</w:t>
                                </w:r>
                              </w:p>
                              <w:p w:rsidR="003016C9" w:rsidRPr="0043284C" w:rsidRDefault="003016C9" w:rsidP="005C695C">
                                <w:pPr>
                                  <w:pStyle w:val="Heading1"/>
                                </w:pPr>
                                <w:bookmarkStart w:id="1371" w:name="_Toc422253453"/>
                                <w:bookmarkStart w:id="1372" w:name="_Toc422262582"/>
                                <w:bookmarkEnd w:id="1371"/>
                                <w:bookmarkEnd w:id="1372"/>
                              </w:p>
                              <w:p w:rsidR="003016C9" w:rsidRPr="002E5395" w:rsidRDefault="003016C9" w:rsidP="005C695C">
                                <w:pPr>
                                  <w:pStyle w:val="Heading1"/>
                                </w:pPr>
                                <w:bookmarkStart w:id="1373" w:name="_Toc422253454"/>
                                <w:bookmarkStart w:id="1374" w:name="_Toc422262583"/>
                                <w:bookmarkEnd w:id="1373"/>
                                <w:bookmarkEnd w:id="137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Straight Arrow Connector 717"/>
                          <wps:cNvCnPr>
                            <a:stCxn id="716"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18" name="Straight Arrow Connector 718"/>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9" name="Straight Arrow Connector 719"/>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20" name="Straight Arrow Connector 720"/>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22E2D977" id="Group 477" o:spid="_x0000_s1233" style="position:absolute;left:0;text-align:left;margin-left:-9pt;margin-top:12.05pt;width:441pt;height:261pt;z-index:25167308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">
                <v:group id="Group 478" o:spid="_x0000_s1234"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Rectangle 479" o:spid="_x0000_s1235"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38QA&#10;AADcAAAADwAAAGRycy9kb3ducmV2LnhtbESP0WoCMRRE3wX/IVyhL1KzLbptt0YpBaGvrv2AS3K7&#10;id3cbDfR3fbrG0HwcZiZM8x6O/pWnKmPLrCCh0UBglgH47hR8HnY3T+DiAnZYBuYFPxShO1mOllj&#10;ZcLAezrXqREZwrFCBTalrpIyakse4yJ0xNn7Cr3HlGXfSNPjkOG+lY9FUUqPjvOCxY7eLenv+uQV&#10;aKmXp9bNj+6ntLuhLv/mxeqo1N1sfHsFkWhMt/C1/WEULJ9e4HImHw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4d/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w:t>
                          </w:r>
                        </w:p>
                        <w:p w:rsidR="003016C9" w:rsidRPr="002E5395" w:rsidRDefault="003016C9" w:rsidP="005C695C">
                          <w:pPr>
                            <w:pStyle w:val="Heading1"/>
                          </w:pPr>
                          <w:bookmarkStart w:id="1375" w:name="_Toc422253433"/>
                          <w:bookmarkStart w:id="1376" w:name="_Toc422262562"/>
                          <w:bookmarkEnd w:id="1375"/>
                          <w:bookmarkEnd w:id="1376"/>
                        </w:p>
                      </w:txbxContent>
                    </v:textbox>
                  </v:rect>
                  <v:shape id="Straight Arrow Connector 544" o:spid="_x0000_s1236"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aZe8cAAADcAAAADwAAAGRycy9kb3ducmV2LnhtbESP3WrCQBSE74W+w3IKvRHdtKjY1FVC&#10;oFARxD/s7TF7TILZsyG7mvj2rlDo5TAz3zCzRWcqcaPGlZYVvA8jEMSZ1SXnCg7778EUhPPIGivL&#10;pOBODhbzl94MY21b3tJt53MRIOxiVFB4X8dSuqwgg25oa+LgnW1j0AfZ5FI32Aa4qeRHFE2kwZLD&#10;QoE1pQVll93VKNgm9fl0+k1Wm/R4/Vz3l5v0smqVenvtki8Qnjr/H/5r/2gF49EInmfCEZ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Bpl7xwAAANwAAAAPAAAAAAAA&#10;AAAAAAAAAKECAABkcnMvZG93bnJldi54bWxQSwUGAAAAAAQABAD5AAAAlQMAAAAA&#10;" strokecolor="red" strokeweight="1pt">
                    <v:stroke endarrow="block" endarrowwidth="narrow"/>
                    <v:shadow on="t" color="black" opacity="24903f" origin=",.5" offset="0,.55556mm"/>
                  </v:shape>
                </v:group>
                <v:group id="Group 545" o:spid="_x0000_s1237"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rect id="Rectangle 546" o:spid="_x0000_s1238"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2wjcMA&#10;AADcAAAADwAAAGRycy9kb3ducmV2LnhtbESP0WoCMRRE3wv9h3ALfZGaVXQpW6OUguCraz/gktxu&#10;opubdRPdtV9vCgUfh5k5w6w2o2/FlfroAiuYTQsQxDoYx42C78P27R1ETMgG28Ck4EYRNuvnpxVW&#10;Jgy8p2udGpEhHCtUYFPqKimjtuQxTkNHnL2f0HtMWfaNND0OGe5bOS+KUnp0nBcsdvRlSZ/qi1eg&#10;pV5cWjc5unNpt0Nd/k6K5VGp15fx8wNEojE9wv/tnVGwXJT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2wjc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2</w:t>
                          </w:r>
                        </w:p>
                        <w:p w:rsidR="003016C9" w:rsidRPr="002E5395" w:rsidRDefault="003016C9" w:rsidP="005C695C">
                          <w:pPr>
                            <w:pStyle w:val="Heading1"/>
                          </w:pPr>
                          <w:bookmarkStart w:id="1377" w:name="_Toc422253434"/>
                          <w:bookmarkStart w:id="1378" w:name="_Toc422262563"/>
                          <w:bookmarkEnd w:id="1377"/>
                          <w:bookmarkEnd w:id="1378"/>
                        </w:p>
                        <w:p w:rsidR="003016C9" w:rsidRPr="002E5395" w:rsidRDefault="003016C9" w:rsidP="005C695C">
                          <w:pPr>
                            <w:pStyle w:val="Heading1"/>
                          </w:pPr>
                          <w:bookmarkStart w:id="1379" w:name="_Toc422253435"/>
                          <w:bookmarkStart w:id="1380" w:name="_Toc422262564"/>
                          <w:bookmarkEnd w:id="1379"/>
                          <w:bookmarkEnd w:id="1380"/>
                        </w:p>
                      </w:txbxContent>
                    </v:textbox>
                  </v:rect>
                  <v:shape id="Straight Arrow Connector 547" o:spid="_x0000_s1239"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QHDMcAAADcAAAADwAAAGRycy9kb3ducmV2LnhtbESP3WrCQBSE7wt9h+UUvCm6abGtRlcJ&#10;AUERin+0t8fsMQlmz4bsauLbu0Khl8PMfMNM552pxJUaV1pW8DaIQBBnVpecKzjsF/0RCOeRNVaW&#10;ScGNHMxnz09TjLVteUvXnc9FgLCLUUHhfR1L6bKCDLqBrYmDd7KNQR9kk0vdYBvgppLvUfQpDZYc&#10;FgqsKS0oO+8uRsE2qU/H42+y3qQ/l/H362qTntetUr2XLpmA8NT5//Bfe6kVfAy/4H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1AcMxwAAANwAAAAPAAAAAAAA&#10;AAAAAAAAAKECAABkcnMvZG93bnJldi54bWxQSwUGAAAAAAQABAD5AAAAlQMAAAAA&#10;" strokecolor="red" strokeweight="1pt">
                    <v:stroke endarrow="block" endarrowwidth="narrow"/>
                    <v:shadow on="t" color="black" opacity="24903f" origin=",.5" offset="0,.55556mm"/>
                  </v:shape>
                </v:group>
                <v:group id="Group 646" o:spid="_x0000_s1240"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rect id="Rectangle 648" o:spid="_x0000_s1241"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gGMAA&#10;AADcAAAADwAAAGRycy9kb3ducmV2LnhtbERP3WrCMBS+F3yHcARvRFOHFumMMgbCbu32AIfkrIlr&#10;Trom2urTm4vBLj++//1x9K24UR9dYAXrVQGCWAfjuFHw9Xla7kDEhGywDUwK7hTheJhO9liZMPCZ&#10;bnVqRA7hWKECm1JXSRm1JY9xFTrizH2H3mPKsG+k6XHI4b6VL0VRSo+Oc4PFjt4t6Z/66hVoqTfX&#10;1i0u7re0p6EuH4tie1FqPhvfXkEkGtO/+M/9YRSUm7w2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vgGMAAAADcAAAADwAAAAAAAAAAAAAAAACYAgAAZHJzL2Rvd25y&#10;ZXYueG1sUEsFBgAAAAAEAAQA9QAAAIUDAAAAAA==&#10;" fillcolor="#faff7d" strokecolor="red">
                    <v:shadow on="t" color="black" opacity="22937f" origin=",.5" offset="0,.63889mm"/>
                    <v:textbox>
                      <w:txbxContent>
                        <w:p w:rsidR="003016C9" w:rsidRDefault="003016C9" w:rsidP="005C695C">
                          <w:pPr>
                            <w:jc w:val="center"/>
                            <w:rPr>
                              <w:color w:val="000000"/>
                            </w:rPr>
                          </w:pPr>
                          <w:r>
                            <w:rPr>
                              <w:color w:val="000000"/>
                            </w:rPr>
                            <w:t>3</w:t>
                          </w:r>
                        </w:p>
                        <w:p w:rsidR="003016C9" w:rsidRPr="00C413AF" w:rsidRDefault="003016C9" w:rsidP="005C695C">
                          <w:pPr>
                            <w:pStyle w:val="Heading1"/>
                          </w:pPr>
                          <w:bookmarkStart w:id="1381" w:name="_Toc422253436"/>
                          <w:bookmarkStart w:id="1382"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81"/>
                          <w:bookmarkEnd w:id="1382"/>
                        </w:p>
                        <w:p w:rsidR="003016C9" w:rsidRPr="002E5395" w:rsidRDefault="003016C9" w:rsidP="005C695C">
                          <w:pPr>
                            <w:pStyle w:val="Heading1"/>
                          </w:pPr>
                          <w:bookmarkStart w:id="1383" w:name="_Toc422253437"/>
                          <w:bookmarkStart w:id="1384" w:name="_Toc422262566"/>
                          <w:bookmarkEnd w:id="1383"/>
                          <w:bookmarkEnd w:id="1384"/>
                        </w:p>
                        <w:p w:rsidR="003016C9" w:rsidRPr="002E5395" w:rsidRDefault="003016C9" w:rsidP="005C695C">
                          <w:pPr>
                            <w:pStyle w:val="Heading1"/>
                          </w:pPr>
                          <w:bookmarkStart w:id="1385" w:name="_Toc422253438"/>
                          <w:bookmarkStart w:id="1386" w:name="_Toc422262567"/>
                          <w:bookmarkEnd w:id="1385"/>
                          <w:bookmarkEnd w:id="1386"/>
                        </w:p>
                      </w:txbxContent>
                    </v:textbox>
                  </v:rect>
                  <v:shape id="Straight Arrow Connector 649" o:spid="_x0000_s1242"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z3b8IAAADcAAAADwAAAGRycy9kb3ducmV2LnhtbESPT4vCMBTE78J+h/AWvGmqSKnVKCII&#10;iz35h54fzdu2bPNSmkS7394sLHgcZuY3zHY/mk48aHCtZQWLeQKCuLK65VrB/XaaZSCcR9bYWSYF&#10;v+Rgv/uYbDHX9skXelx9LSKEXY4KGu/7XEpXNWTQzW1PHL1vOxj0UQ611AM+I9x0cpkkqTTYclxo&#10;sKdjQ9XPNRgFoTyVXHIWzsWiSLtDQbeQBaWmn+NhA8LT6N/h//aXVpCu1vB3Jh4Bu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0z3b8IAAADcAAAADwAAAAAAAAAAAAAA&#10;AAChAgAAZHJzL2Rvd25yZXYueG1sUEsFBgAAAAAEAAQA+QAAAJADAAAAAA==&#10;" strokecolor="red" strokeweight="1pt">
                    <v:stroke endarrow="block" endarrowwidth="narrow"/>
                    <v:shadow on="t" color="black" opacity="24903f" origin=",.5" offset="0,.55556mm"/>
                  </v:shape>
                </v:group>
                <v:group id="Group 650" o:spid="_x0000_s1243"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rect id="Rectangle 651" o:spid="_x0000_s124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fWMMA&#10;AADcAAAADwAAAGRycy9kb3ducmV2LnhtbESP0WoCMRRE34X+Q7iFvkjNWupStkYpBcFXt37AJbnd&#10;RDc36ya6q19vhEIfh5k5wyzXo2/FhfroAiuYzwoQxDoYx42C/c/m9QNETMgG28Ck4EoR1qunyRIr&#10;Ewbe0aVOjcgQjhUqsCl1lZRRW/IYZ6Ejzt5v6D2mLPtGmh6HDPetfCuKUnp0nBcsdvRtSR/rs1eg&#10;pX4/t256cKfSboa6vE2LxUGpl+fx6xNEojH9h//aW6OgXMzhcSYf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jfWM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4</w:t>
                          </w:r>
                        </w:p>
                        <w:p w:rsidR="003016C9" w:rsidRPr="002E5395" w:rsidRDefault="003016C9" w:rsidP="005C695C">
                          <w:pPr>
                            <w:pStyle w:val="Heading1"/>
                          </w:pPr>
                          <w:bookmarkStart w:id="1387" w:name="_Toc422253439"/>
                          <w:bookmarkStart w:id="1388" w:name="_Toc422262568"/>
                          <w:bookmarkEnd w:id="1387"/>
                          <w:bookmarkEnd w:id="1388"/>
                        </w:p>
                        <w:p w:rsidR="003016C9" w:rsidRPr="002E5395" w:rsidRDefault="003016C9" w:rsidP="005C695C">
                          <w:pPr>
                            <w:pStyle w:val="Heading1"/>
                          </w:pPr>
                          <w:bookmarkStart w:id="1389" w:name="_Toc422253440"/>
                          <w:bookmarkStart w:id="1390" w:name="_Toc422262569"/>
                          <w:bookmarkEnd w:id="1389"/>
                          <w:bookmarkEnd w:id="1390"/>
                        </w:p>
                      </w:txbxContent>
                    </v:textbox>
                  </v:rect>
                  <v:shape id="Straight Arrow Connector 652" o:spid="_x0000_s1245"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zw8EAAADcAAAADwAAAGRycy9kb3ducmV2LnhtbESPT4vCMBTE74LfIbwFb5oqbCnVKLIg&#10;yPbkH3p+NM+22LyUJtHut98IgsdhZn7DbHaj6cSDBtdaVrBcJCCIK6tbrhVcL4d5BsJ5ZI2dZVLw&#10;Rw522+lkg7m2Tz7R4+xrESHsclTQeN/nUrqqIYNuYXvi6N3sYNBHOdRSD/iMcNPJVZKk0mDLcaHB&#10;nn4aqu7nYBSE8lByyVn4LZZF2u0LuoQsKDX7GvdrEJ5G/wm/20etIP1ewe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MfPDwQAAANwAAAAPAAAAAAAAAAAAAAAA&#10;AKECAABkcnMvZG93bnJldi54bWxQSwUGAAAAAAQABAD5AAAAjwMAAAAA&#10;" strokecolor="red" strokeweight="1pt">
                    <v:stroke endarrow="block" endarrowwidth="narrow"/>
                    <v:shadow on="t" color="black" opacity="24903f" origin=",.5" offset="0,.55556mm"/>
                  </v:shape>
                </v:group>
                <v:group id="Group 653" o:spid="_x0000_s1246"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rect id="Rectangle 654" o:spid="_x0000_s124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98wMMA&#10;AADcAAAADwAAAGRycy9kb3ducmV2LnhtbESP0WoCMRRE3wv9h3ALfZGaVXQpW6OUguCraz/gktxu&#10;opubdRPdtV9vCgUfh5k5w6w2o2/FlfroAiuYTQsQxDoYx42C78P27R1ETMgG28Ck4EYRNuvnpxVW&#10;Jgy8p2udGpEhHCtUYFPqKimjtuQxTkNHnL2f0HtMWfaNND0OGe5bOS+KUnp0nBcsdvRlSZ/qi1eg&#10;pV5cWjc5unNpt0Nd/k6K5VGp15fx8wNEojE9wv/tnVFQLhf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98wM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5</w:t>
                          </w:r>
                        </w:p>
                        <w:p w:rsidR="003016C9" w:rsidRPr="002E5395" w:rsidRDefault="003016C9" w:rsidP="005C695C">
                          <w:pPr>
                            <w:pStyle w:val="Heading1"/>
                          </w:pPr>
                          <w:bookmarkStart w:id="1391" w:name="_Toc422253441"/>
                          <w:bookmarkStart w:id="1392" w:name="_Toc422262570"/>
                          <w:bookmarkEnd w:id="1391"/>
                          <w:bookmarkEnd w:id="1392"/>
                        </w:p>
                        <w:p w:rsidR="003016C9" w:rsidRPr="002E5395" w:rsidRDefault="003016C9" w:rsidP="005C695C">
                          <w:pPr>
                            <w:pStyle w:val="Heading1"/>
                          </w:pPr>
                          <w:bookmarkStart w:id="1393" w:name="_Toc422253442"/>
                          <w:bookmarkStart w:id="1394" w:name="_Toc422262571"/>
                          <w:bookmarkEnd w:id="1393"/>
                          <w:bookmarkEnd w:id="1394"/>
                        </w:p>
                      </w:txbxContent>
                    </v:textbox>
                  </v:rect>
                  <v:shape id="Straight Arrow Connector 655" o:spid="_x0000_s1248"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Lc/8UAAADcAAAADwAAAGRycy9kb3ducmV2LnhtbESP0WrCQBRE3wv9h+UW+lY3bVEkukqV&#10;llZBiJoPuGSvSTR7N2S3ZvP3rlDo4zAzZ5j5MphGXKlztWUFr6MEBHFhdc2lgvz49TIF4TyyxsYy&#10;KRjIwXLx+DDHVNue93Q9+FJECLsUFVTet6mUrqjIoBvZljh6J9sZ9FF2pdQd9hFuGvmWJBNpsOa4&#10;UGFL64qKy+HXKOjfw/eQhU12HvITZ9tPv8rtTqnnp/AxA+Ep+P/wX/tHK5iM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Lc/8UAAADcAAAADwAAAAAAAAAA&#10;AAAAAAChAgAAZHJzL2Rvd25yZXYueG1sUEsFBgAAAAAEAAQA+QAAAJMDAAAAAA==&#10;" strokecolor="red" strokeweight="1pt">
                    <v:stroke endarrow="block" endarrowwidth="narrow"/>
                    <v:shadow on="t" color="black" opacity="24903f" origin=",.5" offset="0,.55556mm"/>
                  </v:shape>
                </v:group>
                <v:group id="Group 682" o:spid="_x0000_s1249"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v:rect id="Rectangle 683" o:spid="_x0000_s125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bI88QA&#10;AADcAAAADwAAAGRycy9kb3ducmV2LnhtbESP0WoCMRRE3wv+Q7iCL1KzarvI1ihFEPrq2g+4JLeb&#10;2M3NdhPdbb++KRR8HGbmDLPdj74VN+qjC6xguShAEOtgHDcK3s/Hxw2ImJANtoFJwTdF2O8mD1us&#10;TBj4RLc6NSJDOFaowKbUVVJGbcljXISOOHsfofeYsuwbaXocMty3clUUpfToOC9Y7OhgSX/WV69A&#10;S/10bd384r5Kexzq8mdePF+Umk3H1xcQicZ0D/+334yCcrOGvzP5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myPP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6</w:t>
                          </w:r>
                        </w:p>
                        <w:p w:rsidR="003016C9" w:rsidRPr="002E5395" w:rsidRDefault="003016C9" w:rsidP="005C695C">
                          <w:pPr>
                            <w:pStyle w:val="Heading1"/>
                          </w:pPr>
                          <w:bookmarkStart w:id="1395" w:name="_Toc422253443"/>
                          <w:bookmarkStart w:id="1396" w:name="_Toc422262572"/>
                          <w:bookmarkEnd w:id="1395"/>
                          <w:bookmarkEnd w:id="1396"/>
                        </w:p>
                        <w:p w:rsidR="003016C9" w:rsidRPr="002E5395" w:rsidRDefault="003016C9" w:rsidP="005C695C">
                          <w:pPr>
                            <w:pStyle w:val="Heading1"/>
                          </w:pPr>
                          <w:bookmarkStart w:id="1397" w:name="_Toc422253444"/>
                          <w:bookmarkStart w:id="1398" w:name="_Toc422262573"/>
                          <w:bookmarkEnd w:id="1397"/>
                          <w:bookmarkEnd w:id="1398"/>
                        </w:p>
                      </w:txbxContent>
                    </v:textbox>
                  </v:rect>
                  <v:shape id="Straight Arrow Connector 684" o:spid="_x0000_s1251"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ia8EAAADcAAAADwAAAGRycy9kb3ducmV2LnhtbESPQYvCMBSE7wv+h/AEb2uqSCldo4gg&#10;iD2pS8+P5m1bbF5Kk2j990YQ9jjMzDfMejuaTtxpcK1lBYt5AoK4srrlWsHv9fCdgXAeWWNnmRQ8&#10;ycF2M/laY67tg890v/haRAi7HBU03ve5lK5qyKCb2544en92MOijHGqpB3xEuOnkMklSabDluNBg&#10;T/uGqtslGAWhPJRcchZOxaJIu11B15AFpWbTcfcDwtPo/8Of9lErSLMV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9OJrwQAAANwAAAAPAAAAAAAAAAAAAAAA&#10;AKECAABkcnMvZG93bnJldi54bWxQSwUGAAAAAAQABAD5AAAAjwMAAAAA&#10;" strokecolor="red" strokeweight="1pt">
                    <v:stroke endarrow="block" endarrowwidth="narrow"/>
                    <v:shadow on="t" color="black" opacity="24903f" origin=",.5" offset="0,.55556mm"/>
                  </v:shape>
                </v:group>
                <v:group id="Group 700" o:spid="_x0000_s1252"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rect id="Rectangle 701" o:spid="_x0000_s125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r/2MMA&#10;AADcAAAADwAAAGRycy9kb3ducmV2LnhtbESP0UoDMRRE34X+Q7iCL8UmFV3LtmkRoeCrqx9wSa6b&#10;1M3NdpN2V7/eFAo+DjNzhtnsptCJMw3JR9awXCgQxCZaz62Gz4/9/QpEysgWu8ik4YcS7Lazmw3W&#10;No78Tucmt6JAONWoweXc11Im4yhgWsSeuHhfcQiYixxaaQccCzx08kGpSgb0XBYc9vTqyHw3p6DB&#10;SPN46vz84I+V249N9TtXTwet726nlzWITFP+D1/bb1bDs1rC5Uw5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r/2M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9</w:t>
                          </w:r>
                        </w:p>
                        <w:p w:rsidR="003016C9" w:rsidRPr="002E5395" w:rsidRDefault="003016C9" w:rsidP="005C695C">
                          <w:pPr>
                            <w:pStyle w:val="Heading1"/>
                          </w:pPr>
                          <w:bookmarkStart w:id="1399" w:name="_Toc422253445"/>
                          <w:bookmarkStart w:id="1400" w:name="_Toc422262574"/>
                          <w:bookmarkEnd w:id="1399"/>
                          <w:bookmarkEnd w:id="1400"/>
                        </w:p>
                        <w:p w:rsidR="003016C9" w:rsidRPr="002E5395" w:rsidRDefault="003016C9" w:rsidP="005C695C">
                          <w:pPr>
                            <w:pStyle w:val="Heading1"/>
                          </w:pPr>
                          <w:bookmarkStart w:id="1401" w:name="_Toc422253446"/>
                          <w:bookmarkStart w:id="1402" w:name="_Toc422262575"/>
                          <w:bookmarkEnd w:id="1401"/>
                          <w:bookmarkEnd w:id="1402"/>
                        </w:p>
                      </w:txbxContent>
                    </v:textbox>
                  </v:rect>
                  <v:shape id="Straight Arrow Connector 702" o:spid="_x0000_s1254"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kC8UAAADcAAAADwAAAGRycy9kb3ducmV2LnhtbESP0WrCQBRE3wv+w3IF3+pGC1aiq9TS&#10;0loQUpsPuGSvSWz2bsiuZvP3rlDo4zAzZ5j1NphGXKlztWUFs2kCgriwuuZSQf7z/rgE4TyyxsYy&#10;KRjIwXYzelhjqm3P33Q9+lJECLsUFVTet6mUrqjIoJvaljh6J9sZ9FF2pdQd9hFuGjlPkoU0WHNc&#10;qLCl14qK3+PFKOifwseQhX12HvITZ19vfpfbg1KTcXhZgfAU/H/4r/2pFTwnc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lkC8UAAADcAAAADwAAAAAAAAAA&#10;AAAAAAChAgAAZHJzL2Rvd25yZXYueG1sUEsFBgAAAAAEAAQA+QAAAJMDAAAAAA==&#10;" strokecolor="red" strokeweight="1pt">
                    <v:stroke endarrow="block" endarrowwidth="narrow"/>
                    <v:shadow on="t" color="black" opacity="24903f" origin=",.5" offset="0,.55556mm"/>
                  </v:shape>
                  <v:rect id="Rectangle 703" o:spid="_x0000_s1255"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ENMQA&#10;AADcAAAADwAAAGRycy9kb3ducmV2LnhtbESP3UoDMRSE74W+QziCN6VN/Ola1qZFhIK3rj7AITlu&#10;0m5Otpu0u/r0RhC8HGbmG2azm0InLjQkH1nD7VKBIDbRem41fLzvF2sQKSNb7CKThi9KsNvOrjZY&#10;2zjyG12a3IoC4VSjBpdzX0uZjKOAaRl74uJ9xiFgLnJopR1wLPDQyTulKhnQc1lw2NOLI3NszkGD&#10;kebh3Pn5wZ8qtx+b6nuuVgetb66n5ycQmab8H/5rv1oNj+oe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UxDT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10</w:t>
                          </w:r>
                        </w:p>
                        <w:p w:rsidR="003016C9" w:rsidRPr="002E5395" w:rsidRDefault="003016C9" w:rsidP="005C695C">
                          <w:pPr>
                            <w:pStyle w:val="Heading1"/>
                          </w:pPr>
                          <w:bookmarkStart w:id="1403" w:name="_Toc422253447"/>
                          <w:bookmarkStart w:id="1404" w:name="_Toc422262576"/>
                          <w:bookmarkEnd w:id="1403"/>
                          <w:bookmarkEnd w:id="1404"/>
                        </w:p>
                        <w:p w:rsidR="003016C9" w:rsidRPr="002E5395" w:rsidRDefault="003016C9" w:rsidP="005C695C">
                          <w:pPr>
                            <w:pStyle w:val="Heading1"/>
                          </w:pPr>
                          <w:bookmarkStart w:id="1405" w:name="_Toc422253448"/>
                          <w:bookmarkStart w:id="1406" w:name="_Toc422262577"/>
                          <w:bookmarkEnd w:id="1405"/>
                          <w:bookmarkEnd w:id="1406"/>
                        </w:p>
                      </w:txbxContent>
                    </v:textbox>
                  </v:rect>
                  <v:shape id="Straight Arrow Connector 705" o:spid="_x0000_s1256"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D8f8UAAADcAAAADwAAAGRycy9kb3ducmV2LnhtbESP3WrCQBSE7wu+w3KE3tWNSqtEV2nF&#10;0h8oRM0DHLLHJJo9G7Jbs3n7bqHQy2FmvmHW22AacaPO1ZYVTCcJCOLC6ppLBfnp9WEJwnlkjY1l&#10;UjCQg+1mdLfGVNueD3Q7+lJECLsUFVTet6mUrqjIoJvYljh6Z9sZ9FF2pdQd9hFuGjlLkidpsOa4&#10;UGFLu4qK6/HbKOjn4W3Iwkd2GfIzZ597/5LbL6Xux+F5BcJT8P/hv/a7VrBIHuH3TDw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D8f8UAAADcAAAADwAAAAAAAAAA&#10;AAAAAAChAgAAZHJzL2Rvd25yZXYueG1sUEsFBgAAAAAEAAQA+QAAAJMDAAAAAA==&#10;" strokecolor="red" strokeweight="1pt">
                    <v:stroke endarrow="block" endarrowwidth="narrow"/>
                    <v:shadow on="t" color="black" opacity="24903f" origin=",.5" offset="0,.55556mm"/>
                  </v:shape>
                  <v:rect id="Rectangle 706" o:spid="_x0000_s1257"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rMMA&#10;AADcAAAADwAAAGRycy9kb3ducmV2LnhtbESP0UoDMRRE3wX/IVzBl9Imim5l27QUoeCraz/gklw3&#10;aTc3203aXf16Iwg+DjNzhllvp9CJKw3JR9bwsFAgiE20nlsNh4/9/AVEysgWu8ik4YsSbDe3N2us&#10;bRz5na5NbkWBcKpRg8u5r6VMxlHAtIg9cfE+4xAwFzm00g44Fnjo5KNSlQzouSw47OnVkTk1l6DB&#10;SPN06fzs6M+V249N9T1Tz0et7++m3QpEpin/h//ab1bDUlX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NnrM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11</w:t>
                          </w:r>
                        </w:p>
                        <w:p w:rsidR="003016C9" w:rsidRPr="002E5395" w:rsidRDefault="003016C9" w:rsidP="005C695C">
                          <w:pPr>
                            <w:pStyle w:val="Heading1"/>
                          </w:pPr>
                          <w:bookmarkStart w:id="1407" w:name="_Toc422253449"/>
                          <w:bookmarkStart w:id="1408" w:name="_Toc422262578"/>
                          <w:bookmarkEnd w:id="1407"/>
                          <w:bookmarkEnd w:id="1408"/>
                        </w:p>
                        <w:p w:rsidR="003016C9" w:rsidRPr="002E5395" w:rsidRDefault="003016C9" w:rsidP="005C695C">
                          <w:pPr>
                            <w:pStyle w:val="Heading1"/>
                          </w:pPr>
                          <w:bookmarkStart w:id="1409" w:name="_Toc422253450"/>
                          <w:bookmarkStart w:id="1410" w:name="_Toc422262579"/>
                          <w:bookmarkEnd w:id="1409"/>
                          <w:bookmarkEnd w:id="1410"/>
                        </w:p>
                      </w:txbxContent>
                    </v:textbox>
                  </v:rect>
                  <v:shape id="Straight Arrow Connector 707" o:spid="_x0000_s1258"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7Hk8UAAADcAAAADwAAAGRycy9kb3ducmV2LnhtbESP3WrCQBSE7wu+w3IE7+rGCrVEV9Gi&#10;9AcKUfMAh+wxiWbPhuzWbN6+Wyj0cpiZb5jVJphG3KlztWUFs2kCgriwuuZSQX4+PL6AcB5ZY2OZ&#10;FAzkYLMePaww1bbnI91PvhQRwi5FBZX3bSqlKyoy6Ka2JY7exXYGfZRdKXWHfYSbRj4lybM0WHNc&#10;qLCl14qK2+nbKOjn4W3Iwkd2HfILZ597v8vtl1KTcdguQXgK/j/8137XChbJAn7Px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7Hk8UAAADcAAAADwAAAAAAAAAA&#10;AAAAAAChAgAAZHJzL2Rvd25yZXYueG1sUEsFBgAAAAAEAAQA+QAAAJMDAAAAAA==&#10;" strokecolor="red" strokeweight="1pt">
                    <v:stroke endarrow="block" endarrowwidth="narrow"/>
                    <v:shadow on="t" color="black" opacity="24903f" origin=",.5" offset="0,.55556mm"/>
                  </v:shape>
                  <v:rect id="Rectangle 708" o:spid="_x0000_s1259"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RcEA&#10;AADcAAAADwAAAGRycy9kb3ducmV2LnhtbERPzUoDMRC+C75DmIKXYhOlrmXbtIhQ8OrWBxiScZN2&#10;M1k3aXf16c2h0OPH97/ZTaETFxqSj6zhaaFAEJtoPbcavg77xxWIlJEtdpFJwy8l2G3v7zZY2zjy&#10;J12a3IoSwqlGDS7nvpYyGUcB0yL2xIX7jkPAXODQSjvgWMJDJ5+VqmRAz6XBYU/vjsypOQcNRprl&#10;ufPzo/+p3H5sqr+5ejlq/TCb3tYgMk35Jr66P6yGV1XWljPlCM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wVkXBAAAA3AAAAA8AAAAAAAAAAAAAAAAAmAIAAGRycy9kb3du&#10;cmV2LnhtbFBLBQYAAAAABAAEAPUAAACGAwAAAAA=&#10;" fillcolor="#faff7d" strokecolor="red">
                    <v:shadow on="t" color="black" opacity="22937f" origin=",.5" offset="0,.63889mm"/>
                    <v:textbox>
                      <w:txbxContent>
                        <w:p w:rsidR="003016C9" w:rsidRPr="002E5395" w:rsidRDefault="003016C9" w:rsidP="005C695C">
                          <w:pPr>
                            <w:jc w:val="center"/>
                          </w:pPr>
                          <w:r>
                            <w:rPr>
                              <w:color w:val="000000"/>
                            </w:rPr>
                            <w:t>12</w:t>
                          </w:r>
                        </w:p>
                      </w:txbxContent>
                    </v:textbox>
                  </v:rect>
                  <v:shape id="Straight Arrow Connector 710" o:spid="_x0000_s1260"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JOsIAAADcAAAADwAAAGRycy9kb3ducmV2LnhtbERP3WrCMBS+H/gO4QjezdQJm1Sj6FD2&#10;A0LVPsChObbV5qQ0mU3ffrkY7PLj+19tgmnEgzpXW1YwmyYgiAuray4V5JfD8wKE88gaG8ukYCAH&#10;m/XoaYWptj2f6HH2pYgh7FJUUHnfplK6oiKDbmpb4shdbWfQR9iVUnfYx3DTyJckeZUGa44NFbb0&#10;XlFxP/8YBf08fAxZ+MpuQ37l7Hvvd7k9KjUZh+0ShKfg/8V/7k+t4G0W58cz8Qj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7JOsIAAADcAAAADwAAAAAAAAAAAAAA&#10;AAChAgAAZHJzL2Rvd25yZXYueG1sUEsFBgAAAAAEAAQA+QAAAJADAAAAAA==&#10;" strokecolor="red" strokeweight="1pt">
                    <v:stroke endarrow="block" endarrowwidth="narrow"/>
                    <v:shadow on="t" color="black" opacity="24903f" origin=",.5" offset="0,.55556mm"/>
                  </v:shape>
                  <v:shape id="Straight Arrow Connector 711" o:spid="_x0000_s1261"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JsocUAAADcAAAADwAAAGRycy9kb3ducmV2LnhtbESP0UrDQBRE34X+w3ILfbObKGiJ3RYV&#10;pVUopGk+4JK9TaLZuyG7bTZ/7wqCj8PMnGHW22A6caXBtZYVpMsEBHFldcu1gvL0frsC4Tyyxs4y&#10;KZjIwXYzu1ljpu3IR7oWvhYRwi5DBY33fSalqxoy6Ja2J47e2Q4GfZRDLfWAY4SbTt4lyYM02HJc&#10;aLCn14aq7+JiFIz3YTfl4SP/msoz559v/qW0B6UW8/D8BMJT8P/hv/ZeK3hMU/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JsocUAAADcAAAADwAAAAAAAAAA&#10;AAAAAAChAgAAZHJzL2Rvd25yZXYueG1sUEsFBgAAAAAEAAQA+QAAAJMDAAAAAA==&#10;" strokecolor="red" strokeweight="1pt">
                    <v:stroke endarrow="block" endarrowwidth="narrow"/>
                    <v:shadow on="t" color="black" opacity="24903f" origin=",.5" offset="0,.55556mm"/>
                  </v:shape>
                  <v:shape id="Straight Arrow Connector 712" o:spid="_x0000_s1262"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FnsEAAADcAAAADwAAAGRycy9kb3ducmV2LnhtbESPT4vCMBTE74LfIbyFvWlaD1qqUWRB&#10;EHvyDz0/mmdbbF5Kk2j99hthYY/DzPyG2exG04knDa61rCCdJyCIK6tbrhXcrodZBsJ5ZI2dZVLw&#10;Jge77XSywVzbF5/pefG1iBB2OSpovO9zKV3VkEE3tz1x9O52MOijHGqpB3xFuOnkIkmW0mDLcaHB&#10;nn4aqh6XYBSE8lByyVk4FWmx7PYFXUMWlPr+GvdrEJ5G/x/+ax+1glW6gM+ZeAT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kWewQAAANwAAAAPAAAAAAAAAAAAAAAA&#10;AKECAABkcnMvZG93bnJldi54bWxQSwUGAAAAAAQABAD5AAAAjwMAAAAA&#10;" strokecolor="red" strokeweight="1pt">
                    <v:stroke endarrow="block" endarrowwidth="narrow"/>
                    <v:shadow on="t" color="black" opacity="24903f" origin=",.5" offset="0,.55556mm"/>
                  </v:shape>
                </v:group>
                <v:group id="Group 713" o:spid="_x0000_s1263"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RQDsYAAADcAAAADwAAAGRycy9kb3ducmV2LnhtbESPT2vCQBTE70K/w/IK&#10;vZlNGmpLmlVEaulBCmqh9PbIPpNg9m3Irvnz7V2h4HGYmd8w+Wo0jeipc7VlBUkUgyAurK65VPBz&#10;3M7fQDiPrLGxTAomcrBaPsxyzLQdeE/9wZciQNhlqKDyvs2kdEVFBl1kW+LgnWxn0AfZlVJ3OAS4&#10;aeRzHC+kwZrDQoUtbSoqzoeLUfA54LBOk49+dz5tpr/jy/fvLiGlnh7H9TsIT6O/h//bX1rBa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hFAOxgAAANwA&#10;AAAPAAAAAAAAAAAAAAAAAKoCAABkcnMvZG93bnJldi54bWxQSwUGAAAAAAQABAD6AAAAnQMAAAAA&#10;">
                  <v:rect id="Rectangle 714" o:spid="_x0000_s1264"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ncQA&#10;AADcAAAADwAAAGRycy9kb3ducmV2LnhtbESP0WoCMRRE3wv9h3ALfZGaVexWVqMUQfC1Wz/gklw3&#10;0c3NdhPdrV/fFAp9HGbmDLPejr4VN+qjC6xgNi1AEOtgHDcKjp/7lyWImJANtoFJwTdF2G4eH9ZY&#10;mTDwB93q1IgM4VihAptSV0kZtSWPcRo64uydQu8xZdk30vQ4ZLhv5bwoSunRcV6w2NHOkr7UV69A&#10;S724tm5ydl+l3Q91eZ8Ur2elnp/G9xWIRGP6D/+1D0bB2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yp3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7</w:t>
                          </w:r>
                        </w:p>
                        <w:p w:rsidR="003016C9" w:rsidRPr="0043284C" w:rsidRDefault="003016C9" w:rsidP="005C695C">
                          <w:pPr>
                            <w:pStyle w:val="Heading1"/>
                          </w:pPr>
                          <w:bookmarkStart w:id="1411" w:name="_Toc422253451"/>
                          <w:bookmarkStart w:id="1412" w:name="_Toc422262580"/>
                          <w:bookmarkEnd w:id="1411"/>
                          <w:bookmarkEnd w:id="1412"/>
                        </w:p>
                        <w:p w:rsidR="003016C9" w:rsidRPr="002E5395" w:rsidRDefault="003016C9" w:rsidP="005C695C">
                          <w:pPr>
                            <w:pStyle w:val="Heading1"/>
                          </w:pPr>
                          <w:bookmarkStart w:id="1413" w:name="_Toc422253452"/>
                          <w:bookmarkStart w:id="1414" w:name="_Toc422262581"/>
                          <w:bookmarkEnd w:id="1413"/>
                          <w:bookmarkEnd w:id="1414"/>
                        </w:p>
                      </w:txbxContent>
                    </v:textbox>
                  </v:rect>
                  <v:shape id="Straight Arrow Connector 715" o:spid="_x0000_s1265"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Pd6sIAAADcAAAADwAAAGRycy9kb3ducmV2LnhtbESPQYvCMBSE78L+h/AWvGnaBbVUo8iC&#10;sNjTqvT8aJ5t2ealNInWf2+EBY/DzHzDbHaj6cSNBtdaVpDOExDEldUt1wou58MsA+E8ssbOMil4&#10;kIPd9mOywVzbO//S7eRrESHsclTQeN/nUrqqIYNubnvi6F3tYNBHOdRSD3iPcNPJryRZSoMtx4UG&#10;e/puqPo7BaMglIeSS87CsUiLZbcv6ByyoNT0c9yvQXga/Tv83/7RClbpAl5n4hG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1Pd6sIAAADcAAAADwAAAAAAAAAAAAAA&#10;AAChAgAAZHJzL2Rvd25yZXYueG1sUEsFBgAAAAAEAAQA+QAAAJADAAAAAA==&#10;" strokecolor="red" strokeweight="1pt">
                    <v:stroke endarrow="block" endarrowwidth="narrow"/>
                    <v:shadow on="t" color="black" opacity="24903f" origin=",.5" offset="0,.55556mm"/>
                  </v:shape>
                  <v:rect id="Rectangle 716" o:spid="_x0000_s1266"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xccQA&#10;AADcAAAADwAAAGRycy9kb3ducmV2LnhtbESP0WoCMRRE3wv9h3ALvkjNKnaV1SilIPTVrR9wSW43&#10;sZub7Sa6q1/fFAp9HGbmDLPdj74VV+qjC6xgPitAEOtgHDcKTh+H5zWImJANtoFJwY0i7HePD1us&#10;TBj4SNc6NSJDOFaowKbUVVJGbcljnIWOOHufofeYsuwbaXocMty3clEUpfToOC9Y7OjNkv6qL16B&#10;lnp5ad307L5Lexjq8j4tXs5KTZ7G1w2IRGP6D/+1342C1by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68XH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8</w:t>
                          </w:r>
                        </w:p>
                        <w:p w:rsidR="003016C9" w:rsidRPr="0043284C" w:rsidRDefault="003016C9" w:rsidP="005C695C">
                          <w:pPr>
                            <w:pStyle w:val="Heading1"/>
                          </w:pPr>
                          <w:bookmarkStart w:id="1415" w:name="_Toc422253453"/>
                          <w:bookmarkStart w:id="1416" w:name="_Toc422262582"/>
                          <w:bookmarkEnd w:id="1415"/>
                          <w:bookmarkEnd w:id="1416"/>
                        </w:p>
                        <w:p w:rsidR="003016C9" w:rsidRPr="002E5395" w:rsidRDefault="003016C9" w:rsidP="005C695C">
                          <w:pPr>
                            <w:pStyle w:val="Heading1"/>
                          </w:pPr>
                          <w:bookmarkStart w:id="1417" w:name="_Toc422253454"/>
                          <w:bookmarkStart w:id="1418" w:name="_Toc422262583"/>
                          <w:bookmarkEnd w:id="1417"/>
                          <w:bookmarkEnd w:id="1418"/>
                        </w:p>
                      </w:txbxContent>
                    </v:textbox>
                  </v:rect>
                  <v:shape id="Straight Arrow Connector 717" o:spid="_x0000_s1267"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NG8MYAAADcAAAADwAAAGRycy9kb3ducmV2LnhtbESPQWvCQBSE7wX/w/IKXopu9KA1dZUQ&#10;EBRB1Ba9PrPPJJh9G7Krif/eLRR6HGbmG2a+7EwlHtS40rKC0TACQZxZXXKu4Od7NfgE4Tyyxsoy&#10;KXiSg+Wi9zbHWNuWD/Q4+lwECLsYFRTe17GULivIoBvamjh4V9sY9EE2udQNtgFuKjmOook0WHJY&#10;KLCmtKDsdrwbBYekvl4u52S7T0/32e5js09v21ap/nuXfIHw1Pn/8F97rRVMR1P4PROOgFy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6jRvDGAAAA3AAAAA8AAAAAAAAA&#10;AAAAAAAAoQIAAGRycy9kb3ducmV2LnhtbFBLBQYAAAAABAAEAPkAAACUAwAAAAA=&#10;" strokecolor="red" strokeweight="1pt">
                    <v:stroke endarrow="block" endarrowwidth="narrow"/>
                    <v:shadow on="t" color="black" opacity="24903f" origin=",.5" offset="0,.55556mm"/>
                  </v:shape>
                </v:group>
                <v:shape id="Straight Arrow Connector 718" o:spid="_x0000_s1268"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zSgsQAAADcAAAADwAAAGRycy9kb3ducmV2LnhtbERPy2qDQBTdF/IPww10U5rRLtLWZBQR&#10;Ai2Bkhft9sa5UdG5I84kmr/vLApdHs57nU2mEzcaXGNZQbyIQBCXVjdcKTgdN89vIJxH1thZJgV3&#10;cpCls4c1JtqOvKfbwVcihLBLUEHtfZ9I6cqaDLqF7YkDd7GDQR/gUEk94BjCTSdfomgpDTYcGmrs&#10;qaipbA9Xo2Cf95fz+Sff7orv6/vX0+euaLejUo/zKV+B8DT5f/Gf+0MreI3D2nAmHAG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NKCxAAAANwAAAAPAAAAAAAAAAAA&#10;AAAAAKECAABkcnMvZG93bnJldi54bWxQSwUGAAAAAAQABAD5AAAAkgMAAAAA&#10;" strokecolor="red" strokeweight="1pt">
                  <v:stroke endarrow="block" endarrowwidth="narrow"/>
                  <v:shadow on="t" color="black" opacity="24903f" origin=",.5" offset="0,.55556mm"/>
                </v:shape>
                <v:shape id="Straight Arrow Connector 719" o:spid="_x0000_s1269"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B3GccAAADcAAAADwAAAGRycy9kb3ducmV2LnhtbESPT2vCQBTE74LfYXlCL6Ibe2g1dZUQ&#10;KLQIxX/Y6zP7TILZtyG7MfHbu4WCx2FmfsMs172pxI0aV1pWMJtGIIgzq0vOFRwPn5M5COeRNVaW&#10;ScGdHKxXw8ESY2073tFt73MRIOxiVFB4X8dSuqwgg25qa+LgXWxj0AfZ5FI32AW4qeRrFL1JgyWH&#10;hQJrSgvKrvvWKNgl9eV8/k022/TULn7G39v0uumUehn1yQcIT71/hv/bX1rB+2wBf2fCEZCr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cHcZxwAAANwAAAAPAAAAAAAA&#10;AAAAAAAAAKECAABkcnMvZG93bnJldi54bWxQSwUGAAAAAAQABAD5AAAAlQMAAAAA&#10;" strokecolor="red" strokeweight="1pt">
                  <v:stroke endarrow="block" endarrowwidth="narrow"/>
                  <v:shadow on="t" color="black" opacity="24903f" origin=",.5" offset="0,.55556mm"/>
                </v:shape>
                <v:shape id="Straight Arrow Connector 720" o:spid="_x0000_s1270"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i0z78AAADcAAAADwAAAGRycy9kb3ducmV2LnhtbERPy4rCMBTdC/MP4Q7Mzqa60FKNpQjC&#10;MF35oOtLc22LzU1pEu38/WQx4PJw3vtiNoN40uR6ywpWSQqCuLG651bB7XpaZiCcR9Y4WCYFv+Sg&#10;OHws9phr++IzPS++FTGEXY4KOu/HXErXdGTQJXYkjtzdTgZ9hFMr9YSvGG4GuU7TjTTYc2zocKRj&#10;R83jEoyCUJ9qrjkLP9Wq2gxlRdeQBaW+PudyB8LT7N/if/e3VrBdx/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Ui0z78AAADcAAAADwAAAAAAAAAAAAAAAACh&#10;AgAAZHJzL2Rvd25yZXYueG1sUEsFBgAAAAAEAAQA+QAAAI0DAAAAAA==&#10;" strokecolor="red" strokeweight="1pt">
                  <v:stroke endarrow="block" endarrowwidth="narrow"/>
                  <v:shadow on="t" color="black" opacity="24903f" origin=",.5" offset="0,.55556mm"/>
                </v:shape>
              </v:group>
            </w:pict>
          </mc:Fallback>
        </mc:AlternateContent>
      </w:r>
    </w:p>
    <w:p w:rsidR="005C695C" w:rsidRDefault="005C695C" w:rsidP="005C695C">
      <w:pPr>
        <w:pStyle w:val="BodyText"/>
        <w:keepNext/>
        <w:spacing w:line="360" w:lineRule="auto"/>
        <w:jc w:val="center"/>
      </w:pPr>
      <w:r>
        <w:rPr>
          <w:noProof/>
        </w:rPr>
        <w:lastRenderedPageBreak/>
        <w:drawing>
          <wp:inline distT="0" distB="0" distL="0" distR="0" wp14:anchorId="46361298" wp14:editId="23742777">
            <wp:extent cx="1890886" cy="2836214"/>
            <wp:effectExtent l="0" t="0" r="0" b="8890"/>
            <wp:docPr id="787" name="Picture 787"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3A1AB654" wp14:editId="2DD193E7">
            <wp:extent cx="1923863" cy="2830195"/>
            <wp:effectExtent l="0" t="0" r="6985" b="0"/>
            <wp:docPr id="788" name="Picture 788"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5C23C129" wp14:editId="62B61D3B">
            <wp:extent cx="1882500" cy="2823633"/>
            <wp:effectExtent l="0" t="0" r="0" b="0"/>
            <wp:docPr id="789" name="Picture 789"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7</w:t>
      </w:r>
      <w:r>
        <w:rPr>
          <w:sz w:val="26"/>
        </w:rPr>
        <w:fldChar w:fldCharType="end"/>
      </w:r>
      <w:r w:rsidRPr="004F28A4">
        <w:rPr>
          <w:sz w:val="26"/>
        </w:rPr>
        <w:t xml:space="preserve"> Màn hình chi tiết kẹt xe 1</w:t>
      </w:r>
    </w:p>
    <w:p w:rsidR="005C695C" w:rsidRDefault="005C695C" w:rsidP="005C695C">
      <w:pPr>
        <w:pStyle w:val="BodyText"/>
        <w:keepNext/>
        <w:spacing w:line="360" w:lineRule="auto"/>
        <w:jc w:val="center"/>
      </w:pPr>
      <w:r>
        <w:rPr>
          <w:b/>
          <w:noProof/>
        </w:rPr>
        <mc:AlternateContent>
          <mc:Choice Requires="wpg">
            <w:drawing>
              <wp:anchor distT="0" distB="0" distL="114300" distR="114300" simplePos="0" relativeHeight="251670016" behindDoc="0" locked="0" layoutInCell="1" allowOverlap="1" wp14:anchorId="7F8C4A61" wp14:editId="440E654C">
                <wp:simplePos x="0" y="0"/>
                <wp:positionH relativeFrom="column">
                  <wp:posOffset>457200</wp:posOffset>
                </wp:positionH>
                <wp:positionV relativeFrom="paragraph">
                  <wp:posOffset>228600</wp:posOffset>
                </wp:positionV>
                <wp:extent cx="5257800" cy="2171700"/>
                <wp:effectExtent l="50800" t="50800" r="76200" b="114300"/>
                <wp:wrapNone/>
                <wp:docPr id="721" name="Group 721"/>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722" name="Group 722"/>
                        <wpg:cNvGrpSpPr/>
                        <wpg:grpSpPr>
                          <a:xfrm>
                            <a:off x="2743200" y="114300"/>
                            <a:ext cx="914400" cy="342900"/>
                            <a:chOff x="0" y="571500"/>
                            <a:chExt cx="914400" cy="342900"/>
                          </a:xfrm>
                        </wpg:grpSpPr>
                        <wps:wsp>
                          <wps:cNvPr id="723" name="Rectangle 723"/>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15</w:t>
                                </w:r>
                              </w:p>
                              <w:p w:rsidR="003016C9" w:rsidRPr="002E5395" w:rsidRDefault="003016C9" w:rsidP="005C695C">
                                <w:pPr>
                                  <w:pStyle w:val="Heading1"/>
                                </w:pPr>
                                <w:bookmarkStart w:id="1419" w:name="_Toc422253455"/>
                                <w:bookmarkStart w:id="1420" w:name="_Toc422262584"/>
                                <w:bookmarkEnd w:id="1419"/>
                                <w:bookmarkEnd w:id="1420"/>
                              </w:p>
                              <w:p w:rsidR="003016C9" w:rsidRPr="002E5395" w:rsidRDefault="003016C9" w:rsidP="005C695C">
                                <w:pPr>
                                  <w:pStyle w:val="Heading1"/>
                                </w:pPr>
                                <w:bookmarkStart w:id="1421" w:name="_Toc422253456"/>
                                <w:bookmarkStart w:id="1422" w:name="_Toc422262585"/>
                                <w:bookmarkEnd w:id="1421"/>
                                <w:bookmarkEnd w:id="14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Straight Arrow Connector 724"/>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25" name="Group 725"/>
                        <wpg:cNvGrpSpPr/>
                        <wpg:grpSpPr>
                          <a:xfrm>
                            <a:off x="1600200" y="1257300"/>
                            <a:ext cx="457200" cy="914400"/>
                            <a:chOff x="0" y="-571500"/>
                            <a:chExt cx="457200" cy="914400"/>
                          </a:xfrm>
                        </wpg:grpSpPr>
                        <wps:wsp>
                          <wps:cNvPr id="726" name="Rectangle 72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14</w:t>
                                </w:r>
                              </w:p>
                              <w:p w:rsidR="003016C9" w:rsidRPr="002E5395" w:rsidRDefault="003016C9" w:rsidP="005C695C">
                                <w:pPr>
                                  <w:pStyle w:val="Heading1"/>
                                </w:pPr>
                                <w:bookmarkStart w:id="1423" w:name="_Toc422253457"/>
                                <w:bookmarkStart w:id="1424" w:name="_Toc422262586"/>
                                <w:bookmarkEnd w:id="1423"/>
                                <w:bookmarkEnd w:id="1424"/>
                              </w:p>
                              <w:p w:rsidR="003016C9" w:rsidRPr="002E5395" w:rsidRDefault="003016C9" w:rsidP="005C695C">
                                <w:pPr>
                                  <w:pStyle w:val="Heading1"/>
                                </w:pPr>
                                <w:bookmarkStart w:id="1425" w:name="_Toc422253458"/>
                                <w:bookmarkStart w:id="1426" w:name="_Toc422262587"/>
                                <w:bookmarkEnd w:id="1425"/>
                                <w:bookmarkEnd w:id="14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Straight Arrow Connector 727"/>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0" name="Group 730"/>
                        <wpg:cNvGrpSpPr/>
                        <wpg:grpSpPr>
                          <a:xfrm>
                            <a:off x="2743200" y="685800"/>
                            <a:ext cx="1143000" cy="571500"/>
                            <a:chOff x="-228600" y="228600"/>
                            <a:chExt cx="1143000" cy="571500"/>
                          </a:xfrm>
                        </wpg:grpSpPr>
                        <wps:wsp>
                          <wps:cNvPr id="731" name="Rectangle 73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16</w:t>
                                </w:r>
                              </w:p>
                              <w:p w:rsidR="003016C9" w:rsidRPr="002E5395" w:rsidRDefault="003016C9" w:rsidP="005C695C">
                                <w:pPr>
                                  <w:pStyle w:val="Heading1"/>
                                </w:pPr>
                                <w:bookmarkStart w:id="1427" w:name="_Toc422253459"/>
                                <w:bookmarkStart w:id="1428" w:name="_Toc422262588"/>
                                <w:bookmarkEnd w:id="1427"/>
                                <w:bookmarkEnd w:id="1428"/>
                              </w:p>
                              <w:p w:rsidR="003016C9" w:rsidRPr="002E5395" w:rsidRDefault="003016C9" w:rsidP="005C695C">
                                <w:pPr>
                                  <w:pStyle w:val="Heading1"/>
                                </w:pPr>
                                <w:bookmarkStart w:id="1429" w:name="_Toc422253460"/>
                                <w:bookmarkStart w:id="1430" w:name="_Toc422262589"/>
                                <w:bookmarkEnd w:id="1429"/>
                                <w:bookmarkEnd w:id="14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Arrow Connector 732"/>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3" name="Group 733"/>
                        <wpg:cNvGrpSpPr/>
                        <wpg:grpSpPr>
                          <a:xfrm>
                            <a:off x="4800600" y="0"/>
                            <a:ext cx="457200" cy="800100"/>
                            <a:chOff x="-228600" y="0"/>
                            <a:chExt cx="457200" cy="800100"/>
                          </a:xfrm>
                        </wpg:grpSpPr>
                        <wps:wsp>
                          <wps:cNvPr id="734" name="Rectangle 73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17</w:t>
                                </w:r>
                              </w:p>
                              <w:p w:rsidR="003016C9" w:rsidRPr="002E5395" w:rsidRDefault="003016C9" w:rsidP="005C695C">
                                <w:pPr>
                                  <w:pStyle w:val="Heading1"/>
                                </w:pPr>
                                <w:bookmarkStart w:id="1431" w:name="_Toc422253461"/>
                                <w:bookmarkStart w:id="1432" w:name="_Toc422262590"/>
                                <w:bookmarkEnd w:id="1431"/>
                                <w:bookmarkEnd w:id="1432"/>
                              </w:p>
                              <w:p w:rsidR="003016C9" w:rsidRPr="002E5395" w:rsidRDefault="003016C9" w:rsidP="005C695C">
                                <w:pPr>
                                  <w:pStyle w:val="Heading1"/>
                                </w:pPr>
                                <w:bookmarkStart w:id="1433" w:name="_Toc422253462"/>
                                <w:bookmarkStart w:id="1434" w:name="_Toc422262591"/>
                                <w:bookmarkEnd w:id="1433"/>
                                <w:bookmarkEnd w:id="14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Straight Arrow Connector 735"/>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36" name="Straight Arrow Connector 736"/>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737" name="Group 737"/>
                        <wpg:cNvGrpSpPr/>
                        <wpg:grpSpPr>
                          <a:xfrm>
                            <a:off x="0" y="914400"/>
                            <a:ext cx="457200" cy="914400"/>
                            <a:chOff x="-228600" y="-114300"/>
                            <a:chExt cx="457200" cy="914400"/>
                          </a:xfrm>
                        </wpg:grpSpPr>
                        <wps:wsp>
                          <wps:cNvPr id="738" name="Rectangle 738"/>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13</w:t>
                                </w:r>
                              </w:p>
                              <w:p w:rsidR="003016C9" w:rsidRPr="002E5395" w:rsidRDefault="003016C9" w:rsidP="005C695C">
                                <w:pPr>
                                  <w:pStyle w:val="Heading1"/>
                                </w:pPr>
                                <w:bookmarkStart w:id="1435" w:name="_Toc422253463"/>
                                <w:bookmarkStart w:id="1436" w:name="_Toc422262592"/>
                                <w:bookmarkEnd w:id="1435"/>
                                <w:bookmarkEnd w:id="1436"/>
                              </w:p>
                              <w:p w:rsidR="003016C9" w:rsidRPr="002E5395" w:rsidRDefault="003016C9" w:rsidP="005C695C">
                                <w:pPr>
                                  <w:pStyle w:val="Heading1"/>
                                </w:pPr>
                                <w:bookmarkStart w:id="1437" w:name="_Toc422253464"/>
                                <w:bookmarkStart w:id="1438" w:name="_Toc422262593"/>
                                <w:bookmarkEnd w:id="1437"/>
                                <w:bookmarkEnd w:id="143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Straight Arrow Connector 739"/>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7F8C4A61" id="Group 721" o:spid="_x0000_s1271" style="position:absolute;left:0;text-align:left;margin-left:36pt;margin-top:18pt;width:414pt;height:171pt;z-index:251670016;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">
                <v:group id="Group 722" o:spid="_x0000_s1272"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rect id="Rectangle 723" o:spid="_x0000_s1273"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GYVMQA&#10;AADcAAAADwAAAGRycy9kb3ducmV2LnhtbESP0WoCMRRE3wX/IVyhL1KztXZbtkYRQeiraz/gktxu&#10;Yjc32010t/36Rij0cZiZM8x6O/pWXKmPLrCCh0UBglgH47hR8H463L+AiAnZYBuYFHxThO1mOllj&#10;ZcLAR7rWqREZwrFCBTalrpIyakse4yJ0xNn7CL3HlGXfSNPjkOG+lcuiKKVHx3nBYkd7S/qzvngF&#10;WurVpXXzs/sq7WGoy5958XRW6m427l5BJBrTf/iv/WYUPC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hmFT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15</w:t>
                          </w:r>
                        </w:p>
                        <w:p w:rsidR="003016C9" w:rsidRPr="002E5395" w:rsidRDefault="003016C9" w:rsidP="005C695C">
                          <w:pPr>
                            <w:pStyle w:val="Heading1"/>
                          </w:pPr>
                          <w:bookmarkStart w:id="1439" w:name="_Toc422253455"/>
                          <w:bookmarkStart w:id="1440" w:name="_Toc422262584"/>
                          <w:bookmarkEnd w:id="1439"/>
                          <w:bookmarkEnd w:id="1440"/>
                        </w:p>
                        <w:p w:rsidR="003016C9" w:rsidRPr="002E5395" w:rsidRDefault="003016C9" w:rsidP="005C695C">
                          <w:pPr>
                            <w:pStyle w:val="Heading1"/>
                          </w:pPr>
                          <w:bookmarkStart w:id="1441" w:name="_Toc422253456"/>
                          <w:bookmarkStart w:id="1442" w:name="_Toc422262585"/>
                          <w:bookmarkEnd w:id="1441"/>
                          <w:bookmarkEnd w:id="1442"/>
                        </w:p>
                      </w:txbxContent>
                    </v:textbox>
                  </v:rect>
                  <v:shape id="Straight Arrow Connector 724" o:spid="_x0000_s1274"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OyzMIAAADcAAAADwAAAGRycy9kb3ducmV2LnhtbESPQYvCMBSE7wv7H8Jb8LZNFdHSNYoI&#10;gtiTuvT8aN62ZZuX0iRa/70RBI/DzHzDrDaj6cSVBtdaVjBNUhDEldUt1wp+L/vvDITzyBo7y6Tg&#10;Tg4268+PFeba3vhE17OvRYSwy1FB432fS+mqhgy6xPbE0fuzg0Ef5VBLPeAtwk0nZ2m6kAZbjgsN&#10;9rRrqPo/B6MglPuSS87CsZgWi25b0CVkQanJ17j9AeFp9O/wq33QCpazO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OyzMIAAADcAAAADwAAAAAAAAAAAAAA&#10;AAChAgAAZHJzL2Rvd25yZXYueG1sUEsFBgAAAAAEAAQA+QAAAJADAAAAAA==&#10;" strokecolor="red" strokeweight="1pt">
                    <v:stroke endarrow="block" endarrowwidth="narrow"/>
                    <v:shadow on="t" color="black" opacity="24903f" origin=",.5" offset="0,.55556mm"/>
                  </v:shape>
                </v:group>
                <v:group id="Group 725" o:spid="_x0000_s1275"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rect id="Rectangle 726" o:spid="_x0000_s127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7zMQA&#10;AADcAAAADwAAAGRycy9kb3ducmV2LnhtbESP0WoCMRRE3wv9h3ALfZGaVdpVVqNIQfC1Wz/gktxu&#10;Yjc32010V7/eFAp9HGbmDLPejr4VF+qjC6xgNi1AEOtgHDcKjp/7lyWImJANtoFJwZUibDePD2us&#10;TBj4gy51akSGcKxQgU2pq6SM2pLHOA0dcfa+Qu8xZdk30vQ4ZLhv5bwoSunRcV6w2NG7Jf1dn70C&#10;LfXruXWTk/sp7X6oy9ukeDsp9fw07lYgEo3pP/zXPhgFi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O8z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14</w:t>
                          </w:r>
                        </w:p>
                        <w:p w:rsidR="003016C9" w:rsidRPr="002E5395" w:rsidRDefault="003016C9" w:rsidP="005C695C">
                          <w:pPr>
                            <w:pStyle w:val="Heading1"/>
                          </w:pPr>
                          <w:bookmarkStart w:id="1443" w:name="_Toc422253457"/>
                          <w:bookmarkStart w:id="1444" w:name="_Toc422262586"/>
                          <w:bookmarkEnd w:id="1443"/>
                          <w:bookmarkEnd w:id="1444"/>
                        </w:p>
                        <w:p w:rsidR="003016C9" w:rsidRPr="002E5395" w:rsidRDefault="003016C9" w:rsidP="005C695C">
                          <w:pPr>
                            <w:pStyle w:val="Heading1"/>
                          </w:pPr>
                          <w:bookmarkStart w:id="1445" w:name="_Toc422253458"/>
                          <w:bookmarkStart w:id="1446" w:name="_Toc422262587"/>
                          <w:bookmarkEnd w:id="1445"/>
                          <w:bookmarkEnd w:id="1446"/>
                        </w:p>
                      </w:txbxContent>
                    </v:textbox>
                  </v:rect>
                  <v:shape id="Straight Arrow Connector 727" o:spid="_x0000_s1277"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ub88UAAADcAAAADwAAAGRycy9kb3ducmV2LnhtbESP0WrCQBRE3wv9h+UW+lY3tVAlukqV&#10;llZBiJoPuGSvSTR7N2S3ZvP3rlDo4zAzZ5j5MphGXKlztWUFr6MEBHFhdc2lgvz49TIF4TyyxsYy&#10;KRjIwXLx+DDHVNue93Q9+FJECLsUFVTet6mUrqjIoBvZljh6J9sZ9FF2pdQd9hFuGjlOkndpsOa4&#10;UGFL64qKy+HXKOjfwveQhU12HvITZ9tPv8rtTqnnp/AxA+Ep+P/wX/tHK5iMJ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ub88UAAADcAAAADwAAAAAAAAAA&#10;AAAAAAChAgAAZHJzL2Rvd25yZXYueG1sUEsFBgAAAAAEAAQA+QAAAJMDAAAAAA==&#10;" strokecolor="red" strokeweight="1pt">
                    <v:stroke endarrow="block" endarrowwidth="narrow"/>
                    <v:shadow on="t" color="black" opacity="24903f" origin=",.5" offset="0,.55556mm"/>
                  </v:shape>
                </v:group>
                <v:group id="Group 730" o:spid="_x0000_s1278"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SGcIAAADcAAAADwAAAGRycy9kb3ducmV2LnhtbERPTYvCMBC9C/sfwizs&#10;TdOuqEvXKCKueBDBuiDehmZsi82kNLGt/94cBI+P9z1f9qYSLTWutKwgHkUgiDOrS84V/J/+hj8g&#10;nEfWWFkmBQ9ysFx8DOaYaNvxkdrU5yKEsEtQQeF9nUjpsoIMupGtiQN3tY1BH2CTS91gF8JNJb+j&#10;aCoNlhwaCqxpXVB2S+9GwbbDbjWON+3+dl0/LqfJ4byPSamvz371C8JT79/il3unFcz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PjkhnCAAAA3AAAAA8A&#10;AAAAAAAAAAAAAAAAqgIAAGRycy9kb3ducmV2LnhtbFBLBQYAAAAABAAEAPoAAACZAwAAAAA=&#10;">
                  <v:rect id="Rectangle 731" o:spid="_x0000_s1279"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1ZcQA&#10;AADcAAAADwAAAGRycy9kb3ducmV2LnhtbESP0WoCMRRE3wv+Q7hCX0Sz2naVrVGKIPS1az/gklw3&#10;sZub7Sa62359Uyj0cZiZM8x2P/pW3KiPLrCC5aIAQayDcdwoeD8d5xsQMSEbbAOTgi+KsN9N7rZY&#10;mTDwG93q1IgM4VihAptSV0kZtSWPcRE64uydQ+8xZdk30vQ4ZLhv5aooSunRcV6w2NHBkv6or16B&#10;lvrx2rrZxX2W9jjU5feseLoodT8dX55BJBrTf/iv/WoUrB+W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mNWX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16</w:t>
                          </w:r>
                        </w:p>
                        <w:p w:rsidR="003016C9" w:rsidRPr="002E5395" w:rsidRDefault="003016C9" w:rsidP="005C695C">
                          <w:pPr>
                            <w:pStyle w:val="Heading1"/>
                          </w:pPr>
                          <w:bookmarkStart w:id="1447" w:name="_Toc422253459"/>
                          <w:bookmarkStart w:id="1448" w:name="_Toc422262588"/>
                          <w:bookmarkEnd w:id="1447"/>
                          <w:bookmarkEnd w:id="1448"/>
                        </w:p>
                        <w:p w:rsidR="003016C9" w:rsidRPr="002E5395" w:rsidRDefault="003016C9" w:rsidP="005C695C">
                          <w:pPr>
                            <w:pStyle w:val="Heading1"/>
                          </w:pPr>
                          <w:bookmarkStart w:id="1449" w:name="_Toc422253460"/>
                          <w:bookmarkStart w:id="1450" w:name="_Toc422262589"/>
                          <w:bookmarkEnd w:id="1449"/>
                          <w:bookmarkEnd w:id="1450"/>
                        </w:p>
                      </w:txbxContent>
                    </v:textbox>
                  </v:rect>
                  <v:shape id="Straight Arrow Connector 732" o:spid="_x0000_s1280"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8Z/sIAAADcAAAADwAAAGRycy9kb3ducmV2LnhtbESPQYvCMBSE7wv7H8Jb8LZNVdDSNYoI&#10;gtiTuvT8aN62ZZuX0iRa/70RBI/DzHzDrDaj6cSVBtdaVjBNUhDEldUt1wp+L/vvDITzyBo7y6Tg&#10;Tg4268+PFeba3vhE17OvRYSwy1FB432fS+mqhgy6xPbE0fuzg0Ef5VBLPeAtwk0nZ2m6kAZbjgsN&#10;9rRrqPo/B6MglPuSS87CsZgWi25b0CVkQanJ17j9AeFp9O/wq33QCpbzG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w8Z/sIAAADcAAAADwAAAAAAAAAAAAAA&#10;AAChAgAAZHJzL2Rvd25yZXYueG1sUEsFBgAAAAAEAAQA+QAAAJADAAAAAA==&#10;" strokecolor="red" strokeweight="1pt">
                    <v:stroke endarrow="block" endarrowwidth="narrow"/>
                    <v:shadow on="t" color="black" opacity="24903f" origin=",.5" offset="0,.55556mm"/>
                  </v:shape>
                </v:group>
                <v:group id="Group 733" o:spid="_x0000_s1281"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rect id="Rectangle 734" o:spid="_x0000_s1282"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W/cQA&#10;AADcAAAADwAAAGRycy9kb3ducmV2LnhtbESPUUvDMBSF3wX/Q7jCXoZNnbNKXTZEGOx1nT/gklyb&#10;zOamNtla/fWLMPDxcM75Dme1mXwnzjREF1jBQ1GCINbBOG4VfBy29y8gYkI22AUmBT8UYbO+vVlh&#10;bcLIezo3qRUZwrFGBTalvpYyakseYxF64ux9hsFjynJopRlwzHDfyUVZVtKj47xgsad3S/qrOXkF&#10;WurlqXPzo/uu7HZsqt95+XRUanY3vb2CSDSl//C1vTMKnh+X8HcmHwG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Rlv3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17</w:t>
                          </w:r>
                        </w:p>
                        <w:p w:rsidR="003016C9" w:rsidRPr="002E5395" w:rsidRDefault="003016C9" w:rsidP="005C695C">
                          <w:pPr>
                            <w:pStyle w:val="Heading1"/>
                          </w:pPr>
                          <w:bookmarkStart w:id="1451" w:name="_Toc422253461"/>
                          <w:bookmarkStart w:id="1452" w:name="_Toc422262590"/>
                          <w:bookmarkEnd w:id="1451"/>
                          <w:bookmarkEnd w:id="1452"/>
                        </w:p>
                        <w:p w:rsidR="003016C9" w:rsidRPr="002E5395" w:rsidRDefault="003016C9" w:rsidP="005C695C">
                          <w:pPr>
                            <w:pStyle w:val="Heading1"/>
                          </w:pPr>
                          <w:bookmarkStart w:id="1453" w:name="_Toc422253462"/>
                          <w:bookmarkStart w:id="1454" w:name="_Toc422262591"/>
                          <w:bookmarkEnd w:id="1453"/>
                          <w:bookmarkEnd w:id="1454"/>
                        </w:p>
                      </w:txbxContent>
                    </v:textbox>
                  </v:rect>
                  <v:shape id="Straight Arrow Connector 735" o:spid="_x0000_s1283"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aBisIAAADcAAAADwAAAGRycy9kb3ducmV2LnhtbESPQYvCMBSE7wv+h/AEb2vqim6pRhFB&#10;WLYnden50TzbYvNSmkTrvzcLgsdhZr5h1tvBtOJGvWssK5hNExDEpdUNVwr+zofPFITzyBpby6Tg&#10;QQ62m9HHGjNt73yk28lXIkLYZaig9r7LpHRlTQbd1HbE0bvY3qCPsq+k7vEe4aaVX0mylAYbjgs1&#10;drSvqbyeglEQikPBBafhN5/ly3aX0zmkQanJeNitQHga/Dv8av9oBd/zBfyfiUd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OaBisIAAADcAAAADwAAAAAAAAAAAAAA&#10;AAChAgAAZHJzL2Rvd25yZXYueG1sUEsFBgAAAAAEAAQA+QAAAJADAAAAAA==&#10;" strokecolor="red" strokeweight="1pt">
                    <v:stroke endarrow="block" endarrowwidth="narrow"/>
                    <v:shadow on="t" color="black" opacity="24903f" origin=",.5" offset="0,.55556mm"/>
                  </v:shape>
                </v:group>
                <v:shape id="Straight Arrow Connector 736" o:spid="_x0000_s1284"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Qf/cIAAADcAAAADwAAAGRycy9kb3ducmV2LnhtbESPQYvCMBSE74L/ITxhb5q6C7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Qf/cIAAADcAAAADwAAAAAAAAAAAAAA&#10;AAChAgAAZHJzL2Rvd25yZXYueG1sUEsFBgAAAAAEAAQA+QAAAJADAAAAAA==&#10;" strokecolor="red" strokeweight="1pt">
                  <v:stroke endarrow="block" endarrowwidth="narrow"/>
                  <v:shadow on="t" color="black" opacity="24903f" origin=",.5" offset="0,.55556mm"/>
                </v:shape>
                <v:group id="Group 737" o:spid="_x0000_s1285"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rect id="Rectangle 738" o:spid="_x0000_s1286"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c+MEA&#10;AADcAAAADwAAAGRycy9kb3ducmV2LnhtbERP3WrCMBS+H+wdwhnsRjTd3Kp0RhFB2O3qHuCQHJu4&#10;5qRroq0+/XIh7PLj+19tRt+KC/XRBVbwMitAEOtgHDcKvg/76RJETMgG28Ck4EoRNuvHhxVWJgz8&#10;RZc6NSKHcKxQgU2pq6SM2pLHOAsdceaOofeYMuwbaXoccrhv5WtRlNKj49xgsaOdJf1Tn70CLfXb&#10;uXWTk/st7X6oy9ukeD8p9fw0bj9AJBrTv/ju/jQKFvO8Np/JR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cnPjBAAAA3AAAAA8AAAAAAAAAAAAAAAAAmAIAAGRycy9kb3du&#10;cmV2LnhtbFBLBQYAAAAABAAEAPUAAACGAwAAAAA=&#10;" fillcolor="#faff7d" strokecolor="red">
                    <v:shadow on="t" color="black" opacity="22937f" origin=",.5" offset="0,.63889mm"/>
                    <v:textbox>
                      <w:txbxContent>
                        <w:p w:rsidR="003016C9" w:rsidRDefault="003016C9" w:rsidP="005C695C">
                          <w:pPr>
                            <w:jc w:val="center"/>
                            <w:rPr>
                              <w:color w:val="000000"/>
                            </w:rPr>
                          </w:pPr>
                          <w:r>
                            <w:rPr>
                              <w:color w:val="000000"/>
                            </w:rPr>
                            <w:t>13</w:t>
                          </w:r>
                        </w:p>
                        <w:p w:rsidR="003016C9" w:rsidRPr="002E5395" w:rsidRDefault="003016C9" w:rsidP="005C695C">
                          <w:pPr>
                            <w:pStyle w:val="Heading1"/>
                          </w:pPr>
                          <w:bookmarkStart w:id="1455" w:name="_Toc422253463"/>
                          <w:bookmarkStart w:id="1456" w:name="_Toc422262592"/>
                          <w:bookmarkEnd w:id="1455"/>
                          <w:bookmarkEnd w:id="1456"/>
                        </w:p>
                        <w:p w:rsidR="003016C9" w:rsidRPr="002E5395" w:rsidRDefault="003016C9" w:rsidP="005C695C">
                          <w:pPr>
                            <w:pStyle w:val="Heading1"/>
                          </w:pPr>
                          <w:bookmarkStart w:id="1457" w:name="_Toc422253464"/>
                          <w:bookmarkStart w:id="1458" w:name="_Toc422262593"/>
                          <w:bookmarkEnd w:id="1457"/>
                          <w:bookmarkEnd w:id="1458"/>
                        </w:p>
                      </w:txbxContent>
                    </v:textbox>
                  </v:rect>
                  <v:shape id="Straight Arrow Connector 739" o:spid="_x0000_s1287"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uLj8IAAADcAAAADwAAAGRycy9kb3ducmV2LnhtbESPQYvCMBSE74L/ITzBm6YqaL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uLj8IAAADcAAAADwAAAAAAAAAAAAAA&#10;AAChAgAAZHJzL2Rvd25yZXYueG1sUEsFBgAAAAAEAAQA+QAAAJADA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7750EA66" wp14:editId="763D4A6E">
            <wp:extent cx="1924685" cy="2886910"/>
            <wp:effectExtent l="0" t="0" r="5715" b="8890"/>
            <wp:docPr id="790" name="Picture 790"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285D5613" wp14:editId="1FBBD0F9">
            <wp:extent cx="1914377" cy="2871448"/>
            <wp:effectExtent l="0" t="0" r="0" b="0"/>
            <wp:docPr id="791" name="Picture 791"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034CB189" wp14:editId="3043766A">
            <wp:extent cx="1896110" cy="2864565"/>
            <wp:effectExtent l="0" t="0" r="8890" b="5715"/>
            <wp:docPr id="792" name="Picture 792"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8</w:t>
      </w:r>
      <w:r>
        <w:rPr>
          <w:sz w:val="26"/>
        </w:rPr>
        <w:fldChar w:fldCharType="end"/>
      </w:r>
      <w:r w:rsidRPr="004F28A4">
        <w:rPr>
          <w:sz w:val="26"/>
        </w:rPr>
        <w:t xml:space="preserve"> Màn hình chi tiết kẹt xe 2</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cung cấp tin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6</w:t>
      </w:r>
      <w:r>
        <w:rPr>
          <w:sz w:val="26"/>
        </w:rPr>
        <w:fldChar w:fldCharType="end"/>
      </w:r>
      <w:r w:rsidRPr="004F28A4">
        <w:rPr>
          <w:sz w:val="26"/>
        </w:rPr>
        <w:t xml:space="preserve"> Bảng mô tả giao diện màn hình chi tiết kẹ xe</w:t>
      </w:r>
    </w:p>
    <w:p w:rsidR="005C695C" w:rsidRPr="0049048D" w:rsidRDefault="005C695C" w:rsidP="005524E1">
      <w:pPr>
        <w:pStyle w:val="BodyText"/>
        <w:numPr>
          <w:ilvl w:val="0"/>
          <w:numId w:val="101"/>
        </w:numPr>
        <w:spacing w:line="360" w:lineRule="auto"/>
        <w:contextualSpacing/>
        <w:jc w:val="both"/>
        <w:outlineLvl w:val="4"/>
        <w:rPr>
          <w:b/>
        </w:rPr>
      </w:pPr>
      <w:bookmarkStart w:id="1459" w:name="_Toc422262594"/>
      <w:r w:rsidRPr="00F05E97">
        <w:rPr>
          <w:b/>
        </w:rPr>
        <w:lastRenderedPageBreak/>
        <w:t xml:space="preserve">Màn hình </w:t>
      </w:r>
      <w:r w:rsidR="0049048D">
        <w:rPr>
          <w:b/>
        </w:rPr>
        <w:t>chi tiết của card</w:t>
      </w:r>
      <w:bookmarkEnd w:id="1459"/>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6160" behindDoc="0" locked="0" layoutInCell="1" allowOverlap="1" wp14:anchorId="27228958" wp14:editId="72FBAE5C">
                <wp:simplePos x="0" y="0"/>
                <wp:positionH relativeFrom="column">
                  <wp:posOffset>-228600</wp:posOffset>
                </wp:positionH>
                <wp:positionV relativeFrom="paragraph">
                  <wp:posOffset>24130</wp:posOffset>
                </wp:positionV>
                <wp:extent cx="6286500" cy="2514600"/>
                <wp:effectExtent l="50800" t="25400" r="88900" b="101600"/>
                <wp:wrapNone/>
                <wp:docPr id="740" name="Group 740"/>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741" name="Group 741"/>
                        <wpg:cNvGrpSpPr/>
                        <wpg:grpSpPr>
                          <a:xfrm>
                            <a:off x="5257800" y="1143000"/>
                            <a:ext cx="914400" cy="685800"/>
                            <a:chOff x="-457200" y="228600"/>
                            <a:chExt cx="914400" cy="685800"/>
                          </a:xfrm>
                        </wpg:grpSpPr>
                        <wps:wsp>
                          <wps:cNvPr id="742" name="Rectangle 742"/>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12</w:t>
                                </w:r>
                              </w:p>
                              <w:p w:rsidR="003016C9" w:rsidRPr="00225F77" w:rsidRDefault="003016C9" w:rsidP="005C695C">
                                <w:pPr>
                                  <w:pStyle w:val="Heading1"/>
                                </w:pPr>
                                <w:bookmarkStart w:id="1460" w:name="_Toc422253466"/>
                                <w:bookmarkStart w:id="1461" w:name="_Toc422262595"/>
                                <w:bookmarkEnd w:id="1460"/>
                                <w:bookmarkEnd w:id="1461"/>
                              </w:p>
                              <w:p w:rsidR="003016C9" w:rsidRPr="002E5395" w:rsidRDefault="003016C9" w:rsidP="005C695C">
                                <w:pPr>
                                  <w:pStyle w:val="Heading1"/>
                                </w:pPr>
                                <w:bookmarkStart w:id="1462" w:name="_Toc422253467"/>
                                <w:bookmarkStart w:id="1463" w:name="_Toc422262596"/>
                                <w:bookmarkEnd w:id="1462"/>
                                <w:bookmarkEnd w:id="1463"/>
                              </w:p>
                              <w:p w:rsidR="003016C9" w:rsidRPr="002E5395" w:rsidRDefault="003016C9" w:rsidP="005C695C">
                                <w:pPr>
                                  <w:pStyle w:val="Heading1"/>
                                </w:pPr>
                                <w:bookmarkStart w:id="1464" w:name="_Toc422253468"/>
                                <w:bookmarkStart w:id="1465" w:name="_Toc422262597"/>
                                <w:bookmarkEnd w:id="1464"/>
                                <w:bookmarkEnd w:id="14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Straight Arrow Connector 743"/>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4" name="Straight Arrow Connector 744"/>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5" name="Group 745"/>
                        <wpg:cNvGrpSpPr/>
                        <wpg:grpSpPr>
                          <a:xfrm>
                            <a:off x="5486400" y="457200"/>
                            <a:ext cx="1143000" cy="571500"/>
                            <a:chOff x="-685800" y="-228600"/>
                            <a:chExt cx="1143000" cy="571500"/>
                          </a:xfrm>
                        </wpg:grpSpPr>
                        <wps:wsp>
                          <wps:cNvPr id="746" name="Rectangle 74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11</w:t>
                                </w:r>
                              </w:p>
                              <w:p w:rsidR="003016C9" w:rsidRPr="002E5395" w:rsidRDefault="003016C9" w:rsidP="005C695C">
                                <w:pPr>
                                  <w:pStyle w:val="Heading1"/>
                                </w:pPr>
                                <w:bookmarkStart w:id="1466" w:name="_Toc422253469"/>
                                <w:bookmarkStart w:id="1467" w:name="_Toc422262598"/>
                                <w:bookmarkEnd w:id="1466"/>
                                <w:bookmarkEnd w:id="1467"/>
                              </w:p>
                              <w:p w:rsidR="003016C9" w:rsidRPr="002E5395" w:rsidRDefault="003016C9" w:rsidP="005C695C">
                                <w:pPr>
                                  <w:pStyle w:val="Heading1"/>
                                </w:pPr>
                                <w:bookmarkStart w:id="1468" w:name="_Toc422253470"/>
                                <w:bookmarkStart w:id="1469" w:name="_Toc422262599"/>
                                <w:bookmarkEnd w:id="1468"/>
                                <w:bookmarkEnd w:id="14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Straight Arrow Connector 747"/>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8" name="Straight Arrow Connector 748"/>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9" name="Group 749"/>
                        <wpg:cNvGrpSpPr/>
                        <wpg:grpSpPr>
                          <a:xfrm>
                            <a:off x="457200" y="342900"/>
                            <a:ext cx="342900" cy="571500"/>
                            <a:chOff x="1257300" y="-114300"/>
                            <a:chExt cx="342900" cy="571500"/>
                          </a:xfrm>
                        </wpg:grpSpPr>
                        <wps:wsp>
                          <wps:cNvPr id="750" name="Rectangle 750"/>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w:t>
                                </w:r>
                              </w:p>
                              <w:p w:rsidR="003016C9" w:rsidRPr="002E5395" w:rsidRDefault="003016C9" w:rsidP="005C695C">
                                <w:pPr>
                                  <w:pStyle w:val="Heading1"/>
                                </w:pPr>
                                <w:bookmarkStart w:id="1470" w:name="_Toc422253471"/>
                                <w:bookmarkStart w:id="1471" w:name="_Toc422262600"/>
                                <w:bookmarkEnd w:id="1470"/>
                                <w:bookmarkEnd w:id="14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Straight Arrow Connector 753"/>
                          <wps:cNvCnPr>
                            <a:stCxn id="750"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4" name="Group 754"/>
                        <wpg:cNvGrpSpPr/>
                        <wpg:grpSpPr>
                          <a:xfrm>
                            <a:off x="1143000" y="571500"/>
                            <a:ext cx="685800" cy="457200"/>
                            <a:chOff x="1143000" y="-685800"/>
                            <a:chExt cx="685800" cy="457200"/>
                          </a:xfrm>
                        </wpg:grpSpPr>
                        <wps:wsp>
                          <wps:cNvPr id="755" name="Rectangle 755"/>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2</w:t>
                                </w:r>
                              </w:p>
                              <w:p w:rsidR="003016C9" w:rsidRPr="002E5395" w:rsidRDefault="003016C9" w:rsidP="005C695C">
                                <w:pPr>
                                  <w:pStyle w:val="Heading1"/>
                                </w:pPr>
                                <w:bookmarkStart w:id="1472" w:name="_Toc422253472"/>
                                <w:bookmarkStart w:id="1473" w:name="_Toc422262601"/>
                                <w:bookmarkEnd w:id="1472"/>
                                <w:bookmarkEnd w:id="1473"/>
                              </w:p>
                              <w:p w:rsidR="003016C9" w:rsidRPr="002E5395" w:rsidRDefault="003016C9" w:rsidP="005C695C">
                                <w:pPr>
                                  <w:pStyle w:val="Heading1"/>
                                </w:pPr>
                                <w:bookmarkStart w:id="1474" w:name="_Toc422253473"/>
                                <w:bookmarkStart w:id="1475" w:name="_Toc422262602"/>
                                <w:bookmarkEnd w:id="1474"/>
                                <w:bookmarkEnd w:id="147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Straight Arrow Connector 756"/>
                          <wps:cNvCnPr>
                            <a:stCxn id="755"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7" name="Group 757"/>
                        <wpg:cNvGrpSpPr/>
                        <wpg:grpSpPr>
                          <a:xfrm>
                            <a:off x="2286000" y="342900"/>
                            <a:ext cx="2286000" cy="1143000"/>
                            <a:chOff x="800100" y="0"/>
                            <a:chExt cx="2286000" cy="1143000"/>
                          </a:xfrm>
                        </wpg:grpSpPr>
                        <wps:wsp>
                          <wps:cNvPr id="758" name="Rectangle 758"/>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3</w:t>
                                </w:r>
                              </w:p>
                              <w:p w:rsidR="003016C9" w:rsidRPr="00C413AF" w:rsidRDefault="003016C9" w:rsidP="005C695C">
                                <w:pPr>
                                  <w:pStyle w:val="Heading1"/>
                                </w:pPr>
                                <w:bookmarkStart w:id="1476" w:name="_Toc422253474"/>
                                <w:bookmarkStart w:id="1477"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476"/>
                                <w:bookmarkEnd w:id="1477"/>
                              </w:p>
                              <w:p w:rsidR="003016C9" w:rsidRPr="002E5395" w:rsidRDefault="003016C9" w:rsidP="005C695C">
                                <w:pPr>
                                  <w:pStyle w:val="Heading1"/>
                                </w:pPr>
                                <w:bookmarkStart w:id="1478" w:name="_Toc422253475"/>
                                <w:bookmarkStart w:id="1479" w:name="_Toc422262604"/>
                                <w:bookmarkEnd w:id="1478"/>
                                <w:bookmarkEnd w:id="1479"/>
                              </w:p>
                              <w:p w:rsidR="003016C9" w:rsidRPr="002E5395" w:rsidRDefault="003016C9" w:rsidP="005C695C">
                                <w:pPr>
                                  <w:pStyle w:val="Heading1"/>
                                </w:pPr>
                                <w:bookmarkStart w:id="1480" w:name="_Toc422253476"/>
                                <w:bookmarkStart w:id="1481" w:name="_Toc422262605"/>
                                <w:bookmarkEnd w:id="1480"/>
                                <w:bookmarkEnd w:id="148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Straight Arrow Connector 759"/>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0" name="Straight Arrow Connector 760"/>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1" name="Straight Arrow Connector 761"/>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2" name="Group 762"/>
                        <wpg:cNvGrpSpPr/>
                        <wpg:grpSpPr>
                          <a:xfrm>
                            <a:off x="342900" y="1371600"/>
                            <a:ext cx="457200" cy="342900"/>
                            <a:chOff x="228600" y="-457200"/>
                            <a:chExt cx="457200" cy="342900"/>
                          </a:xfrm>
                        </wpg:grpSpPr>
                        <wps:wsp>
                          <wps:cNvPr id="763" name="Rectangle 763"/>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4</w:t>
                                </w:r>
                              </w:p>
                              <w:p w:rsidR="003016C9" w:rsidRPr="002E5395" w:rsidRDefault="003016C9" w:rsidP="005C695C">
                                <w:pPr>
                                  <w:pStyle w:val="Heading1"/>
                                </w:pPr>
                                <w:bookmarkStart w:id="1482" w:name="_Toc422253477"/>
                                <w:bookmarkStart w:id="1483" w:name="_Toc422262606"/>
                                <w:bookmarkEnd w:id="1482"/>
                                <w:bookmarkEnd w:id="1483"/>
                              </w:p>
                              <w:p w:rsidR="003016C9" w:rsidRPr="002E5395" w:rsidRDefault="003016C9" w:rsidP="005C695C">
                                <w:pPr>
                                  <w:pStyle w:val="Heading1"/>
                                </w:pPr>
                                <w:bookmarkStart w:id="1484" w:name="_Toc422253478"/>
                                <w:bookmarkStart w:id="1485" w:name="_Toc422262607"/>
                                <w:bookmarkEnd w:id="1484"/>
                                <w:bookmarkEnd w:id="14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Straight Arrow Connector 764"/>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5" name="Group 765"/>
                        <wpg:cNvGrpSpPr/>
                        <wpg:grpSpPr>
                          <a:xfrm>
                            <a:off x="1485900" y="1028700"/>
                            <a:ext cx="342900" cy="685800"/>
                            <a:chOff x="0" y="-342900"/>
                            <a:chExt cx="342900" cy="685800"/>
                          </a:xfrm>
                        </wpg:grpSpPr>
                        <wps:wsp>
                          <wps:cNvPr id="766" name="Rectangle 76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5</w:t>
                                </w:r>
                              </w:p>
                              <w:p w:rsidR="003016C9" w:rsidRPr="002E5395" w:rsidRDefault="003016C9" w:rsidP="005C695C">
                                <w:pPr>
                                  <w:pStyle w:val="Heading1"/>
                                </w:pPr>
                                <w:bookmarkStart w:id="1486" w:name="_Toc422253479"/>
                                <w:bookmarkStart w:id="1487" w:name="_Toc422262608"/>
                                <w:bookmarkEnd w:id="1486"/>
                                <w:bookmarkEnd w:id="1487"/>
                              </w:p>
                              <w:p w:rsidR="003016C9" w:rsidRPr="002E5395" w:rsidRDefault="003016C9" w:rsidP="005C695C">
                                <w:pPr>
                                  <w:pStyle w:val="Heading1"/>
                                </w:pPr>
                                <w:bookmarkStart w:id="1488" w:name="_Toc422253480"/>
                                <w:bookmarkStart w:id="1489" w:name="_Toc422262609"/>
                                <w:bookmarkEnd w:id="1488"/>
                                <w:bookmarkEnd w:id="14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Straight Arrow Connector 767"/>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8" name="Group 768"/>
                        <wpg:cNvGrpSpPr/>
                        <wpg:grpSpPr>
                          <a:xfrm>
                            <a:off x="1028700" y="1828800"/>
                            <a:ext cx="914400" cy="571500"/>
                            <a:chOff x="-571500" y="-228600"/>
                            <a:chExt cx="914400" cy="571500"/>
                          </a:xfrm>
                        </wpg:grpSpPr>
                        <wps:wsp>
                          <wps:cNvPr id="769" name="Rectangle 76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6</w:t>
                                </w:r>
                              </w:p>
                              <w:p w:rsidR="003016C9" w:rsidRPr="002E5395" w:rsidRDefault="003016C9" w:rsidP="005C695C">
                                <w:pPr>
                                  <w:pStyle w:val="Heading1"/>
                                </w:pPr>
                                <w:bookmarkStart w:id="1490" w:name="_Toc422253481"/>
                                <w:bookmarkStart w:id="1491" w:name="_Toc422262610"/>
                                <w:bookmarkEnd w:id="1490"/>
                                <w:bookmarkEnd w:id="1491"/>
                              </w:p>
                              <w:p w:rsidR="003016C9" w:rsidRPr="002E5395" w:rsidRDefault="003016C9" w:rsidP="005C695C">
                                <w:pPr>
                                  <w:pStyle w:val="Heading1"/>
                                </w:pPr>
                                <w:bookmarkStart w:id="1492" w:name="_Toc422253482"/>
                                <w:bookmarkStart w:id="1493" w:name="_Toc422262611"/>
                                <w:bookmarkEnd w:id="1492"/>
                                <w:bookmarkEnd w:id="149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Straight Arrow Connector 770"/>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1" name="Group 771"/>
                        <wpg:cNvGrpSpPr/>
                        <wpg:grpSpPr>
                          <a:xfrm>
                            <a:off x="2514600" y="1485900"/>
                            <a:ext cx="914400" cy="571500"/>
                            <a:chOff x="-1371600" y="1714500"/>
                            <a:chExt cx="914400" cy="571500"/>
                          </a:xfrm>
                        </wpg:grpSpPr>
                        <wps:wsp>
                          <wps:cNvPr id="772" name="Rectangle 772"/>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9</w:t>
                                </w:r>
                              </w:p>
                              <w:p w:rsidR="003016C9" w:rsidRPr="002E5395" w:rsidRDefault="003016C9" w:rsidP="005C695C">
                                <w:pPr>
                                  <w:pStyle w:val="Heading1"/>
                                </w:pPr>
                                <w:bookmarkStart w:id="1494" w:name="_Toc422253483"/>
                                <w:bookmarkStart w:id="1495" w:name="_Toc422262612"/>
                                <w:bookmarkEnd w:id="1494"/>
                                <w:bookmarkEnd w:id="1495"/>
                              </w:p>
                              <w:p w:rsidR="003016C9" w:rsidRPr="002E5395" w:rsidRDefault="003016C9" w:rsidP="005C695C">
                                <w:pPr>
                                  <w:pStyle w:val="Heading1"/>
                                </w:pPr>
                                <w:bookmarkStart w:id="1496" w:name="_Toc422253484"/>
                                <w:bookmarkStart w:id="1497" w:name="_Toc422262613"/>
                                <w:bookmarkEnd w:id="1496"/>
                                <w:bookmarkEnd w:id="149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Straight Arrow Connector 773"/>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4" name="Group 774"/>
                        <wpg:cNvGrpSpPr/>
                        <wpg:grpSpPr>
                          <a:xfrm>
                            <a:off x="4114800" y="114300"/>
                            <a:ext cx="2514600" cy="571500"/>
                            <a:chOff x="-1485900" y="-114300"/>
                            <a:chExt cx="2514600" cy="571500"/>
                          </a:xfrm>
                        </wpg:grpSpPr>
                        <wps:wsp>
                          <wps:cNvPr id="775" name="Rectangle 775"/>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10</w:t>
                                </w:r>
                              </w:p>
                              <w:p w:rsidR="003016C9" w:rsidRPr="002E5395" w:rsidRDefault="003016C9" w:rsidP="005C695C">
                                <w:pPr>
                                  <w:pStyle w:val="Heading1"/>
                                </w:pPr>
                                <w:bookmarkStart w:id="1498" w:name="_Toc422253485"/>
                                <w:bookmarkStart w:id="1499" w:name="_Toc422262614"/>
                                <w:bookmarkEnd w:id="1498"/>
                                <w:bookmarkEnd w:id="1499"/>
                              </w:p>
                              <w:p w:rsidR="003016C9" w:rsidRPr="002E5395" w:rsidRDefault="003016C9" w:rsidP="005C695C">
                                <w:pPr>
                                  <w:pStyle w:val="Heading1"/>
                                </w:pPr>
                                <w:bookmarkStart w:id="1500" w:name="_Toc422253486"/>
                                <w:bookmarkStart w:id="1501" w:name="_Toc422262615"/>
                                <w:bookmarkEnd w:id="1500"/>
                                <w:bookmarkEnd w:id="15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Straight Arrow Connector 776"/>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77" name="Rectangle 777"/>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13</w:t>
                                </w:r>
                              </w:p>
                              <w:p w:rsidR="003016C9" w:rsidRPr="002E5395" w:rsidRDefault="003016C9" w:rsidP="005C695C">
                                <w:pPr>
                                  <w:pStyle w:val="Heading1"/>
                                </w:pPr>
                                <w:bookmarkStart w:id="1502" w:name="_Toc422253487"/>
                                <w:bookmarkStart w:id="1503" w:name="_Toc422262616"/>
                                <w:bookmarkEnd w:id="1502"/>
                                <w:bookmarkEnd w:id="1503"/>
                              </w:p>
                              <w:p w:rsidR="003016C9" w:rsidRPr="002E5395" w:rsidRDefault="003016C9" w:rsidP="005C695C">
                                <w:pPr>
                                  <w:pStyle w:val="Heading1"/>
                                </w:pPr>
                                <w:bookmarkStart w:id="1504" w:name="_Toc422253488"/>
                                <w:bookmarkStart w:id="1505" w:name="_Toc422262617"/>
                                <w:bookmarkEnd w:id="1504"/>
                                <w:bookmarkEnd w:id="15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8" name="Group 778"/>
                        <wpg:cNvGrpSpPr/>
                        <wpg:grpSpPr>
                          <a:xfrm>
                            <a:off x="2171700" y="0"/>
                            <a:ext cx="571500" cy="457200"/>
                            <a:chOff x="-228600" y="0"/>
                            <a:chExt cx="571500" cy="457200"/>
                          </a:xfrm>
                        </wpg:grpSpPr>
                        <wps:wsp>
                          <wps:cNvPr id="779" name="Rectangle 77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7</w:t>
                                </w:r>
                              </w:p>
                              <w:p w:rsidR="003016C9" w:rsidRPr="0043284C" w:rsidRDefault="003016C9" w:rsidP="005C695C">
                                <w:pPr>
                                  <w:pStyle w:val="Heading1"/>
                                </w:pPr>
                                <w:bookmarkStart w:id="1506" w:name="_Toc422253489"/>
                                <w:bookmarkStart w:id="1507" w:name="_Toc422262618"/>
                                <w:bookmarkEnd w:id="1506"/>
                                <w:bookmarkEnd w:id="1507"/>
                              </w:p>
                              <w:p w:rsidR="003016C9" w:rsidRPr="002E5395" w:rsidRDefault="003016C9" w:rsidP="005C695C">
                                <w:pPr>
                                  <w:pStyle w:val="Heading1"/>
                                </w:pPr>
                                <w:bookmarkStart w:id="1508" w:name="_Toc422253490"/>
                                <w:bookmarkStart w:id="1509" w:name="_Toc422262619"/>
                                <w:bookmarkEnd w:id="1508"/>
                                <w:bookmarkEnd w:id="150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Straight Arrow Connector 780"/>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81" name="Group 781"/>
                        <wpg:cNvGrpSpPr/>
                        <wpg:grpSpPr>
                          <a:xfrm>
                            <a:off x="3543300" y="1943100"/>
                            <a:ext cx="1485900" cy="571500"/>
                            <a:chOff x="0" y="0"/>
                            <a:chExt cx="1485900" cy="571500"/>
                          </a:xfrm>
                        </wpg:grpSpPr>
                        <wps:wsp>
                          <wps:cNvPr id="782" name="Rectangle 782"/>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8</w:t>
                                </w:r>
                              </w:p>
                              <w:p w:rsidR="003016C9" w:rsidRPr="0043284C" w:rsidRDefault="003016C9" w:rsidP="005C695C">
                                <w:pPr>
                                  <w:pStyle w:val="Heading1"/>
                                </w:pPr>
                                <w:bookmarkStart w:id="1510" w:name="_Toc422253491"/>
                                <w:bookmarkStart w:id="1511" w:name="_Toc422262620"/>
                                <w:bookmarkEnd w:id="1510"/>
                                <w:bookmarkEnd w:id="1511"/>
                              </w:p>
                              <w:p w:rsidR="003016C9" w:rsidRPr="002E5395" w:rsidRDefault="003016C9" w:rsidP="005C695C">
                                <w:pPr>
                                  <w:pStyle w:val="Heading1"/>
                                </w:pPr>
                                <w:bookmarkStart w:id="1512" w:name="_Toc422253492"/>
                                <w:bookmarkStart w:id="1513" w:name="_Toc422262621"/>
                                <w:bookmarkEnd w:id="1512"/>
                                <w:bookmarkEnd w:id="15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raight Arrow Connector 783"/>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84" name="Straight Arrow Connector 784"/>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27228958" id="Group 740" o:spid="_x0000_s1288" style="position:absolute;left:0;text-align:left;margin-left:-18pt;margin-top:1.9pt;width:495pt;height:198pt;z-index:251676160;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">
                <v:group id="Group 741" o:spid="_x0000_s1289"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rect id="Rectangle 742" o:spid="_x0000_s1290"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Yb8QA&#10;AADcAAAADwAAAGRycy9kb3ducmV2LnhtbESP0WoCMRRE3wv9h3ALfZGaVey2bI0igtBXt37AJbnd&#10;xG5u1k10t/16Iwh9HGbmDLNcj74VF+qjC6xgNi1AEOtgHDcKDl+7l3cQMSEbbAOTgl+KsF49Piyx&#10;MmHgPV3q1IgM4VihAptSV0kZtSWPcRo64ux9h95jyrJvpOlxyHDfynlRlNKj47xgsaOtJf1Tn70C&#10;LfXi3LrJ0Z1Kuxvq8m9SvB6Ven4aNx8gEo3pP3xvfxoFb4s5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y2G/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12</w:t>
                          </w:r>
                        </w:p>
                        <w:p w:rsidR="003016C9" w:rsidRPr="00225F77" w:rsidRDefault="003016C9" w:rsidP="005C695C">
                          <w:pPr>
                            <w:pStyle w:val="Heading1"/>
                          </w:pPr>
                          <w:bookmarkStart w:id="1514" w:name="_Toc422253466"/>
                          <w:bookmarkStart w:id="1515" w:name="_Toc422262595"/>
                          <w:bookmarkEnd w:id="1514"/>
                          <w:bookmarkEnd w:id="1515"/>
                        </w:p>
                        <w:p w:rsidR="003016C9" w:rsidRPr="002E5395" w:rsidRDefault="003016C9" w:rsidP="005C695C">
                          <w:pPr>
                            <w:pStyle w:val="Heading1"/>
                          </w:pPr>
                          <w:bookmarkStart w:id="1516" w:name="_Toc422253467"/>
                          <w:bookmarkStart w:id="1517" w:name="_Toc422262596"/>
                          <w:bookmarkEnd w:id="1516"/>
                          <w:bookmarkEnd w:id="1517"/>
                        </w:p>
                        <w:p w:rsidR="003016C9" w:rsidRPr="002E5395" w:rsidRDefault="003016C9" w:rsidP="005C695C">
                          <w:pPr>
                            <w:pStyle w:val="Heading1"/>
                          </w:pPr>
                          <w:bookmarkStart w:id="1518" w:name="_Toc422253468"/>
                          <w:bookmarkStart w:id="1519" w:name="_Toc422262597"/>
                          <w:bookmarkEnd w:id="1518"/>
                          <w:bookmarkEnd w:id="1519"/>
                        </w:p>
                      </w:txbxContent>
                    </v:textbox>
                  </v:rect>
                  <v:shape id="Straight Arrow Connector 743" o:spid="_x0000_s1291"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94UMUAAADcAAAADwAAAGRycy9kb3ducmV2LnhtbESP0WrCQBRE3wv+w3IF3+qmtVRJXcWK&#10;pa0gRJsPuGSvSWr2bsiuZvP33UKhj8PMnGGW62AacaPO1ZYVPEwTEMSF1TWXCvKvt/sFCOeRNTaW&#10;ScFADtar0d0SU217PtLt5EsRIexSVFB536ZSuqIig25qW+LonW1n0EfZlVJ32Ee4aeRjkjxLgzXH&#10;hQpb2lZUXE5Xo6CfhfchC5/Z95CfOdvv/GtuD0pNxmHzAsJT8P/hv/aHVjB/ms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94UMUAAADcAAAADwAAAAAAAAAA&#10;AAAAAAChAgAAZHJzL2Rvd25yZXYueG1sUEsFBgAAAAAEAAQA+QAAAJMDAAAAAA==&#10;" strokecolor="red" strokeweight="1pt">
                    <v:stroke endarrow="block" endarrowwidth="narrow"/>
                    <v:shadow on="t" color="black" opacity="24903f" origin=",.5" offset="0,.55556mm"/>
                  </v:shape>
                  <v:shape id="Straight Arrow Connector 744" o:spid="_x0000_s1292"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XbMEAAADcAAAADwAAAGRycy9kb3ducmV2LnhtbESPQYvCMBSE7wv+h/AEb2uqiJauUUQQ&#10;xJ5Wl54fzbMtNi+lSbT+eyMseBxm5htmvR1MK+7Uu8aygtk0AUFcWt1wpeDvcvhOQTiPrLG1TAqe&#10;5GC7GX2tMdP2wb90P/tKRAi7DBXU3neZlK6syaCb2o44elfbG/RR9pXUPT4i3LRyniRLabDhuFBj&#10;R/uayts5GAWhOBRccBpO+SxftrucLiENSk3Gw+4HhKfBf8L/7aNWsFo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rFdswQAAANwAAAAPAAAAAAAAAAAAAAAA&#10;AKECAABkcnMvZG93bnJldi54bWxQSwUGAAAAAAQABAD5AAAAjwMAAAAA&#10;" strokecolor="red" strokeweight="1pt">
                    <v:stroke endarrow="block" endarrowwidth="narrow"/>
                    <v:shadow on="t" color="black" opacity="24903f" origin=",.5" offset="0,.55556mm"/>
                  </v:shape>
                </v:group>
                <v:group id="Group 745" o:spid="_x0000_s1293"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JC/MYAAADcAAAADwAAAGRycy9kb3ducmV2LnhtbESPQWvCQBSE7wX/w/IE&#10;b3UTNVqiq4jY0kMoVAult0f2mQSzb0N2TeK/dwuFHoeZ+YbZ7AZTi45aV1lWEE8jEMS51RUXCr7O&#10;r88vIJxH1lhbJgV3crDbjp42mGrb8yd1J1+IAGGXooLS+yaV0uUlGXRT2xAH72Jbgz7ItpC6xT7A&#10;TS1nUbSUBisOCyU2dCgpv55uRsFbj/1+Hh+77Ho53H/Oycd3FpNSk/GwX4PwNPj/8F/7XStYLR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kkL8xgAAANwA&#10;AAAPAAAAAAAAAAAAAAAAAKoCAABkcnMvZG93bnJldi54bWxQSwUGAAAAAAQABAD6AAAAnQMAAAAA&#10;">
                  <v:rect id="Rectangle 746" o:spid="_x0000_s1294"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ebMQA&#10;AADcAAAADwAAAGRycy9kb3ducmV2LnhtbESP0WoCMRRE3wv9h3ALvkjNVuxWVqMUQeir237AJbnd&#10;xG5utpvorv16Iwh9HGbmDLPejr4VZ+qjC6zgZVaAINbBOG4UfH3un5cgYkI22AYmBReKsN08Pqyx&#10;MmHgA53r1IgM4VihAptSV0kZtSWPcRY64ux9h95jyrJvpOlxyHDfynlRlNKj47xgsaOdJf1Tn7wC&#10;LfXi1Lrp0f2Wdj/U5d+0eD0qNXka31cgEo3pP3xvfxgFb4sSbmfyEZ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J3mz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11</w:t>
                          </w:r>
                        </w:p>
                        <w:p w:rsidR="003016C9" w:rsidRPr="002E5395" w:rsidRDefault="003016C9" w:rsidP="005C695C">
                          <w:pPr>
                            <w:pStyle w:val="Heading1"/>
                          </w:pPr>
                          <w:bookmarkStart w:id="1520" w:name="_Toc422253469"/>
                          <w:bookmarkStart w:id="1521" w:name="_Toc422262598"/>
                          <w:bookmarkEnd w:id="1520"/>
                          <w:bookmarkEnd w:id="1521"/>
                        </w:p>
                        <w:p w:rsidR="003016C9" w:rsidRPr="002E5395" w:rsidRDefault="003016C9" w:rsidP="005C695C">
                          <w:pPr>
                            <w:pStyle w:val="Heading1"/>
                          </w:pPr>
                          <w:bookmarkStart w:id="1522" w:name="_Toc422253470"/>
                          <w:bookmarkStart w:id="1523" w:name="_Toc422262599"/>
                          <w:bookmarkEnd w:id="1522"/>
                          <w:bookmarkEnd w:id="1523"/>
                        </w:p>
                      </w:txbxContent>
                    </v:textbox>
                  </v:rect>
                  <v:shape id="Straight Arrow Connector 747" o:spid="_x0000_s1295"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7JG8EAAADcAAAADwAAAGRycy9kb3ducmV2LnhtbESPQYvCMBSE74L/ITzBm6aKaKlGEUFY&#10;7GlVen40z7bYvJQm0e6/NwsLexxm5htmdxhMK17Uu8aygsU8AUFcWt1wpeB+O89SEM4ja2wtk4If&#10;cnDYj0c7zLR98ze9rr4SEcIuQwW1910mpStrMujmtiOO3sP2Bn2UfSV1j+8IN61cJslaGmw4LtTY&#10;0amm8nkNRkEozgUXnIZLvsjX7TGnW0iDUtPJcNyC8DT4//Bf+0sr2Kw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fskbwQAAANwAAAAPAAAAAAAAAAAAAAAA&#10;AKECAABkcnMvZG93bnJldi54bWxQSwUGAAAAAAQABAD5AAAAjwMAAAAA&#10;" strokecolor="red" strokeweight="1pt">
                    <v:stroke endarrow="block" endarrowwidth="narrow"/>
                    <v:shadow on="t" color="black" opacity="24903f" origin=",.5" offset="0,.55556mm"/>
                  </v:shape>
                  <v:shape id="Straight Arrow Connector 748" o:spid="_x0000_s1296"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Fdab8AAADcAAAADwAAAGRycy9kb3ducmV2LnhtbERPy4rCMBTdC/MP4Q6401QRLdW0iCAM&#10;duWDri/NnbZMc1OaRDt/bxYDszyc96GYTC+eNLrOsoLVMgFBXFvdcaPgcT8vUhDOI2vsLZOCX3JQ&#10;5B+zA2bavvhKz5tvRAxhl6GC1vshk9LVLRl0SzsQR+7bjgZ9hGMj9YivGG56uU6SrTTYcWxocaBT&#10;S/XPLRgFoTpXXHEaLuWq3PbHku4hDUrNP6fjHoSnyf+L/9xfWsFuE9fGM/EIyPw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Fdab8AAADcAAAADwAAAAAAAAAAAAAAAACh&#10;AgAAZHJzL2Rvd25yZXYueG1sUEsFBgAAAAAEAAQA+QAAAI0DAAAAAA==&#10;" strokecolor="red" strokeweight="1pt">
                    <v:stroke endarrow="block" endarrowwidth="narrow"/>
                    <v:shadow on="t" color="black" opacity="24903f" origin=",.5" offset="0,.55556mm"/>
                  </v:shape>
                </v:group>
                <v:group id="Group 749" o:spid="_x0000_s1297"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I+ccAAADcAAAADwAAAGRycy9kb3ducmV2LnhtbESPT2vCQBTE74LfYXlC&#10;b3UTa22NriJSSw+hoBaKt0f2mQSzb0N2mz/fvlsoeBxm5jfMetubSrTUuNKygngagSDOrC45V/B1&#10;Pjy+gnAeWWNlmRQM5GC7GY/WmGjb8ZHak89FgLBLUEHhfZ1I6bKCDLqprYmDd7WNQR9kk0vdYBfg&#10;ppKzKFpIgyWHhQJr2heU3U4/RsF7h93uKX5r09t1P1zOz5/faUxKPUz63QqEp97fw//tD63gZb6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I+ccAAADc&#10;AAAADwAAAAAAAAAAAAAAAACqAgAAZHJzL2Rvd25yZXYueG1sUEsFBgAAAAAEAAQA+gAAAJ4DAAAA&#10;AA==&#10;">
                  <v:rect id="Rectangle 750" o:spid="_x0000_s1298"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1XsAA&#10;AADcAAAADwAAAGRycy9kb3ducmV2LnhtbERP3WrCMBS+H/gO4QjeyEwnsxvVKGMg7HadD3BIzppo&#10;c9I10VaffrkQvPz4/je70bfiQn10gRW8LAoQxDoYx42Cw8/++R1ETMgG28Ck4EoRdtvJ0wYrEwb+&#10;pkudGpFDOFaowKbUVVJGbcljXISOOHO/ofeYMuwbaXoccrhv5bIoSunRcW6w2NGnJX2qz16Blvr1&#10;3Lr50f2Vdj/U5W1erI5KzabjxxpEojE9xHf3l1Hwtsr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V1XsAAAADcAAAADwAAAAAAAAAAAAAAAACYAgAAZHJzL2Rvd25y&#10;ZXYueG1sUEsFBgAAAAAEAAQA9QAAAIUDAAAAAA==&#10;" fillcolor="#faff7d" strokecolor="red">
                    <v:shadow on="t" color="black" opacity="22937f" origin=",.5" offset="0,.63889mm"/>
                    <v:textbox>
                      <w:txbxContent>
                        <w:p w:rsidR="003016C9" w:rsidRDefault="003016C9" w:rsidP="005C695C">
                          <w:pPr>
                            <w:jc w:val="center"/>
                            <w:rPr>
                              <w:color w:val="000000"/>
                            </w:rPr>
                          </w:pPr>
                          <w:r>
                            <w:rPr>
                              <w:color w:val="000000"/>
                            </w:rPr>
                            <w:t>1</w:t>
                          </w:r>
                        </w:p>
                        <w:p w:rsidR="003016C9" w:rsidRPr="002E5395" w:rsidRDefault="003016C9" w:rsidP="005C695C">
                          <w:pPr>
                            <w:pStyle w:val="Heading1"/>
                          </w:pPr>
                          <w:bookmarkStart w:id="1524" w:name="_Toc422253471"/>
                          <w:bookmarkStart w:id="1525" w:name="_Toc422262600"/>
                          <w:bookmarkEnd w:id="1524"/>
                          <w:bookmarkEnd w:id="1525"/>
                        </w:p>
                      </w:txbxContent>
                    </v:textbox>
                  </v:rect>
                  <v:shape id="Straight Arrow Connector 753" o:spid="_x0000_s1299"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5M8cAAADcAAAADwAAAGRycy9kb3ducmV2LnhtbESP3WrCQBSE7wt9h+UUvCm6aaWtRlcJ&#10;AUERin+0t8fsMQlmz4bsauLbu0Khl8PMfMNM552pxJUaV1pW8DaIQBBnVpecKzjsF/0RCOeRNVaW&#10;ScGNHMxnz09TjLVteUvXnc9FgLCLUUHhfR1L6bKCDLqBrYmDd7KNQR9kk0vdYBvgppLvUfQpDZYc&#10;FgqsKS0oO+8uRsE2qU/H42+y3qQ/l/H362qTntetUr2XLpmA8NT5//Bfe6kVfH0M4X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8vkzxwAAANwAAAAPAAAAAAAA&#10;AAAAAAAAAKECAABkcnMvZG93bnJldi54bWxQSwUGAAAAAAQABAD5AAAAlQMAAAAA&#10;" strokecolor="red" strokeweight="1pt">
                    <v:stroke endarrow="block" endarrowwidth="narrow"/>
                    <v:shadow on="t" color="black" opacity="24903f" origin=",.5" offset="0,.55556mm"/>
                  </v:shape>
                </v:group>
                <v:group id="Group 754" o:spid="_x0000_s1300"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rect id="Rectangle 755" o:spid="_x0000_s1301"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WxsQA&#10;AADcAAAADwAAAGRycy9kb3ducmV2LnhtbESPwWrDMBBE74X8g9hCLyGRW2K3uFFCKQR6rdsPWKSN&#10;pdRaOZYSu/36KhDIcZiZN8x6O/lOnGmILrCCx2UBglgH47hV8P21W7yAiAnZYBeYFPxShO1mdrfG&#10;2oSRP+ncpFZkCMcaFdiU+lrKqC15jMvQE2dvHwaPKcuhlWbAMcN9J5+KopIeHecFiz29W9I/zckr&#10;0FKvTp2bH9yxsruxqf7mRXlQ6uF+ensFkWhKt/C1/WEUPJc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C1sb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2</w:t>
                          </w:r>
                        </w:p>
                        <w:p w:rsidR="003016C9" w:rsidRPr="002E5395" w:rsidRDefault="003016C9" w:rsidP="005C695C">
                          <w:pPr>
                            <w:pStyle w:val="Heading1"/>
                          </w:pPr>
                          <w:bookmarkStart w:id="1526" w:name="_Toc422253472"/>
                          <w:bookmarkStart w:id="1527" w:name="_Toc422262601"/>
                          <w:bookmarkEnd w:id="1526"/>
                          <w:bookmarkEnd w:id="1527"/>
                        </w:p>
                        <w:p w:rsidR="003016C9" w:rsidRPr="002E5395" w:rsidRDefault="003016C9" w:rsidP="005C695C">
                          <w:pPr>
                            <w:pStyle w:val="Heading1"/>
                          </w:pPr>
                          <w:bookmarkStart w:id="1528" w:name="_Toc422253473"/>
                          <w:bookmarkStart w:id="1529" w:name="_Toc422262602"/>
                          <w:bookmarkEnd w:id="1528"/>
                          <w:bookmarkEnd w:id="1529"/>
                        </w:p>
                      </w:txbxContent>
                    </v:textbox>
                  </v:rect>
                  <v:shape id="Straight Arrow Connector 756" o:spid="_x0000_s1302"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6XcIAAADcAAAADwAAAGRycy9kb3ducmV2LnhtbESPQYvCMBSE74L/ITxhb5q6sL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6XcIAAADcAAAADwAAAAAAAAAAAAAA&#10;AAChAgAAZHJzL2Rvd25yZXYueG1sUEsFBgAAAAAEAAQA+QAAAJADAAAAAA==&#10;" strokecolor="red" strokeweight="1pt">
                    <v:stroke endarrow="block" endarrowwidth="narrow"/>
                    <v:shadow on="t" color="black" opacity="24903f" origin=",.5" offset="0,.55556mm"/>
                  </v:shape>
                </v:group>
                <v:group id="Group 757" o:spid="_x0000_s1303"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XvzcYAAADcAAAADwAAAGRycy9kb3ducmV2LnhtbESPT2vCQBTE7wW/w/IK&#10;3uomSqqkriJSpQcpNBFKb4/sMwlm34bsNn++fbdQ6HGYmd8w2/1oGtFT52rLCuJFBIK4sLrmUsE1&#10;Pz1tQDiPrLGxTAomcrDfzR62mGo78Af1mS9FgLBLUUHlfZtK6YqKDLqFbYmDd7OdQR9kV0rd4RDg&#10;ppHLKHqWBmsOCxW2dKyouGffRsF5wOGwil/7y/12nL7y5P3zEpNS88fx8ALC0+j/w3/tN61gna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1e/NxgAAANwA&#10;AAAPAAAAAAAAAAAAAAAAAKoCAABkcnMvZG93bnJldi54bWxQSwUGAAAAAAQABAD6AAAAnQMAAAAA&#10;">
                  <v:rect id="Rectangle 758" o:spid="_x0000_s1304"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N5WMAA&#10;AADcAAAADwAAAGRycy9kb3ducmV2LnhtbERP3WrCMBS+H/gO4QjeyEwnsxvVKGMg7HadD3BIzppo&#10;c9I10VaffrkQvPz4/je70bfiQn10gRW8LAoQxDoYx42Cw8/++R1ETMgG28Ck4EoRdtvJ0wYrEwb+&#10;pkudGpFDOFaowKbUVVJGbcljXISOOHO/ofeYMuwbaXoccrhv5bIoSunRcW6w2NGnJX2qz16Blvr1&#10;3Lr50f2Vdj/U5W1erI5KzabjxxpEojE9xHf3l1Hwtspr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QN5WMAAAADcAAAADwAAAAAAAAAAAAAAAACYAgAAZHJzL2Rvd25y&#10;ZXYueG1sUEsFBgAAAAAEAAQA9QAAAIUDAAAAAA==&#10;" fillcolor="#faff7d" strokecolor="red">
                    <v:shadow on="t" color="black" opacity="22937f" origin=",.5" offset="0,.63889mm"/>
                    <v:textbox>
                      <w:txbxContent>
                        <w:p w:rsidR="003016C9" w:rsidRDefault="003016C9" w:rsidP="005C695C">
                          <w:pPr>
                            <w:jc w:val="center"/>
                            <w:rPr>
                              <w:color w:val="000000"/>
                            </w:rPr>
                          </w:pPr>
                          <w:r>
                            <w:rPr>
                              <w:color w:val="000000"/>
                            </w:rPr>
                            <w:t>3</w:t>
                          </w:r>
                        </w:p>
                        <w:p w:rsidR="003016C9" w:rsidRPr="00C413AF" w:rsidRDefault="003016C9" w:rsidP="005C695C">
                          <w:pPr>
                            <w:pStyle w:val="Heading1"/>
                          </w:pPr>
                          <w:bookmarkStart w:id="1530" w:name="_Toc422253474"/>
                          <w:bookmarkStart w:id="1531"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530"/>
                          <w:bookmarkEnd w:id="1531"/>
                        </w:p>
                        <w:p w:rsidR="003016C9" w:rsidRPr="002E5395" w:rsidRDefault="003016C9" w:rsidP="005C695C">
                          <w:pPr>
                            <w:pStyle w:val="Heading1"/>
                          </w:pPr>
                          <w:bookmarkStart w:id="1532" w:name="_Toc422253475"/>
                          <w:bookmarkStart w:id="1533" w:name="_Toc422262604"/>
                          <w:bookmarkEnd w:id="1532"/>
                          <w:bookmarkEnd w:id="1533"/>
                        </w:p>
                        <w:p w:rsidR="003016C9" w:rsidRPr="002E5395" w:rsidRDefault="003016C9" w:rsidP="005C695C">
                          <w:pPr>
                            <w:pStyle w:val="Heading1"/>
                          </w:pPr>
                          <w:bookmarkStart w:id="1534" w:name="_Toc422253476"/>
                          <w:bookmarkStart w:id="1535" w:name="_Toc422262605"/>
                          <w:bookmarkEnd w:id="1534"/>
                          <w:bookmarkEnd w:id="1535"/>
                        </w:p>
                      </w:txbxContent>
                    </v:textbox>
                  </v:rect>
                  <v:shape id="Straight Arrow Connector 759" o:spid="_x0000_s1305"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RuL8IAAADcAAAADwAAAGRycy9kb3ducmV2LnhtbESPQYvCMBSE74L/ITzBm6YKar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HRuL8IAAADcAAAADwAAAAAAAAAAAAAA&#10;AAChAgAAZHJzL2Rvd25yZXYueG1sUEsFBgAAAAAEAAQA+QAAAJADAAAAAA==&#10;" strokecolor="red" strokeweight="1pt">
                    <v:stroke endarrow="block" endarrowwidth="narrow"/>
                    <v:shadow on="t" color="black" opacity="24903f" origin=",.5" offset="0,.55556mm"/>
                  </v:shape>
                  <v:shape id="Straight Arrow Connector 760" o:spid="_x0000_s1306"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IND74AAADcAAAADwAAAGRycy9kb3ducmV2LnhtbERPTYvCMBC9C/6HMII3Td1Dt1SjiCDI&#10;9qQuPQ/N2BabSWkSrf/eHASPj/e92Y2mEw8aXGtZwWqZgCCurG65VvB/PS4yEM4ja+wsk4IXOdht&#10;p5MN5to++UyPi69FDGGXo4LG+z6X0lUNGXRL2xNH7mYHgz7CoZZ6wGcMN538SZJUGmw5NjTY06Gh&#10;6n4JRkEojyWXnIW/YlWk3b6ga8iCUvPZuF+D8DT6r/jjPmkFv2mcH8/EIyC3b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TIg0PvgAAANwAAAAPAAAAAAAAAAAAAAAAAKEC&#10;AABkcnMvZG93bnJldi54bWxQSwUGAAAAAAQABAD5AAAAjAMAAAAA&#10;" strokecolor="red" strokeweight="1pt">
                    <v:stroke endarrow="block" endarrowwidth="narrow"/>
                    <v:shadow on="t" color="black" opacity="24903f" origin=",.5" offset="0,.55556mm"/>
                  </v:shape>
                  <v:shape id="Straight Arrow Connector 761" o:spid="_x0000_s1307"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AIYscAAADcAAAADwAAAGRycy9kb3ducmV2LnhtbESPW2vCQBSE3wv+h+UUfCm6sQ9eUlcJ&#10;AaEiiDfa12P2mASzZ0N2Nem/7wqCj8PMfMPMl52pxJ0aV1pWMBpGIIgzq0vOFZyOq8EUhPPIGivL&#10;pOCPHCwXvbc5xtq2vKf7weciQNjFqKDwvo6ldFlBBt3Q1sTBu9jGoA+yyaVusA1wU8nPKBpLgyWH&#10;hQJrSgvKroebUbBP6sv5/JtsdunPbbb9WO/S66ZVqv/eJV8gPHX+FX62v7WCyXgEjzPhCM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AAhixwAAANwAAAAPAAAAAAAA&#10;AAAAAAAAAKECAABkcnMvZG93bnJldi54bWxQSwUGAAAAAAQABAD5AAAAlQMAAAAA&#10;" strokecolor="red" strokeweight="1pt">
                    <v:stroke endarrow="block" endarrowwidth="narrow"/>
                    <v:shadow on="t" color="black" opacity="24903f" origin=",.5" offset="0,.55556mm"/>
                  </v:shape>
                </v:group>
                <v:group id="Group 762" o:spid="_x0000_s1308"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rect id="Rectangle 763" o:spid="_x0000_s1309"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hlMQA&#10;AADcAAAADwAAAGRycy9kb3ducmV2LnhtbESP0WoCMRRE34X+Q7gFX6RmW+1WtkYpBcHXbvsBl+R2&#10;E93cbDfRXfv1TUHwcZiZM8x6O/pWnKmPLrCCx3kBglgH47hR8PW5e1iBiAnZYBuYFFwownZzN1lj&#10;ZcLAH3SuUyMyhGOFCmxKXSVl1JY8xnnoiLP3HXqPKcu+kabHIcN9K5+KopQeHecFix29W9LH+uQV&#10;aKmXp9bNDu6ntLuhLn9nxfNBqen9+PYKItGYbuFre28UvJQL+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IZT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4</w:t>
                          </w:r>
                        </w:p>
                        <w:p w:rsidR="003016C9" w:rsidRPr="002E5395" w:rsidRDefault="003016C9" w:rsidP="005C695C">
                          <w:pPr>
                            <w:pStyle w:val="Heading1"/>
                          </w:pPr>
                          <w:bookmarkStart w:id="1536" w:name="_Toc422253477"/>
                          <w:bookmarkStart w:id="1537" w:name="_Toc422262606"/>
                          <w:bookmarkEnd w:id="1536"/>
                          <w:bookmarkEnd w:id="1537"/>
                        </w:p>
                        <w:p w:rsidR="003016C9" w:rsidRPr="002E5395" w:rsidRDefault="003016C9" w:rsidP="005C695C">
                          <w:pPr>
                            <w:pStyle w:val="Heading1"/>
                          </w:pPr>
                          <w:bookmarkStart w:id="1538" w:name="_Toc422253478"/>
                          <w:bookmarkStart w:id="1539" w:name="_Toc422262607"/>
                          <w:bookmarkEnd w:id="1538"/>
                          <w:bookmarkEnd w:id="1539"/>
                        </w:p>
                      </w:txbxContent>
                    </v:textbox>
                  </v:rect>
                  <v:shape id="Straight Arrow Connector 764" o:spid="_x0000_s1310"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kLDMIAAADcAAAADwAAAGRycy9kb3ducmV2LnhtbESPQYvCMBSE74L/ITxhb5q6LLVUo4gg&#10;LPa0Kj0/mmdbbF5Kk2j995uFBY/DzHzDbHaj6cSDBtdaVrBcJCCIK6tbrhVcL8d5BsJ5ZI2dZVLw&#10;Ige77XSywVzbJ//Q4+xrESHsclTQeN/nUrqqIYNuYXvi6N3sYNBHOdRSD/iMcNPJzyRJpcGW40KD&#10;PR0aqu7nYBSE8lhyyVk4Fcsi7fYFXUIWlPqYjfs1CE+jf4f/299awSr9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kLDMIAAADcAAAADwAAAAAAAAAAAAAA&#10;AAChAgAAZHJzL2Rvd25yZXYueG1sUEsFBgAAAAAEAAQA+QAAAJADAAAAAA==&#10;" strokecolor="red" strokeweight="1pt">
                    <v:stroke endarrow="block" endarrowwidth="narrow"/>
                    <v:shadow on="t" color="black" opacity="24903f" origin=",.5" offset="0,.55556mm"/>
                  </v:shape>
                </v:group>
                <v:group id="Group 765" o:spid="_x0000_s1311"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rect id="Rectangle 766" o:spid="_x0000_s131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CDMMA&#10;AADcAAAADwAAAGRycy9kb3ducmV2LnhtbESP0UoDMRRE3wX/IVzBl9JmFU1l27QUoeCraz/gklw3&#10;aTc3203aXf16Iwg+DjNzhllvp9CJKw3JR9bwsKhAEJtoPbcaDh/7+QuIlJEtdpFJwxcl2G5ub9ZY&#10;2zjyO12b3IoC4VSjBpdzX0uZjKOAaRF74uJ9xiFgLnJopR1wLPDQyceqUjKg57LgsKdXR+bUXIIG&#10;I83TpfOzoz8rtx8b9T2rno9a399NuxWITFP+D/+136yGpVL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yCDM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5</w:t>
                          </w:r>
                        </w:p>
                        <w:p w:rsidR="003016C9" w:rsidRPr="002E5395" w:rsidRDefault="003016C9" w:rsidP="005C695C">
                          <w:pPr>
                            <w:pStyle w:val="Heading1"/>
                          </w:pPr>
                          <w:bookmarkStart w:id="1540" w:name="_Toc422253479"/>
                          <w:bookmarkStart w:id="1541" w:name="_Toc422262608"/>
                          <w:bookmarkEnd w:id="1540"/>
                          <w:bookmarkEnd w:id="1541"/>
                        </w:p>
                        <w:p w:rsidR="003016C9" w:rsidRPr="002E5395" w:rsidRDefault="003016C9" w:rsidP="005C695C">
                          <w:pPr>
                            <w:pStyle w:val="Heading1"/>
                          </w:pPr>
                          <w:bookmarkStart w:id="1542" w:name="_Toc422253480"/>
                          <w:bookmarkStart w:id="1543" w:name="_Toc422262609"/>
                          <w:bookmarkEnd w:id="1542"/>
                          <w:bookmarkEnd w:id="1543"/>
                        </w:p>
                      </w:txbxContent>
                    </v:textbox>
                  </v:rect>
                  <v:shape id="Straight Arrow Connector 767" o:spid="_x0000_s1313"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uVe8IAAADcAAAADwAAAGRycy9kb3ducmV2LnhtbESPT4vCMBTE78J+h/AWvNlUD7VUo8iC&#10;sNiTf+j50bxtyzYvpUm0++03guBxmJnfMNv9ZHpxp9F1lhUskxQEcW11x42C2/W4yEE4j6yxt0wK&#10;/sjBfvcx22Kh7YPPdL/4RkQIuwIVtN4PhZSubsmgS+xAHL0fOxr0UY6N1CM+Itz0cpWmmTTYcVxo&#10;caCvlurfSzAKQnWsuOI8nMplmfWHkq4hD0rNP6fDBoSnyb/Dr/a3VrDO1v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uVe8IAAADcAAAADwAAAAAAAAAAAAAA&#10;AAChAgAAZHJzL2Rvd25yZXYueG1sUEsFBgAAAAAEAAQA+QAAAJADAAAAAA==&#10;" strokecolor="red" strokeweight="1pt">
                    <v:stroke endarrow="block" endarrowwidth="narrow"/>
                    <v:shadow on="t" color="black" opacity="24903f" origin=",.5" offset="0,.55556mm"/>
                  </v:shape>
                </v:group>
                <v:group id="Group 768" o:spid="_x0000_s1314"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axAsMAAADcAAAADwAAAGRycy9kb3ducmV2LnhtbERPTWvCQBC9F/wPywi9&#10;1U2UWoluQpBaepBCVRBvQ3ZMQrKzIbtN4r/vHgo9Pt73LptMKwbqXW1ZQbyIQBAXVtdcKricDy8b&#10;EM4ja2wtk4IHOcjS2dMOE21H/qbh5EsRQtglqKDyvkukdEVFBt3CdsSBu9veoA+wL6XucQzhppXL&#10;KFpLgzWHhgo72ldUNKcfo+BjxDFfxe/DsbnvH7fz69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JrECwwAAANwAAAAP&#10;AAAAAAAAAAAAAAAAAKoCAABkcnMvZG93bnJldi54bWxQSwUGAAAAAAQABAD6AAAAmgMAAAAA&#10;">
                  <v:rect id="Rectangle 769" o:spid="_x0000_s131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WfsQA&#10;AADcAAAADwAAAGRycy9kb3ducmV2LnhtbESP0WoCMRRE34X+Q7gFX6RmW3Rrt0YpBcHXbvsBl+S6&#10;id3cbDfRXfv1TUHwcZiZM8x6O/pWnKmPLrCCx3kBglgH47hR8PW5e1iBiAnZYBuYFFwownZzN1lj&#10;ZcLAH3SuUyMyhGOFCmxKXSVl1JY8xnnoiLN3CL3HlGXfSNPjkOG+lU9FUUqPjvOCxY7eLenv+uQV&#10;aKkXp9bNju6ntLuhLn9nxfKo1PR+fHsFkWhMt/C1vTcKnssX+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Fn7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6</w:t>
                          </w:r>
                        </w:p>
                        <w:p w:rsidR="003016C9" w:rsidRPr="002E5395" w:rsidRDefault="003016C9" w:rsidP="005C695C">
                          <w:pPr>
                            <w:pStyle w:val="Heading1"/>
                          </w:pPr>
                          <w:bookmarkStart w:id="1544" w:name="_Toc422253481"/>
                          <w:bookmarkStart w:id="1545" w:name="_Toc422262610"/>
                          <w:bookmarkEnd w:id="1544"/>
                          <w:bookmarkEnd w:id="1545"/>
                        </w:p>
                        <w:p w:rsidR="003016C9" w:rsidRPr="002E5395" w:rsidRDefault="003016C9" w:rsidP="005C695C">
                          <w:pPr>
                            <w:pStyle w:val="Heading1"/>
                          </w:pPr>
                          <w:bookmarkStart w:id="1546" w:name="_Toc422253482"/>
                          <w:bookmarkStart w:id="1547" w:name="_Toc422262611"/>
                          <w:bookmarkEnd w:id="1546"/>
                          <w:bookmarkEnd w:id="1547"/>
                        </w:p>
                      </w:txbxContent>
                    </v:textbox>
                  </v:rect>
                  <v:shape id="Straight Arrow Connector 770" o:spid="_x0000_s1316"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smsIAAADcAAAADwAAAGRycy9kb3ducmV2LnhtbERP3WrCMBS+F3yHcITdzXQOdHRGmeLY&#10;HAid6wMcmmNbbU5Kk9n07c2F4OXH979cB9OIK3WutqzgZZqAIC6srrlUkP99Pr+BcB5ZY2OZFAzk&#10;YL0aj5aYatvzL12PvhQxhF2KCirv21RKV1Rk0E1tSxy5k+0M+gi7UuoO+xhuGjlLkrk0WHNsqLCl&#10;bUXF5fhvFPSv4WvIwj47D/mJs5+d3+T2oNTTJHy8g/AU/EN8d39rBYtFnB/PxCMgV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smsIAAADcAAAADwAAAAAAAAAAAAAA&#10;AAChAgAAZHJzL2Rvd25yZXYueG1sUEsFBgAAAAAEAAQA+QAAAJADAAAAAA==&#10;" strokecolor="red" strokeweight="1pt">
                    <v:stroke endarrow="block" endarrowwidth="narrow"/>
                    <v:shadow on="t" color="black" opacity="24903f" origin=",.5" offset="0,.55556mm"/>
                  </v:shape>
                </v:group>
                <v:group id="Group 771" o:spid="_x0000_s1317"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rect id="Rectangle 772" o:spid="_x0000_s1318"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4S0sQA&#10;AADcAAAADwAAAGRycy9kb3ducmV2LnhtbESP0WoCMRRE3wv9h3ALfZGaVexatkaRguCrWz/gktxu&#10;Yjc32010t/16Iwh9HGbmDLPajL4VF+qjC6xgNi1AEOtgHDcKjp+7lzcQMSEbbAOTgl+KsFk/Pqyw&#10;MmHgA13q1IgM4VihAptSV0kZtSWPcRo64ux9hd5jyrJvpOlxyHDfynlRlNKj47xgsaMPS/q7PnsF&#10;WurFuXWTk/sp7W6oy79J8XpS6vlp3L6DSDSm//C9vTcKls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EtL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9</w:t>
                          </w:r>
                        </w:p>
                        <w:p w:rsidR="003016C9" w:rsidRPr="002E5395" w:rsidRDefault="003016C9" w:rsidP="005C695C">
                          <w:pPr>
                            <w:pStyle w:val="Heading1"/>
                          </w:pPr>
                          <w:bookmarkStart w:id="1548" w:name="_Toc422253483"/>
                          <w:bookmarkStart w:id="1549" w:name="_Toc422262612"/>
                          <w:bookmarkEnd w:id="1548"/>
                          <w:bookmarkEnd w:id="1549"/>
                        </w:p>
                        <w:p w:rsidR="003016C9" w:rsidRPr="002E5395" w:rsidRDefault="003016C9" w:rsidP="005C695C">
                          <w:pPr>
                            <w:pStyle w:val="Heading1"/>
                          </w:pPr>
                          <w:bookmarkStart w:id="1550" w:name="_Toc422253484"/>
                          <w:bookmarkStart w:id="1551" w:name="_Toc422262613"/>
                          <w:bookmarkEnd w:id="1550"/>
                          <w:bookmarkEnd w:id="1551"/>
                        </w:p>
                      </w:txbxContent>
                    </v:textbox>
                  </v:rect>
                  <v:shape id="Straight Arrow Connector 773" o:spid="_x0000_s1319"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FpcEAAADcAAAADwAAAGRycy9kb3ducmV2LnhtbESPQYvCMBSE74L/ITzBm6YqaKlGEUFY&#10;7GlVen40z7bYvJQm0e6/NwsLexxm5htmdxhMK17Uu8aygsU8AUFcWt1wpeB+O89SEM4ja2wtk4If&#10;cnDYj0c7zLR98ze9rr4SEcIuQwW1910mpStrMujmtiOO3sP2Bn2UfSV1j+8IN61cJslaGmw4LtTY&#10;0amm8nkNRkEozgUXnIZLvsjX7TGnW0iDUtPJcNyC8DT4//Bf+0sr2GxW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KQWlwQAAANwAAAAPAAAAAAAAAAAAAAAA&#10;AKECAABkcnMvZG93bnJldi54bWxQSwUGAAAAAAQABAD5AAAAjwMAAAAA&#10;" strokecolor="red" strokeweight="1pt">
                    <v:stroke endarrow="block" endarrowwidth="narrow"/>
                    <v:shadow on="t" color="black" opacity="24903f" origin=",.5" offset="0,.55556mm"/>
                  </v:shape>
                </v:group>
                <v:group id="Group 774" o:spid="_x0000_s1320"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rect id="Rectangle 775" o:spid="_x0000_s1321"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KpsQA&#10;AADcAAAADwAAAGRycy9kb3ducmV2LnhtbESP0WoCMRRE34X+Q7gFX6RmLbqWrVGkIPS1qx9wSW43&#10;sZub7Sa6a7++EQp9HGbmDLPZjb4VV+qjC6xgMS9AEOtgHDcKTsfD0wuImJANtoFJwY0i7LYPkw1W&#10;Jgz8Qdc6NSJDOFaowKbUVVJGbcljnIeOOHufofeYsuwbaXocMty38rkoSunRcV6w2NGbJf1VX7wC&#10;LfXy0rrZ2X2X9jDU5c+sWJ2Vmj6O+1cQicb0H/5rvxsF6/UK7mfy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3iqb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10</w:t>
                          </w:r>
                        </w:p>
                        <w:p w:rsidR="003016C9" w:rsidRPr="002E5395" w:rsidRDefault="003016C9" w:rsidP="005C695C">
                          <w:pPr>
                            <w:pStyle w:val="Heading1"/>
                          </w:pPr>
                          <w:bookmarkStart w:id="1552" w:name="_Toc422253485"/>
                          <w:bookmarkStart w:id="1553" w:name="_Toc422262614"/>
                          <w:bookmarkEnd w:id="1552"/>
                          <w:bookmarkEnd w:id="1553"/>
                        </w:p>
                        <w:p w:rsidR="003016C9" w:rsidRPr="002E5395" w:rsidRDefault="003016C9" w:rsidP="005C695C">
                          <w:pPr>
                            <w:pStyle w:val="Heading1"/>
                          </w:pPr>
                          <w:bookmarkStart w:id="1554" w:name="_Toc422253486"/>
                          <w:bookmarkStart w:id="1555" w:name="_Toc422262615"/>
                          <w:bookmarkEnd w:id="1554"/>
                          <w:bookmarkEnd w:id="1555"/>
                        </w:p>
                      </w:txbxContent>
                    </v:textbox>
                  </v:rect>
                  <v:shape id="Straight Arrow Connector 776" o:spid="_x0000_s1322"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Gy8YAAADcAAAADwAAAGRycy9kb3ducmV2LnhtbESPT2vCQBTE74LfYXmFXkQ39qA1dZUQ&#10;ECyC+I/2+sw+k2D2bciuJv32riD0OMzMb5j5sjOVuFPjSssKxqMIBHFmdcm5gtNxNfwE4Tyyxsoy&#10;KfgjB8tFvzfHWNuW93Q/+FwECLsYFRTe17GULivIoBvZmjh4F9sY9EE2udQNtgFuKvkRRRNpsOSw&#10;UGBNaUHZ9XAzCvZJfTmff5PNLv25zbaD71163bRKvb91yRcIT53/D7/aa61gOp3A80w4An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wBsvGAAAA3AAAAA8AAAAAAAAA&#10;AAAAAAAAoQIAAGRycy9kb3ducmV2LnhtbFBLBQYAAAAABAAEAPkAAACUAwAAAAA=&#10;" strokecolor="red" strokeweight="1pt">
                    <v:stroke endarrow="block" endarrowwidth="narrow"/>
                    <v:shadow on="t" color="black" opacity="24903f" origin=",.5" offset="0,.55556mm"/>
                  </v:shape>
                  <v:rect id="Rectangle 777" o:spid="_x0000_s1323"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xSsQA&#10;AADcAAAADwAAAGRycy9kb3ducmV2LnhtbESPwWrDMBBE74X8g9hAL6GRW1K7uFFCKQR6jdsPWKSt&#10;pdRauZYSO/n6KhDocZiZN8x6O/lOnGiILrCCx2UBglgH47hV8PW5e3gBEROywS4wKThThO1mdrfG&#10;2oSR93RqUisyhGONCmxKfS1l1JY8xmXoibP3HQaPKcuhlWbAMcN9J5+KopQeHecFiz29W9I/zdEr&#10;0FKvjp1bHNxvaXdjU14WxfNBqfv59PYKItGU/sO39odRUFU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sUr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13</w:t>
                          </w:r>
                        </w:p>
                        <w:p w:rsidR="003016C9" w:rsidRPr="002E5395" w:rsidRDefault="003016C9" w:rsidP="005C695C">
                          <w:pPr>
                            <w:pStyle w:val="Heading1"/>
                          </w:pPr>
                          <w:bookmarkStart w:id="1556" w:name="_Toc422253487"/>
                          <w:bookmarkStart w:id="1557" w:name="_Toc422262616"/>
                          <w:bookmarkEnd w:id="1556"/>
                          <w:bookmarkEnd w:id="1557"/>
                        </w:p>
                        <w:p w:rsidR="003016C9" w:rsidRPr="002E5395" w:rsidRDefault="003016C9" w:rsidP="005C695C">
                          <w:pPr>
                            <w:pStyle w:val="Heading1"/>
                          </w:pPr>
                          <w:bookmarkStart w:id="1558" w:name="_Toc422253488"/>
                          <w:bookmarkStart w:id="1559" w:name="_Toc422262617"/>
                          <w:bookmarkEnd w:id="1558"/>
                          <w:bookmarkEnd w:id="1559"/>
                        </w:p>
                      </w:txbxContent>
                    </v:textbox>
                  </v:rect>
                </v:group>
                <v:group id="Group 778" o:spid="_x0000_s1324"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rect id="Rectangle 779" o:spid="_x0000_s132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Ao8QA&#10;AADcAAAADwAAAGRycy9kb3ducmV2LnhtbESPUUvDMBSF3wX/Q7iCL8OlirZbXTZEGPhq5w+4JHdN&#10;tuamNtla/fVGGOzxcM75Dme1mXwnzjREF1jB47wAQayDcdwq+NptHxYgYkI22AUmBT8UYbO+vVlh&#10;bcLIn3RuUisyhGONCmxKfS1l1JY8xnnoibO3D4PHlOXQSjPgmOG+k09FUUqPjvOCxZ7eLeljc/IK&#10;tNTPp87NDu67tNuxKX9nxctBqfu76e0VRKIpXcOX9odRUFVL+D+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6gKP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7</w:t>
                          </w:r>
                        </w:p>
                        <w:p w:rsidR="003016C9" w:rsidRPr="0043284C" w:rsidRDefault="003016C9" w:rsidP="005C695C">
                          <w:pPr>
                            <w:pStyle w:val="Heading1"/>
                          </w:pPr>
                          <w:bookmarkStart w:id="1560" w:name="_Toc422253489"/>
                          <w:bookmarkStart w:id="1561" w:name="_Toc422262618"/>
                          <w:bookmarkEnd w:id="1560"/>
                          <w:bookmarkEnd w:id="1561"/>
                        </w:p>
                        <w:p w:rsidR="003016C9" w:rsidRPr="002E5395" w:rsidRDefault="003016C9" w:rsidP="005C695C">
                          <w:pPr>
                            <w:pStyle w:val="Heading1"/>
                          </w:pPr>
                          <w:bookmarkStart w:id="1562" w:name="_Toc422253490"/>
                          <w:bookmarkStart w:id="1563" w:name="_Toc422262619"/>
                          <w:bookmarkEnd w:id="1562"/>
                          <w:bookmarkEnd w:id="1563"/>
                        </w:p>
                      </w:txbxContent>
                    </v:textbox>
                  </v:rect>
                  <v:shape id="Straight Arrow Connector 780" o:spid="_x0000_s1326"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7r9b8AAADcAAAADwAAAGRycy9kb3ducmV2LnhtbERPz2vCMBS+D/Y/hDfwNlN36EptKjIQ&#10;xnqyjp4fzbMtNi+lSbT+9+YgePz4fhe7xYziSrMbLCvYrBMQxK3VA3cK/k+HzwyE88gaR8uk4E4O&#10;duX7W4G5tjc+0rX2nYgh7HJU0Hs/5VK6tieDbm0n4sid7WzQRzh3Us94i+FmlF9JkkqDA8eGHif6&#10;6am91MEoCM2h4Yaz8FdtqnTcV3QKWVBq9bHstyA8Lf4lfrp/tYLvLM6PZ+IRkO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y7r9b8AAADcAAAADwAAAAAAAAAAAAAAAACh&#10;AgAAZHJzL2Rvd25yZXYueG1sUEsFBgAAAAAEAAQA+QAAAI0DAAAAAA==&#10;" strokecolor="red" strokeweight="1pt">
                    <v:stroke endarrow="block" endarrowwidth="narrow"/>
                    <v:shadow on="t" color="black" opacity="24903f" origin=",.5" offset="0,.55556mm"/>
                  </v:shape>
                </v:group>
                <v:group id="Group 781" o:spid="_x0000_s1327"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rect id="Rectangle 782" o:spid="_x0000_s1328"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i9cQA&#10;AADcAAAADwAAAGRycy9kb3ducmV2LnhtbESP0WoCMRRE3wv9h3ALfZGaVexWtkaRguCrWz/gktxu&#10;Yjc32010t/16Iwh9HGbmDLPajL4VF+qjC6xgNi1AEOtgHDcKjp+7lyWImJANtoFJwS9F2KwfH1ZY&#10;mTDwgS51akSGcKxQgU2pq6SM2pLHOA0dcfa+Qu8xZdk30vQ4ZLhv5bwoSunRcV6w2NGHJf1dn70C&#10;LfXi3LrJyf2UdjfU5d+keD0p9fw0bt9BJBrTf/je3hsFb8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LYvX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8</w:t>
                          </w:r>
                        </w:p>
                        <w:p w:rsidR="003016C9" w:rsidRPr="0043284C" w:rsidRDefault="003016C9" w:rsidP="005C695C">
                          <w:pPr>
                            <w:pStyle w:val="Heading1"/>
                          </w:pPr>
                          <w:bookmarkStart w:id="1564" w:name="_Toc422253491"/>
                          <w:bookmarkStart w:id="1565" w:name="_Toc422262620"/>
                          <w:bookmarkEnd w:id="1564"/>
                          <w:bookmarkEnd w:id="1565"/>
                        </w:p>
                        <w:p w:rsidR="003016C9" w:rsidRPr="002E5395" w:rsidRDefault="003016C9" w:rsidP="005C695C">
                          <w:pPr>
                            <w:pStyle w:val="Heading1"/>
                          </w:pPr>
                          <w:bookmarkStart w:id="1566" w:name="_Toc422253492"/>
                          <w:bookmarkStart w:id="1567" w:name="_Toc422262621"/>
                          <w:bookmarkEnd w:id="1566"/>
                          <w:bookmarkEnd w:id="1567"/>
                        </w:p>
                      </w:txbxContent>
                    </v:textbox>
                  </v:rect>
                  <v:shape id="Straight Arrow Connector 783" o:spid="_x0000_s1329"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1gsIAAADcAAAADwAAAGRycy9kb3ducmV2LnhtbESPT4vCMBTE74LfITxhbzbVBbdUo4gg&#10;yPbkH3p+NM+22LyUJtHut98sCHscZuY3zGY3mk48aXCtZQWLJAVBXFndcq3gdj3OMxDOI2vsLJOC&#10;H3Kw204nG8y1ffGZnhdfiwhhl6OCxvs+l9JVDRl0ie2Jo3e3g0Ef5VBLPeArwk0nl2m6kgZbjgsN&#10;9nRoqHpcglEQymPJJWfhu1gUq25f0DVkQamP2bhfg/A0+v/wu33SCr6yT/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1gsIAAADcAAAADwAAAAAAAAAAAAAA&#10;AAChAgAAZHJzL2Rvd25yZXYueG1sUEsFBgAAAAAEAAQA+QAAAJADAAAAAA==&#10;" strokecolor="red" strokeweight="1pt">
                    <v:stroke endarrow="block" endarrowwidth="narrow"/>
                    <v:shadow on="t" color="black" opacity="24903f" origin=",.5" offset="0,.55556mm"/>
                  </v:shape>
                  <v:shape id="Straight Arrow Connector 784" o:spid="_x0000_s1330"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9avsUAAADcAAAADwAAAGRycy9kb3ducmV2LnhtbESP0WrCQBRE3wv+w3IF3+rGWqqkrtIW&#10;S6sgpDYfcMlek9Ts3ZBdzebv3UKhj8PMnGFWm2AacaXO1ZYVzKYJCOLC6ppLBfn3+/0ShPPIGhvL&#10;pGAgB5v16G6FqbY9f9H16EsRIexSVFB536ZSuqIig25qW+LonWxn0EfZlVJ32Ee4aeRDkjxJgzXH&#10;hQpbequoOB8vRkE/Dx9DFnbZz5CfONtv/WtuD0pNxuHlGYSn4P/Df+1PrWCxfITf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9av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5C695C" w:rsidRDefault="005C695C" w:rsidP="005C695C">
      <w:pPr>
        <w:pStyle w:val="BodyText"/>
        <w:keepNext/>
        <w:spacing w:line="360" w:lineRule="auto"/>
        <w:jc w:val="center"/>
      </w:pPr>
      <w:r>
        <w:rPr>
          <w:noProof/>
        </w:rPr>
        <w:drawing>
          <wp:inline distT="0" distB="0" distL="0" distR="0" wp14:anchorId="3C5D04DF" wp14:editId="5790A5D1">
            <wp:extent cx="1438910" cy="2103716"/>
            <wp:effectExtent l="0" t="0" r="8890" b="5080"/>
            <wp:docPr id="793" name="Picture 793"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633635B7" wp14:editId="31B791D0">
            <wp:extent cx="1393755" cy="2074798"/>
            <wp:effectExtent l="0" t="0" r="3810" b="8255"/>
            <wp:docPr id="794" name="Picture 794"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6A61945A" wp14:editId="3C853EF3">
            <wp:extent cx="1424574" cy="2060575"/>
            <wp:effectExtent l="0" t="0" r="0" b="0"/>
            <wp:docPr id="795" name="Picture 795"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ECCCC96" wp14:editId="71D18E4D">
            <wp:extent cx="1438275" cy="2081125"/>
            <wp:effectExtent l="0" t="0" r="9525" b="1905"/>
            <wp:docPr id="796" name="Picture 796"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9</w:t>
      </w:r>
      <w:r>
        <w:rPr>
          <w:sz w:val="26"/>
        </w:rPr>
        <w:fldChar w:fldCharType="end"/>
      </w:r>
      <w:r w:rsidRPr="004F28A4">
        <w:rPr>
          <w:sz w:val="26"/>
        </w:rPr>
        <w:t xml:space="preserve"> Màn hình cài đặt</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7</w:t>
      </w:r>
      <w:r>
        <w:rPr>
          <w:sz w:val="26"/>
        </w:rPr>
        <w:fldChar w:fldCharType="end"/>
      </w:r>
      <w:r w:rsidRPr="004F28A4">
        <w:rPr>
          <w:sz w:val="26"/>
        </w:rPr>
        <w:t xml:space="preserve"> Bảng mô tả giao diện màn hình cài đặt</w:t>
      </w: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Pr="0049048D" w:rsidRDefault="005C695C" w:rsidP="005524E1">
      <w:pPr>
        <w:pStyle w:val="BodyText"/>
        <w:numPr>
          <w:ilvl w:val="0"/>
          <w:numId w:val="101"/>
        </w:numPr>
        <w:spacing w:line="360" w:lineRule="auto"/>
        <w:contextualSpacing/>
        <w:jc w:val="both"/>
        <w:outlineLvl w:val="4"/>
        <w:rPr>
          <w:b/>
        </w:rPr>
      </w:pPr>
      <w:bookmarkStart w:id="1568" w:name="_Toc422262622"/>
      <w:r w:rsidRPr="00F05E97">
        <w:rPr>
          <w:b/>
        </w:rPr>
        <w:t xml:space="preserve">Màn hình </w:t>
      </w:r>
      <w:r w:rsidR="0049048D">
        <w:rPr>
          <w:b/>
        </w:rPr>
        <w:t>chi tiết của shop</w:t>
      </w:r>
      <w:bookmarkEnd w:id="1568"/>
    </w:p>
    <w:p w:rsidR="005C695C" w:rsidRDefault="005C695C" w:rsidP="005C695C">
      <w:pPr>
        <w:pStyle w:val="BodyText"/>
        <w:keepNext/>
        <w:spacing w:line="360" w:lineRule="auto"/>
        <w:jc w:val="center"/>
      </w:pPr>
      <w:r>
        <w:rPr>
          <w:noProof/>
        </w:rPr>
        <w:drawing>
          <wp:inline distT="0" distB="0" distL="0" distR="0" wp14:anchorId="0F4D0AD3" wp14:editId="19A4F508">
            <wp:extent cx="1780399" cy="2670598"/>
            <wp:effectExtent l="0" t="0" r="0" b="0"/>
            <wp:docPr id="797" name="Picture 797"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10</w:t>
      </w:r>
      <w:r>
        <w:rPr>
          <w:sz w:val="26"/>
        </w:rPr>
        <w:fldChar w:fldCharType="end"/>
      </w:r>
      <w:r w:rsidRPr="004F28A4">
        <w:rPr>
          <w:sz w:val="26"/>
        </w:rPr>
        <w:t xml:space="preserve"> Màn hình bản đồ thực </w:t>
      </w:r>
      <w:r>
        <w:rPr>
          <w:sz w:val="26"/>
        </w:rPr>
        <w:t>tại tăng cường</w:t>
      </w:r>
    </w:p>
    <w:p w:rsidR="005C695C" w:rsidRDefault="005C695C" w:rsidP="005C695C">
      <w:pPr>
        <w:pStyle w:val="BodyText"/>
        <w:keepNext/>
        <w:spacing w:line="360" w:lineRule="auto"/>
        <w:ind w:left="720"/>
      </w:pPr>
      <w:r>
        <w:rPr>
          <w:b/>
          <w:noProof/>
        </w:rPr>
        <w:lastRenderedPageBreak/>
        <w:drawing>
          <wp:inline distT="0" distB="0" distL="0" distR="0" wp14:anchorId="6858E61B" wp14:editId="35808E79">
            <wp:extent cx="2332355" cy="3200400"/>
            <wp:effectExtent l="0" t="0" r="4445" b="0"/>
            <wp:docPr id="798" name="Picture 798"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1FE68AAE" wp14:editId="6A62FD11">
            <wp:extent cx="2327275" cy="3200400"/>
            <wp:effectExtent l="0" t="0" r="9525" b="0"/>
            <wp:docPr id="799" name="Picture 799"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5C695C" w:rsidRPr="004F28A4" w:rsidRDefault="005C695C" w:rsidP="005C695C">
      <w:pPr>
        <w:pStyle w:val="Caption"/>
        <w:rPr>
          <w:b w:val="0"/>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11</w:t>
      </w:r>
      <w:r>
        <w:rPr>
          <w:sz w:val="26"/>
        </w:rPr>
        <w:fldChar w:fldCharType="end"/>
      </w:r>
      <w:r w:rsidRPr="004F28A4">
        <w:rPr>
          <w:sz w:val="26"/>
        </w:rPr>
        <w:t xml:space="preserve"> Màn hình tìm đường</w:t>
      </w:r>
    </w:p>
    <w:p w:rsidR="005C695C" w:rsidRDefault="005C695C" w:rsidP="005C695C">
      <w:pPr>
        <w:pStyle w:val="BodyText"/>
        <w:spacing w:line="360" w:lineRule="auto"/>
        <w:ind w:left="720"/>
        <w:rPr>
          <w:b/>
          <w:lang w:val="vi-VN"/>
        </w:rPr>
      </w:pPr>
    </w:p>
    <w:p w:rsidR="005C695C" w:rsidRDefault="005C695C" w:rsidP="005C695C">
      <w:pPr>
        <w:pStyle w:val="BodyText"/>
        <w:keepNext/>
        <w:spacing w:line="360" w:lineRule="auto"/>
        <w:jc w:val="center"/>
      </w:pPr>
      <w:r>
        <w:rPr>
          <w:noProof/>
        </w:rPr>
        <w:lastRenderedPageBreak/>
        <w:drawing>
          <wp:inline distT="0" distB="0" distL="0" distR="0" wp14:anchorId="7293566E" wp14:editId="1967B153">
            <wp:extent cx="2483234" cy="3724698"/>
            <wp:effectExtent l="0" t="0" r="6350" b="9525"/>
            <wp:docPr id="800" name="Picture 800"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12</w:t>
      </w:r>
      <w:r>
        <w:rPr>
          <w:sz w:val="26"/>
        </w:rPr>
        <w:fldChar w:fldCharType="end"/>
      </w:r>
      <w:r w:rsidRPr="004F28A4">
        <w:rPr>
          <w:sz w:val="26"/>
        </w:rPr>
        <w:t xml:space="preserve"> Màn hình báo cáo sai phạm</w:t>
      </w:r>
    </w:p>
    <w:p w:rsidR="005C695C" w:rsidRPr="008F2F99" w:rsidRDefault="005C695C" w:rsidP="005C695C">
      <w:pPr>
        <w:pStyle w:val="BodyText"/>
        <w:spacing w:line="360" w:lineRule="auto"/>
        <w:ind w:left="360"/>
        <w:contextualSpacing/>
        <w:jc w:val="both"/>
        <w:outlineLvl w:val="2"/>
        <w:rPr>
          <w:b/>
        </w:rPr>
      </w:pPr>
      <w:bookmarkStart w:id="1569" w:name="_Toc422262623"/>
      <w:r>
        <w:rPr>
          <w:b/>
        </w:rPr>
        <w:t>3</w:t>
      </w:r>
      <w:r w:rsidRPr="008F2F99">
        <w:rPr>
          <w:b/>
        </w:rPr>
        <w:t>.</w:t>
      </w:r>
      <w:r>
        <w:rPr>
          <w:b/>
        </w:rPr>
        <w:t>2.</w:t>
      </w:r>
      <w:r w:rsidRPr="008F2F99">
        <w:rPr>
          <w:b/>
        </w:rPr>
        <w:t>2</w:t>
      </w:r>
      <w:r>
        <w:rPr>
          <w:b/>
        </w:rPr>
        <w:t>.</w:t>
      </w:r>
      <w:r w:rsidRPr="008F2F99">
        <w:rPr>
          <w:b/>
        </w:rPr>
        <w:t xml:space="preserve"> Cài đặt</w:t>
      </w:r>
      <w:bookmarkEnd w:id="1569"/>
    </w:p>
    <w:p w:rsidR="005C695C" w:rsidRPr="008F2F99" w:rsidRDefault="005C695C" w:rsidP="00F05E97">
      <w:pPr>
        <w:pStyle w:val="Chun"/>
        <w:outlineLvl w:val="3"/>
        <w:rPr>
          <w:b/>
        </w:rPr>
      </w:pPr>
      <w:bookmarkStart w:id="1570" w:name="_Toc422262624"/>
      <w:r w:rsidRPr="00F05E97">
        <w:rPr>
          <w:i/>
        </w:rPr>
        <w:t>3.2.2.1. Cài đặt ứng dụng Android</w:t>
      </w:r>
      <w:bookmarkEnd w:id="1570"/>
    </w:p>
    <w:p w:rsidR="005C695C" w:rsidRDefault="005C695C" w:rsidP="005524E1">
      <w:pPr>
        <w:pStyle w:val="BodyText"/>
        <w:numPr>
          <w:ilvl w:val="0"/>
          <w:numId w:val="28"/>
        </w:numPr>
        <w:spacing w:line="360" w:lineRule="auto"/>
        <w:jc w:val="both"/>
      </w:pPr>
      <w:r>
        <w:t>Các công cụ và môi trường dùng để cài đặt phân hệ client</w:t>
      </w:r>
    </w:p>
    <w:p w:rsidR="005C695C" w:rsidRDefault="005C695C" w:rsidP="005524E1">
      <w:pPr>
        <w:pStyle w:val="BodyText"/>
        <w:numPr>
          <w:ilvl w:val="0"/>
          <w:numId w:val="29"/>
        </w:numPr>
        <w:spacing w:line="360" w:lineRule="auto"/>
        <w:ind w:left="1080"/>
        <w:jc w:val="both"/>
      </w:pPr>
      <w:r>
        <w:t xml:space="preserve">Công cụ phân tích và thiết kế hệ thống: </w:t>
      </w:r>
      <w:hyperlink r:id="rId50" w:history="1">
        <w:r w:rsidRPr="00742211">
          <w:rPr>
            <w:rStyle w:val="Hyperlink"/>
          </w:rPr>
          <w:t>http://www.draw.io</w:t>
        </w:r>
      </w:hyperlink>
      <w:r>
        <w:rPr>
          <w:rStyle w:val="Hyperlink"/>
        </w:rPr>
        <w:t>.</w:t>
      </w:r>
    </w:p>
    <w:p w:rsidR="005C695C" w:rsidRDefault="005C695C" w:rsidP="005524E1">
      <w:pPr>
        <w:pStyle w:val="BodyText"/>
        <w:numPr>
          <w:ilvl w:val="0"/>
          <w:numId w:val="29"/>
        </w:numPr>
        <w:spacing w:line="360" w:lineRule="auto"/>
        <w:ind w:left="1080"/>
        <w:jc w:val="both"/>
      </w:pPr>
      <w:r>
        <w:t>Công cụ phác thảo prototype giao diện: Photoshop, Microsoft PowerPoint</w:t>
      </w:r>
    </w:p>
    <w:p w:rsidR="005C695C" w:rsidRDefault="005C695C" w:rsidP="005524E1">
      <w:pPr>
        <w:pStyle w:val="BodyText"/>
        <w:numPr>
          <w:ilvl w:val="0"/>
          <w:numId w:val="29"/>
        </w:numPr>
        <w:spacing w:line="360" w:lineRule="auto"/>
        <w:ind w:left="1080"/>
        <w:jc w:val="both"/>
      </w:pPr>
      <w:r>
        <w:t>Môi trường để lập trình : Xcode 5.0</w:t>
      </w:r>
    </w:p>
    <w:p w:rsidR="005C695C" w:rsidRDefault="005C695C" w:rsidP="005524E1">
      <w:pPr>
        <w:pStyle w:val="BodyText"/>
        <w:numPr>
          <w:ilvl w:val="0"/>
          <w:numId w:val="29"/>
        </w:numPr>
        <w:spacing w:line="360" w:lineRule="auto"/>
        <w:ind w:left="1080"/>
        <w:jc w:val="both"/>
      </w:pPr>
      <w:r>
        <w:t>Môi trường đã thử nghiệm và cài đặt : Silmulator iOS 7.0, Iphone 3GS 6.0, Iphone 5 7.1.</w:t>
      </w:r>
    </w:p>
    <w:p w:rsidR="005C695C" w:rsidRDefault="005C695C" w:rsidP="005C695C">
      <w:pPr>
        <w:pStyle w:val="BodyText"/>
        <w:spacing w:line="360" w:lineRule="auto"/>
        <w:jc w:val="both"/>
      </w:pPr>
    </w:p>
    <w:p w:rsidR="005C695C" w:rsidRDefault="005C695C" w:rsidP="005524E1">
      <w:pPr>
        <w:pStyle w:val="BodyText"/>
        <w:numPr>
          <w:ilvl w:val="0"/>
          <w:numId w:val="28"/>
        </w:numPr>
        <w:spacing w:line="360" w:lineRule="auto"/>
        <w:jc w:val="both"/>
      </w:pPr>
      <w:r>
        <w:t xml:space="preserve">Các yêu cầu </w:t>
      </w:r>
    </w:p>
    <w:p w:rsidR="005C695C" w:rsidRDefault="005C695C" w:rsidP="005524E1">
      <w:pPr>
        <w:pStyle w:val="BodyText"/>
        <w:numPr>
          <w:ilvl w:val="0"/>
          <w:numId w:val="30"/>
        </w:numPr>
        <w:spacing w:line="360" w:lineRule="auto"/>
        <w:ind w:left="1080"/>
        <w:jc w:val="both"/>
      </w:pPr>
      <w:r>
        <w:lastRenderedPageBreak/>
        <w:t>iPhone có hệ điều hành iOS 7.0 trở lên</w:t>
      </w:r>
    </w:p>
    <w:p w:rsidR="005C695C" w:rsidRDefault="005C695C" w:rsidP="005524E1">
      <w:pPr>
        <w:pStyle w:val="BodyText"/>
        <w:numPr>
          <w:ilvl w:val="0"/>
          <w:numId w:val="30"/>
        </w:numPr>
        <w:spacing w:line="360" w:lineRule="auto"/>
        <w:ind w:left="1080"/>
        <w:jc w:val="both"/>
      </w:pPr>
      <w:r>
        <w:t>Hỗ trợ kết nối internet bằng 3G hoặc Wifi</w:t>
      </w:r>
    </w:p>
    <w:p w:rsidR="005C695C" w:rsidRPr="00F037C3" w:rsidRDefault="005C695C" w:rsidP="00F05E97">
      <w:pPr>
        <w:pStyle w:val="Chun"/>
        <w:outlineLvl w:val="3"/>
        <w:rPr>
          <w:b/>
        </w:rPr>
      </w:pPr>
      <w:bookmarkStart w:id="1571" w:name="_Toc422262625"/>
      <w:r w:rsidRPr="00F05E97">
        <w:rPr>
          <w:i/>
        </w:rPr>
        <w:t>3.2.2.2. Các vấn đề trong quá trình lập trình trên Android:</w:t>
      </w:r>
      <w:bookmarkEnd w:id="1571"/>
    </w:p>
    <w:p w:rsidR="005C695C" w:rsidRPr="00F037C3" w:rsidRDefault="000A6567" w:rsidP="005524E1">
      <w:pPr>
        <w:pStyle w:val="BodyText"/>
        <w:numPr>
          <w:ilvl w:val="0"/>
          <w:numId w:val="101"/>
        </w:numPr>
        <w:spacing w:line="360" w:lineRule="auto"/>
        <w:contextualSpacing/>
        <w:jc w:val="both"/>
        <w:outlineLvl w:val="4"/>
        <w:rPr>
          <w:b/>
        </w:rPr>
      </w:pPr>
      <w:bookmarkStart w:id="1572" w:name="_Toc422262626"/>
      <w:r>
        <w:rPr>
          <w:b/>
        </w:rPr>
        <w:t>Cài đặt các model để giao tiếp với webservices</w:t>
      </w:r>
      <w:bookmarkEnd w:id="1572"/>
    </w:p>
    <w:p w:rsidR="005C695C" w:rsidRPr="00F037C3" w:rsidRDefault="005C695C" w:rsidP="005524E1">
      <w:pPr>
        <w:pStyle w:val="BodyText"/>
        <w:numPr>
          <w:ilvl w:val="0"/>
          <w:numId w:val="28"/>
        </w:numPr>
        <w:spacing w:line="360" w:lineRule="auto"/>
        <w:jc w:val="both"/>
        <w:rPr>
          <w:b/>
        </w:rPr>
      </w:pPr>
      <w:r w:rsidRPr="00F037C3">
        <w:rPr>
          <w:b/>
        </w:rPr>
        <w:t>Vấn đề</w:t>
      </w:r>
    </w:p>
    <w:p w:rsidR="005C695C" w:rsidRDefault="005C695C" w:rsidP="005C695C">
      <w:pPr>
        <w:pStyle w:val="BodyText"/>
        <w:spacing w:line="360" w:lineRule="auto"/>
        <w:ind w:firstLine="720"/>
        <w:jc w:val="both"/>
      </w:pPr>
      <w:r>
        <w:t>Phân hệ client không thể vận hành được nếu thiếu webservice, vì thế nên cần đảm bảo client và webservice giao tiếp một cách logic, nhanh và chính xác nhất</w:t>
      </w:r>
    </w:p>
    <w:p w:rsidR="005C695C" w:rsidRDefault="005C695C" w:rsidP="005524E1">
      <w:pPr>
        <w:pStyle w:val="BodyText"/>
        <w:numPr>
          <w:ilvl w:val="0"/>
          <w:numId w:val="28"/>
        </w:numPr>
        <w:spacing w:line="360" w:lineRule="auto"/>
        <w:jc w:val="both"/>
      </w:pPr>
      <w:r w:rsidRPr="00F037C3">
        <w:rPr>
          <w:b/>
        </w:rPr>
        <w:t>Giải pháp</w:t>
      </w:r>
    </w:p>
    <w:p w:rsidR="005C695C" w:rsidRDefault="005C695C" w:rsidP="005C695C">
      <w:pPr>
        <w:pStyle w:val="BodyText"/>
        <w:spacing w:line="360" w:lineRule="auto"/>
        <w:ind w:firstLine="720"/>
        <w:jc w:val="both"/>
      </w:pPr>
      <w:r>
        <w:t>Cần một đối tượng đảm nhận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5C695C" w:rsidRPr="00F037C3" w:rsidRDefault="005C695C" w:rsidP="005524E1">
      <w:pPr>
        <w:pStyle w:val="BodyText"/>
        <w:numPr>
          <w:ilvl w:val="0"/>
          <w:numId w:val="31"/>
        </w:numPr>
        <w:spacing w:line="360" w:lineRule="auto"/>
        <w:jc w:val="both"/>
        <w:rPr>
          <w:b/>
        </w:rPr>
      </w:pPr>
      <w:r w:rsidRPr="00F037C3">
        <w:rPr>
          <w:b/>
        </w:rPr>
        <w:t>Cài đặt</w:t>
      </w:r>
    </w:p>
    <w:p w:rsidR="005C695C" w:rsidRDefault="005C695C" w:rsidP="005524E1">
      <w:pPr>
        <w:pStyle w:val="BodyText"/>
        <w:numPr>
          <w:ilvl w:val="0"/>
          <w:numId w:val="24"/>
        </w:numPr>
        <w:spacing w:line="360" w:lineRule="auto"/>
        <w:contextualSpacing/>
      </w:pPr>
      <w:r>
        <w:t>Copy framework vào trong project</w:t>
      </w:r>
    </w:p>
    <w:p w:rsidR="005C695C" w:rsidRDefault="005C695C" w:rsidP="005524E1">
      <w:pPr>
        <w:pStyle w:val="BodyText"/>
        <w:numPr>
          <w:ilvl w:val="0"/>
          <w:numId w:val="24"/>
        </w:numPr>
        <w:spacing w:line="360" w:lineRule="auto"/>
        <w:contextualSpacing/>
      </w:pPr>
      <w:r>
        <w:t>Import thư viện của AFNetworking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5C695C" w:rsidRDefault="005C695C" w:rsidP="005524E1">
      <w:pPr>
        <w:pStyle w:val="BodyText"/>
        <w:numPr>
          <w:ilvl w:val="0"/>
          <w:numId w:val="25"/>
        </w:numPr>
        <w:spacing w:line="360" w:lineRule="auto"/>
      </w:pPr>
      <w:r>
        <w:t>Khai báo biến manager quản lý các phương thức giao tiếp:</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if (!_manager) _manager = [AFHTTPRequestOperationManager manager];</w:t>
      </w:r>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_manager;</w:t>
      </w:r>
    </w:p>
    <w:p w:rsidR="005C695C" w:rsidRDefault="005C695C" w:rsidP="005C695C">
      <w:pPr>
        <w:pStyle w:val="Chun"/>
        <w:rPr>
          <w:color w:val="000000"/>
        </w:rPr>
      </w:pPr>
      <w:r>
        <w:rPr>
          <w:color w:val="000000"/>
        </w:rPr>
        <w:t>Khi muốn giao tiếp với webservice thì qui định url, parametter (nếu phương thức POST) và thực thi qua biến manager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*parameters = @{@"name": self.name.text,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POST:URL.absoluteString</w:t>
      </w:r>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parameters:parameters success:^(AFHTTPRequestOperation*operation, id responseObject) {//success} failure:^(AFHTTPRequestOperation *operation, NSError *error)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jc w:val="both"/>
      </w:pPr>
      <w:r>
        <w:t>Thực thi các xử lý với dữ liệu trả về ở trong block success hoặc xử lý lỗi ở block failure.</w:t>
      </w:r>
    </w:p>
    <w:p w:rsidR="005C695C" w:rsidRPr="00F037C3" w:rsidRDefault="000A6567" w:rsidP="005524E1">
      <w:pPr>
        <w:pStyle w:val="BodyText"/>
        <w:numPr>
          <w:ilvl w:val="0"/>
          <w:numId w:val="101"/>
        </w:numPr>
        <w:spacing w:line="360" w:lineRule="auto"/>
        <w:contextualSpacing/>
        <w:jc w:val="both"/>
        <w:outlineLvl w:val="4"/>
        <w:rPr>
          <w:b/>
        </w:rPr>
      </w:pPr>
      <w:bookmarkStart w:id="1573" w:name="_Toc422262627"/>
      <w:r>
        <w:rPr>
          <w:b/>
        </w:rPr>
        <w:t>Hiển thị QRCode của card</w:t>
      </w:r>
      <w:bookmarkEnd w:id="1573"/>
    </w:p>
    <w:p w:rsidR="005C695C" w:rsidRDefault="005C695C" w:rsidP="005524E1">
      <w:pPr>
        <w:pStyle w:val="BodyText"/>
        <w:numPr>
          <w:ilvl w:val="0"/>
          <w:numId w:val="32"/>
        </w:numPr>
        <w:spacing w:line="360" w:lineRule="auto"/>
        <w:jc w:val="both"/>
      </w:pPr>
      <w:r w:rsidRPr="00F037C3">
        <w:rPr>
          <w:b/>
        </w:rPr>
        <w:t>Vấn đề</w:t>
      </w:r>
    </w:p>
    <w:p w:rsidR="005C695C" w:rsidRDefault="005C695C" w:rsidP="005C695C">
      <w:pPr>
        <w:pStyle w:val="BodyText"/>
        <w:spacing w:line="360" w:lineRule="auto"/>
        <w:ind w:firstLine="720"/>
        <w:jc w:val="both"/>
      </w:pPr>
      <w:r>
        <w:t xml:space="preserve">Một tin kẹt xe được upload lên một khoảng thời gian dài sẽ không còn chính xác nữa. Một tin kẹt xe không chính xác sẽ làm cho thông tin bị sai lệch và khiến cho hệ thống bị đánh giá thấp. </w:t>
      </w:r>
    </w:p>
    <w:p w:rsidR="005C695C" w:rsidRPr="00F037C3" w:rsidRDefault="005C695C" w:rsidP="005524E1">
      <w:pPr>
        <w:pStyle w:val="BodyText"/>
        <w:numPr>
          <w:ilvl w:val="0"/>
          <w:numId w:val="33"/>
        </w:numPr>
        <w:spacing w:line="360" w:lineRule="auto"/>
        <w:jc w:val="both"/>
        <w:rPr>
          <w:b/>
        </w:rPr>
      </w:pPr>
      <w:r w:rsidRPr="00F037C3">
        <w:rPr>
          <w:b/>
        </w:rPr>
        <w:t>Giải pháp</w:t>
      </w:r>
    </w:p>
    <w:p w:rsidR="005C695C" w:rsidRDefault="005C695C" w:rsidP="005C695C">
      <w:pPr>
        <w:pStyle w:val="BodyText"/>
        <w:spacing w:line="360" w:lineRule="auto"/>
        <w:ind w:firstLine="720"/>
        <w:jc w:val="both"/>
      </w:pPr>
      <w:r>
        <w:t>Có nhiều giải pháp để xử lý vấn đề này: tạo một schedule trong cơ sở dữ liệu để tự động xóa toàn bộ dữ liệu kẹt xe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xe không còn chính xác là báo cáo sai phạm. Khi gặp một tin kẹt xe không chính xác, người dùng có thể chụp ảnh và ghi chú lại để gửi lên server, khi đó người duyệt sẽ dựa vào đó để xử lý tin kẹt xe trên.</w:t>
      </w:r>
    </w:p>
    <w:p w:rsidR="005C695C" w:rsidRPr="00F037C3" w:rsidRDefault="005C695C" w:rsidP="005524E1">
      <w:pPr>
        <w:pStyle w:val="BodyText"/>
        <w:numPr>
          <w:ilvl w:val="0"/>
          <w:numId w:val="34"/>
        </w:numPr>
        <w:spacing w:line="360" w:lineRule="auto"/>
        <w:jc w:val="both"/>
        <w:rPr>
          <w:b/>
        </w:rPr>
      </w:pPr>
      <w:r w:rsidRPr="00F037C3">
        <w:rPr>
          <w:b/>
        </w:rPr>
        <w:t>Cài đặt</w:t>
      </w:r>
    </w:p>
    <w:p w:rsidR="005C695C" w:rsidRDefault="005C695C" w:rsidP="005524E1">
      <w:pPr>
        <w:pStyle w:val="BodyText"/>
        <w:numPr>
          <w:ilvl w:val="0"/>
          <w:numId w:val="24"/>
        </w:numPr>
        <w:spacing w:line="360" w:lineRule="auto"/>
        <w:jc w:val="both"/>
      </w:pPr>
      <w:r>
        <w:t>Tạo một màn hình gửi thông tin báo cáo sai phạm</w:t>
      </w:r>
    </w:p>
    <w:p w:rsidR="005C695C" w:rsidRDefault="005C695C" w:rsidP="005524E1">
      <w:pPr>
        <w:pStyle w:val="BodyText"/>
        <w:numPr>
          <w:ilvl w:val="0"/>
          <w:numId w:val="24"/>
        </w:numPr>
        <w:spacing w:line="360" w:lineRule="auto"/>
        <w:jc w:val="both"/>
      </w:pPr>
      <w:r>
        <w:t>Cho phép người dùng chụp ảnh (giống màn hình báo cáo) và ghi chú</w:t>
      </w:r>
    </w:p>
    <w:p w:rsidR="005C695C" w:rsidRDefault="005C695C" w:rsidP="005524E1">
      <w:pPr>
        <w:pStyle w:val="BodyText"/>
        <w:numPr>
          <w:ilvl w:val="0"/>
          <w:numId w:val="24"/>
        </w:numPr>
        <w:spacing w:line="360" w:lineRule="auto"/>
        <w:jc w:val="both"/>
      </w:pPr>
      <w:r>
        <w:t>Người dùng gửi lên server để người duyệt xử lý.</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0A6567" w:rsidP="005524E1">
      <w:pPr>
        <w:pStyle w:val="BodyText"/>
        <w:numPr>
          <w:ilvl w:val="0"/>
          <w:numId w:val="101"/>
        </w:numPr>
        <w:spacing w:line="360" w:lineRule="auto"/>
        <w:contextualSpacing/>
        <w:jc w:val="both"/>
        <w:outlineLvl w:val="4"/>
        <w:rPr>
          <w:b/>
        </w:rPr>
      </w:pPr>
      <w:bookmarkStart w:id="1574" w:name="_Toc422262628"/>
      <w:r>
        <w:rPr>
          <w:b/>
        </w:rPr>
        <w:t>Cung cấp thông tin bổ sung khi shop yêu cầu</w:t>
      </w:r>
      <w:bookmarkEnd w:id="1574"/>
    </w:p>
    <w:p w:rsidR="005C695C" w:rsidRPr="006A32F5" w:rsidRDefault="005C695C" w:rsidP="005524E1">
      <w:pPr>
        <w:pStyle w:val="BodyText"/>
        <w:numPr>
          <w:ilvl w:val="0"/>
          <w:numId w:val="35"/>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lastRenderedPageBreak/>
        <w:t>Do phần lớn người dùng gửi báo cáo kẹt xe lên server bằng 3G, nhưng hiện tại tốc độ 3G ở Việt Nam vẫn chưa cao nên vấn đề đặt ra là làm sao để người dùng gửi dữ liệu được nhanh nhất.</w:t>
      </w:r>
    </w:p>
    <w:p w:rsidR="005C695C" w:rsidRPr="006A32F5" w:rsidRDefault="005C695C" w:rsidP="005524E1">
      <w:pPr>
        <w:pStyle w:val="BodyText"/>
        <w:numPr>
          <w:ilvl w:val="0"/>
          <w:numId w:val="36"/>
        </w:numPr>
        <w:spacing w:line="360" w:lineRule="auto"/>
        <w:jc w:val="both"/>
        <w:rPr>
          <w:b/>
        </w:rPr>
      </w:pPr>
      <w:r w:rsidRPr="006A32F5">
        <w:rPr>
          <w:b/>
        </w:rPr>
        <w:t>Giải pháp</w:t>
      </w:r>
    </w:p>
    <w:p w:rsidR="005C695C" w:rsidRDefault="005C695C" w:rsidP="005C695C">
      <w:pPr>
        <w:pStyle w:val="BodyText"/>
        <w:spacing w:line="360" w:lineRule="auto"/>
        <w:jc w:val="both"/>
      </w:pPr>
      <w:r>
        <w:t xml:space="preserve"> </w:t>
      </w:r>
      <w:r>
        <w:tab/>
        <w:t>Một tin báo cáo kẹt xe sẽ được gửi lên server sẽ tốn nhiều thời gian nếu như dung lượng của hình ảnh, âm thanh và video quá lớn. Vì thế ta nên giảm tối đa dung lượng nhưng vẫn đảm bảo được mức độ trực quan của thông tin để gửi lên server với tốc độ tối ưu nhất.</w:t>
      </w:r>
    </w:p>
    <w:p w:rsidR="005C695C" w:rsidRPr="006A32F5" w:rsidRDefault="005C695C" w:rsidP="005524E1">
      <w:pPr>
        <w:pStyle w:val="BodyText"/>
        <w:numPr>
          <w:ilvl w:val="0"/>
          <w:numId w:val="37"/>
        </w:numPr>
        <w:spacing w:line="360" w:lineRule="auto"/>
        <w:jc w:val="both"/>
        <w:rPr>
          <w:b/>
        </w:rPr>
      </w:pPr>
      <w:r w:rsidRPr="006A32F5">
        <w:rPr>
          <w:b/>
        </w:rPr>
        <w:t>Cài đặt</w:t>
      </w:r>
    </w:p>
    <w:p w:rsidR="005C695C" w:rsidRDefault="005C695C" w:rsidP="005C695C">
      <w:pPr>
        <w:pStyle w:val="BodyText"/>
        <w:spacing w:line="360" w:lineRule="auto"/>
        <w:jc w:val="both"/>
      </w:pPr>
      <w:r>
        <w:t>Ta sẽ giảm chất lượng của video, hình ảnh, âm thanh ngay khi chụp và thu.</w:t>
      </w:r>
    </w:p>
    <w:p w:rsidR="005C695C" w:rsidRDefault="005C695C" w:rsidP="005524E1">
      <w:pPr>
        <w:pStyle w:val="BodyText"/>
        <w:numPr>
          <w:ilvl w:val="0"/>
          <w:numId w:val="24"/>
        </w:numPr>
        <w:spacing w:line="360" w:lineRule="auto"/>
        <w:jc w:val="both"/>
      </w:pPr>
      <w:r>
        <w:t>Video: Trước khi quay phim ta phải khởi tạo một AVVideoSession quản lý quá trình quay, vì thế ta qui định giá trị thấp nhất cho thuộc tính sessionPreset là low sẽ giảm tối đa chất lượng video(tương tự với hình ảnh).</w:t>
      </w:r>
    </w:p>
    <w:p w:rsidR="005C695C" w:rsidRPr="00E21EDE" w:rsidRDefault="005C695C" w:rsidP="005C695C">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5C695C" w:rsidRDefault="005C695C" w:rsidP="005524E1">
      <w:pPr>
        <w:pStyle w:val="BodyText"/>
        <w:numPr>
          <w:ilvl w:val="0"/>
          <w:numId w:val="24"/>
        </w:numPr>
        <w:spacing w:line="360" w:lineRule="auto"/>
        <w:jc w:val="both"/>
      </w:pPr>
      <w:r>
        <w:t>Âm thanh: Trước khi thu âm ta tạo một dictionary để lưu trữ các cài đặt mong muốn cho AVAudioRecorder (dùng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numberWithFloat:16000.0], AVSampleRateKey,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AVNumberOfChannelsKey,nil];</w:t>
      </w:r>
      <w:r>
        <w:rPr>
          <w:rFonts w:ascii="Menlo Regular" w:eastAsiaTheme="minorEastAsia" w:hAnsi="Menlo Regular" w:cs="Menlo Regular"/>
          <w:sz w:val="18"/>
          <w:szCs w:val="28"/>
        </w:rPr>
        <w:br/>
        <w:t>settings:_recordSettings error:&amp;error];</w:t>
      </w:r>
    </w:p>
    <w:p w:rsidR="005C695C" w:rsidRDefault="005C695C" w:rsidP="005C695C">
      <w:pPr>
        <w:pStyle w:val="BodyText"/>
        <w:spacing w:line="360" w:lineRule="auto"/>
        <w:jc w:val="both"/>
      </w:pPr>
    </w:p>
    <w:p w:rsidR="005C695C" w:rsidRDefault="005C695C" w:rsidP="005C695C">
      <w:pPr>
        <w:pStyle w:val="BodyText"/>
        <w:spacing w:line="360" w:lineRule="auto"/>
        <w:jc w:val="both"/>
      </w:pPr>
    </w:p>
    <w:p w:rsidR="005C695C" w:rsidRPr="006A32F5" w:rsidRDefault="00181BB4" w:rsidP="005524E1">
      <w:pPr>
        <w:pStyle w:val="BodyText"/>
        <w:numPr>
          <w:ilvl w:val="0"/>
          <w:numId w:val="101"/>
        </w:numPr>
        <w:spacing w:line="360" w:lineRule="auto"/>
        <w:contextualSpacing/>
        <w:jc w:val="both"/>
        <w:outlineLvl w:val="4"/>
        <w:rPr>
          <w:b/>
        </w:rPr>
      </w:pPr>
      <w:bookmarkStart w:id="1575" w:name="_Toc422262629"/>
      <w:r>
        <w:rPr>
          <w:b/>
        </w:rPr>
        <w:t>Tích hợp crop và resize ảnh với tỉ lệ cho trước</w:t>
      </w:r>
      <w:bookmarkEnd w:id="1575"/>
    </w:p>
    <w:p w:rsidR="005C695C" w:rsidRPr="006A32F5" w:rsidRDefault="005C695C" w:rsidP="005524E1">
      <w:pPr>
        <w:pStyle w:val="BodyText"/>
        <w:numPr>
          <w:ilvl w:val="0"/>
          <w:numId w:val="38"/>
        </w:numPr>
        <w:spacing w:line="360" w:lineRule="auto"/>
        <w:jc w:val="both"/>
        <w:rPr>
          <w:b/>
        </w:rPr>
      </w:pPr>
      <w:r w:rsidRPr="006A32F5">
        <w:rPr>
          <w:b/>
        </w:rPr>
        <w:lastRenderedPageBreak/>
        <w:t>Vấn đề</w:t>
      </w:r>
    </w:p>
    <w:p w:rsidR="005C695C" w:rsidRDefault="005C695C" w:rsidP="005C695C">
      <w:pPr>
        <w:pStyle w:val="BodyText"/>
        <w:spacing w:line="360" w:lineRule="auto"/>
        <w:ind w:firstLine="720"/>
        <w:jc w:val="both"/>
      </w:pPr>
      <w:r>
        <w:t>Phân hệ client trong quá trình giao tiếp với server sẽ nhận rất nhiều loại dữ liệu khác nhau, đặc trưng cho từng màn hình, hoặc các dữ liệu dùng chung cho các màn hình khác nhau dẫn tới tình trạng khó có thể sử dụng các dữ liệu đó hợp lý và khoa học.</w:t>
      </w:r>
    </w:p>
    <w:p w:rsidR="005C695C" w:rsidRPr="006A32F5" w:rsidRDefault="005C695C" w:rsidP="005524E1">
      <w:pPr>
        <w:pStyle w:val="BodyText"/>
        <w:numPr>
          <w:ilvl w:val="0"/>
          <w:numId w:val="39"/>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 bất cứ khi nào.</w:t>
      </w:r>
    </w:p>
    <w:p w:rsidR="005C695C" w:rsidRPr="006A32F5" w:rsidRDefault="005C695C" w:rsidP="005524E1">
      <w:pPr>
        <w:pStyle w:val="BodyText"/>
        <w:numPr>
          <w:ilvl w:val="0"/>
          <w:numId w:val="40"/>
        </w:numPr>
        <w:spacing w:line="360" w:lineRule="auto"/>
        <w:jc w:val="both"/>
        <w:rPr>
          <w:b/>
        </w:rPr>
      </w:pPr>
      <w:r w:rsidRPr="006A32F5">
        <w:rPr>
          <w:b/>
        </w:rPr>
        <w:t>Cài đặ</w:t>
      </w:r>
      <w:r>
        <w:rPr>
          <w:b/>
        </w:rPr>
        <w:t>t</w:t>
      </w:r>
    </w:p>
    <w:p w:rsidR="005C695C" w:rsidRDefault="005C695C" w:rsidP="005C695C">
      <w:pPr>
        <w:pStyle w:val="BodyText"/>
        <w:spacing w:line="360" w:lineRule="auto"/>
        <w:jc w:val="both"/>
      </w:pPr>
      <w:r>
        <w:t>Ta sẽ tạo một đối tượng Datacenter kiểu singleton và static:</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@interface DataCenter : NSObject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static DataCenter *_dataCenter = nil;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(!_dataCenter)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alloc]init];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_dataCenter;</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ind w:firstLine="720"/>
        <w:jc w:val="both"/>
      </w:pPr>
      <w:r>
        <w:t>Trong dataCenter sẽ chứa httpManger (quản lý giao thức kết nối với server), mapDataManager(quản lý dữ liệu trên màn hình bản đồ), userID (chứa thông tin ID cộng tác viên nếu có), trafficUploadData(quản lý dữ liệu khi gửi báo cáo kẹt xe)…</w:t>
      </w:r>
    </w:p>
    <w:p w:rsidR="005C695C" w:rsidRDefault="005C695C" w:rsidP="005C695C">
      <w:pPr>
        <w:pStyle w:val="BodyText"/>
        <w:spacing w:line="360" w:lineRule="auto"/>
        <w:ind w:firstLine="720"/>
        <w:jc w:val="both"/>
      </w:pPr>
      <w:r>
        <w:t>Khi đó muốn truy cập vào dữ liệu của màn hình bản đồ ta thao tác như sau :</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5C695C" w:rsidRPr="006A32F5" w:rsidRDefault="00181BB4" w:rsidP="005524E1">
      <w:pPr>
        <w:pStyle w:val="BodyText"/>
        <w:numPr>
          <w:ilvl w:val="0"/>
          <w:numId w:val="101"/>
        </w:numPr>
        <w:spacing w:line="360" w:lineRule="auto"/>
        <w:contextualSpacing/>
        <w:jc w:val="both"/>
        <w:outlineLvl w:val="4"/>
        <w:rPr>
          <w:b/>
        </w:rPr>
      </w:pPr>
      <w:bookmarkStart w:id="1576" w:name="_Toc422262630"/>
      <w:r>
        <w:rPr>
          <w:b/>
        </w:rPr>
        <w:lastRenderedPageBreak/>
        <w:t>Sử dụng Google Cloud Storage để lưu trữ dữ liệu đa phương tiện</w:t>
      </w:r>
      <w:bookmarkEnd w:id="1576"/>
    </w:p>
    <w:p w:rsidR="005C695C" w:rsidRPr="006A32F5" w:rsidRDefault="005C695C" w:rsidP="005524E1">
      <w:pPr>
        <w:pStyle w:val="BodyText"/>
        <w:numPr>
          <w:ilvl w:val="0"/>
          <w:numId w:val="40"/>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t>Với chế độ cảnh báo kẹt xe bằng giọng nói hoặc chức năng nghe đài FM đòi hỏi vẫn hoạt động ngay khi người dùng khóa điện thoại hoặc đang sử dụng ứng dụng khác.</w:t>
      </w:r>
    </w:p>
    <w:p w:rsidR="005C695C" w:rsidRPr="006A32F5" w:rsidRDefault="005C695C" w:rsidP="005524E1">
      <w:pPr>
        <w:pStyle w:val="BodyText"/>
        <w:numPr>
          <w:ilvl w:val="0"/>
          <w:numId w:val="41"/>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Cài đặt chế độ phát background của trình duyệt phát âm thanh trong iOS và thêm vào cài đặt của AVAudtioSession.</w:t>
      </w:r>
    </w:p>
    <w:p w:rsidR="005C695C" w:rsidRPr="006A32F5" w:rsidRDefault="005C695C" w:rsidP="005524E1">
      <w:pPr>
        <w:pStyle w:val="BodyText"/>
        <w:numPr>
          <w:ilvl w:val="0"/>
          <w:numId w:val="42"/>
        </w:numPr>
        <w:spacing w:line="360" w:lineRule="auto"/>
        <w:jc w:val="both"/>
        <w:rPr>
          <w:b/>
        </w:rPr>
      </w:pPr>
      <w:r w:rsidRPr="006A32F5">
        <w:rPr>
          <w:b/>
        </w:rPr>
        <w:t>Cài đặt</w:t>
      </w:r>
    </w:p>
    <w:p w:rsidR="005C695C" w:rsidRDefault="005C695C" w:rsidP="005C695C">
      <w:pPr>
        <w:pStyle w:val="BodyText"/>
        <w:spacing w:line="360" w:lineRule="auto"/>
        <w:ind w:firstLine="720"/>
        <w:jc w:val="both"/>
      </w:pPr>
      <w:r>
        <w:t>Trước khi phát âm thanh ta phải khởi tạo AVAudioSession, khi đó ta thêm thuộc tính phát cho đối tượng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setCategory :AVAudioSessionCategoryPlayAndRecord withOptions:AVAudioSessionCategoryOptionDefaultToSpeaker error:&amp;err];</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setActive:YES error:&amp;err];</w:t>
      </w:r>
    </w:p>
    <w:p w:rsidR="005C695C" w:rsidRPr="00E64DC5" w:rsidRDefault="005C695C" w:rsidP="005C695C">
      <w:pPr>
        <w:pStyle w:val="Chun"/>
      </w:pPr>
      <w:r>
        <w:t>Sau đó ta vào project, tab Capabilities, kích hoạt chế độ Background và cho phép phát audio và cập nhật vị trí hiện tại chạy ngầm ở ứng dụng:</w:t>
      </w:r>
    </w:p>
    <w:p w:rsidR="005C695C" w:rsidRDefault="005C695C" w:rsidP="005C695C">
      <w:pPr>
        <w:pStyle w:val="BodyText"/>
        <w:keepNext/>
        <w:spacing w:line="360" w:lineRule="auto"/>
        <w:jc w:val="center"/>
      </w:pPr>
      <w:r>
        <w:rPr>
          <w:noProof/>
        </w:rPr>
        <w:drawing>
          <wp:inline distT="0" distB="0" distL="0" distR="0" wp14:anchorId="3A0A7E44" wp14:editId="3F9ACAA0">
            <wp:extent cx="3327804" cy="1311910"/>
            <wp:effectExtent l="0" t="0" r="0" b="8890"/>
            <wp:docPr id="801" name="Picture 801"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13</w:t>
      </w:r>
      <w:r>
        <w:rPr>
          <w:sz w:val="26"/>
        </w:rPr>
        <w:fldChar w:fldCharType="end"/>
      </w:r>
      <w:r w:rsidRPr="004F28A4">
        <w:rPr>
          <w:sz w:val="26"/>
        </w:rPr>
        <w:t xml:space="preserve"> Hình minh hoạ bật chế độ chạy ngầm</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181BB4" w:rsidP="005524E1">
      <w:pPr>
        <w:pStyle w:val="BodyText"/>
        <w:numPr>
          <w:ilvl w:val="0"/>
          <w:numId w:val="101"/>
        </w:numPr>
        <w:spacing w:line="360" w:lineRule="auto"/>
        <w:contextualSpacing/>
        <w:jc w:val="both"/>
        <w:outlineLvl w:val="4"/>
        <w:rPr>
          <w:b/>
        </w:rPr>
      </w:pPr>
      <w:bookmarkStart w:id="1577" w:name="_Toc422262631"/>
      <w:r>
        <w:rPr>
          <w:b/>
        </w:rPr>
        <w:t>Xem, lọc, sắp xếp lịch sử giao dịch</w:t>
      </w:r>
      <w:bookmarkEnd w:id="1577"/>
    </w:p>
    <w:p w:rsidR="005C695C" w:rsidRDefault="005C695C" w:rsidP="005524E1">
      <w:pPr>
        <w:pStyle w:val="BodyText"/>
        <w:numPr>
          <w:ilvl w:val="0"/>
          <w:numId w:val="42"/>
        </w:numPr>
        <w:spacing w:line="360" w:lineRule="auto"/>
        <w:jc w:val="both"/>
      </w:pPr>
      <w:r w:rsidRPr="006A32F5">
        <w:rPr>
          <w:b/>
        </w:rPr>
        <w:t>Vấn đề</w:t>
      </w:r>
    </w:p>
    <w:p w:rsidR="005C695C" w:rsidRDefault="005C695C" w:rsidP="005C695C">
      <w:pPr>
        <w:pStyle w:val="BodyText"/>
        <w:spacing w:line="360" w:lineRule="auto"/>
        <w:ind w:firstLine="720"/>
        <w:jc w:val="both"/>
      </w:pPr>
      <w:r>
        <w:lastRenderedPageBreak/>
        <w:t>Một chức năng khá hữu ích của ứng dụng là chế độ cảnh báo kẹt xe bằng giọng nói, tuy nhiên vấn đề gặp phải là làm sao đọc chính xác tên đường kẹt xe. Mặc dụ tìm hiểu có một số thư viện hỗ trợ đọc tiếng Việt, nhưng một vài đường tiếng Anh (pastuer, Yersin …) sẽ bị đọc sai.</w:t>
      </w:r>
    </w:p>
    <w:p w:rsidR="005C695C" w:rsidRPr="006A32F5" w:rsidRDefault="005C695C" w:rsidP="005524E1">
      <w:pPr>
        <w:pStyle w:val="BodyText"/>
        <w:numPr>
          <w:ilvl w:val="0"/>
          <w:numId w:val="42"/>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Tự tạo cho server một bộ dữ liệu âm thanh mẫu đọc các tên đường, và xử lý đọc tên đường ứng với file âm thanh đó.</w:t>
      </w:r>
    </w:p>
    <w:p w:rsidR="005C695C" w:rsidRPr="006A32F5" w:rsidRDefault="005C695C" w:rsidP="005524E1">
      <w:pPr>
        <w:pStyle w:val="BodyText"/>
        <w:numPr>
          <w:ilvl w:val="0"/>
          <w:numId w:val="43"/>
        </w:numPr>
        <w:spacing w:line="360" w:lineRule="auto"/>
        <w:jc w:val="both"/>
        <w:rPr>
          <w:b/>
        </w:rPr>
      </w:pPr>
      <w:r w:rsidRPr="006A32F5">
        <w:rPr>
          <w:b/>
        </w:rPr>
        <w:t>Cài đặt</w:t>
      </w:r>
    </w:p>
    <w:p w:rsidR="005C695C" w:rsidRDefault="005C695C" w:rsidP="005C695C">
      <w:pPr>
        <w:pStyle w:val="BodyText"/>
        <w:spacing w:line="360" w:lineRule="auto"/>
        <w:jc w:val="both"/>
      </w:pPr>
      <w:r>
        <w:t>Lưu trữ tất cả dữ liệu âm thanh tên đường mẫu trên database:</w:t>
      </w:r>
    </w:p>
    <w:p w:rsidR="005C695C" w:rsidRDefault="005C695C" w:rsidP="005C695C">
      <w:pPr>
        <w:pStyle w:val="BodyText"/>
        <w:keepNext/>
        <w:spacing w:line="360" w:lineRule="auto"/>
        <w:jc w:val="center"/>
      </w:pPr>
      <w:r>
        <w:rPr>
          <w:noProof/>
        </w:rPr>
        <w:drawing>
          <wp:inline distT="0" distB="0" distL="0" distR="0" wp14:anchorId="305C2063" wp14:editId="59533BA6">
            <wp:extent cx="2878667" cy="1320800"/>
            <wp:effectExtent l="0" t="0" r="0" b="0"/>
            <wp:docPr id="802" name="Picture 802"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14</w:t>
      </w:r>
      <w:r>
        <w:rPr>
          <w:sz w:val="26"/>
        </w:rPr>
        <w:fldChar w:fldCharType="end"/>
      </w:r>
      <w:r w:rsidRPr="004F28A4">
        <w:rPr>
          <w:sz w:val="26"/>
        </w:rPr>
        <w:t xml:space="preserve"> Hình minh hoạ lưu tr</w:t>
      </w:r>
      <w:r>
        <w:rPr>
          <w:sz w:val="26"/>
        </w:rPr>
        <w:t>ữ</w:t>
      </w:r>
      <w:r w:rsidRPr="004F28A4">
        <w:rPr>
          <w:sz w:val="26"/>
        </w:rPr>
        <w:t xml:space="preserve"> âm thanh tên đường trong database</w:t>
      </w:r>
    </w:p>
    <w:p w:rsidR="005C695C" w:rsidRDefault="005C695C" w:rsidP="005C695C">
      <w:pPr>
        <w:pStyle w:val="BodyText"/>
        <w:spacing w:line="360" w:lineRule="auto"/>
        <w:jc w:val="both"/>
      </w:pPr>
      <w:r>
        <w:t>Mỗi lần bật chế độ cảnh báo kẹt xe, client sẽ request bảng thông tin này và tìm xem tên đường có nằm trong đây không ? Nếu có sẽ phát âm thanh ứng với tên đường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for (NSDictionary* dict in self.roadAudioArray)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([marker.address rangeOfString:[dict objectForKey:@"RoadName"]].location != NSNotFound)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 }</w:t>
      </w:r>
    </w:p>
    <w:p w:rsidR="005C695C" w:rsidRPr="00E43048" w:rsidRDefault="005C695C" w:rsidP="005524E1">
      <w:pPr>
        <w:pStyle w:val="BodyText"/>
        <w:numPr>
          <w:ilvl w:val="0"/>
          <w:numId w:val="44"/>
        </w:numPr>
        <w:spacing w:line="360" w:lineRule="auto"/>
        <w:jc w:val="both"/>
        <w:rPr>
          <w:b/>
        </w:rPr>
      </w:pPr>
      <w:r w:rsidRPr="00E43048">
        <w:rPr>
          <w:b/>
        </w:rPr>
        <w:t xml:space="preserve">Vấn đề: </w:t>
      </w:r>
    </w:p>
    <w:p w:rsidR="005C695C" w:rsidRDefault="005C695C" w:rsidP="005C695C">
      <w:pPr>
        <w:pStyle w:val="BodyText"/>
        <w:spacing w:line="360" w:lineRule="auto"/>
        <w:ind w:firstLine="720"/>
        <w:jc w:val="both"/>
      </w:pPr>
      <w:r>
        <w:lastRenderedPageBreak/>
        <w:t>Việc hiển thị toàn bộ các điểm kẹt xe trên bản đồ sẽ gây cho người dùng khó theo dõi. Đồng thời, client cũng phải xử lý rất nhiều dữ liệu nên sẽ giảm hiệu năng của ứng dụng.</w:t>
      </w:r>
    </w:p>
    <w:p w:rsidR="005C695C" w:rsidRPr="00E43048" w:rsidRDefault="005C695C" w:rsidP="005524E1">
      <w:pPr>
        <w:pStyle w:val="BodyText"/>
        <w:numPr>
          <w:ilvl w:val="0"/>
          <w:numId w:val="45"/>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Giảm mật độ hiển thị các marker trên bản đồ bằng cách chỉ hiển thị tất cả marker nằm trong bán kính xung quanh vị trí hiện tại của người dùng. Bên cạnh đó, thêm chức năng tìm kiếm vị trí khác trên bản đồ để hiển thị các điểm kẹt xe ở quanh vị trí đó.</w:t>
      </w:r>
    </w:p>
    <w:p w:rsidR="005C695C" w:rsidRPr="00E43048" w:rsidRDefault="005C695C" w:rsidP="005524E1">
      <w:pPr>
        <w:pStyle w:val="BodyText"/>
        <w:numPr>
          <w:ilvl w:val="0"/>
          <w:numId w:val="46"/>
        </w:numPr>
        <w:spacing w:line="360" w:lineRule="auto"/>
        <w:jc w:val="both"/>
        <w:rPr>
          <w:b/>
        </w:rPr>
      </w:pPr>
      <w:r w:rsidRPr="00E43048">
        <w:rPr>
          <w:b/>
        </w:rPr>
        <w:t>Cài đặt</w:t>
      </w:r>
    </w:p>
    <w:p w:rsidR="005C695C" w:rsidRDefault="005C695C" w:rsidP="005C695C">
      <w:pPr>
        <w:pStyle w:val="BodyText"/>
        <w:spacing w:line="360" w:lineRule="auto"/>
        <w:ind w:firstLine="720"/>
        <w:jc w:val="both"/>
      </w:pPr>
      <w:r>
        <w:t>Khi gửi request tất cả marker lên server, client phải gửi kèm thêm vị trí hiện tại và bán kính mong muốn nhận các điểm kẹt xe trong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relativeToURL:[DataCenter dataCenter].httpManager.baseURL];</w:t>
      </w:r>
    </w:p>
    <w:p w:rsidR="005C695C" w:rsidRPr="00E21EDE" w:rsidRDefault="005C695C" w:rsidP="005C695C">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@{@"Lat": [NSString stringWithFormat:@"%f", latitude], @"Long" : [NSString stringWithFormat:@"%f", longitude], @"Distance" : [NSString stringWithFormat:@"%f", ([NSUserDefaults getRadiusOnMaps] * 1.0/1000)]};</w:t>
      </w:r>
    </w:p>
    <w:p w:rsidR="005C695C" w:rsidRDefault="005C695C" w:rsidP="005C695C">
      <w:pPr>
        <w:pStyle w:val="Chun"/>
        <w:ind w:firstLine="720"/>
      </w:pPr>
      <w:r>
        <w:t>Trên server sẽ xử lý tính khoảng cách giữa các điểm kẹt xe và vị trí nhận được để gửi client tất cả điểm kẹt xe hợp lệ. Sau đó client sẽ hiển thị lên bản đồ với GMSCircle bao quanh hiển thị trực quan: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circleWithPosition:marker.position radius:[NSUserDefaults getRadiusOnMaps]];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5C695C" w:rsidRDefault="005C695C" w:rsidP="005C695C">
      <w:pPr>
        <w:pStyle w:val="Chun"/>
        <w:ind w:firstLine="720"/>
      </w:pPr>
      <w:r>
        <w:t>Vậy thì người dùng muốn xem các điểm kẹt xe nằm xa vị trí hiện tại thì sao? Vì vậy ta phải cung cấp thêm chức năng tìm kiếm vị trí trên bản đồ, sau đó hiển thị các điểm kẹt xe quanh vị trí đó. Chức năng đó được thực hiện bởi một khung tìm kiếm (UISearchBar) để người dùng nhập địa chỉ vào, có sử dụng api của google Place để đề xuất hoàn tác các tên đường: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stringWithFormat:@"https://maps.googleapis.com/maps/api/place/autocomplete/json?input=%@&amp;sensor=false&amp;key=AIzaSyClsqqIJZz4ANTtAQPWb6SzdDeyQ7TJOZM&amp;language=vi",inAddress];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dataWithContentsOfURL:url];</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[self fetchedData:data];</w:t>
      </w:r>
    </w:p>
    <w:p w:rsidR="005C695C" w:rsidRPr="00E43048" w:rsidRDefault="005C695C" w:rsidP="005524E1">
      <w:pPr>
        <w:pStyle w:val="BodyText"/>
        <w:numPr>
          <w:ilvl w:val="0"/>
          <w:numId w:val="47"/>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Việc hiển thị rất nhiều điểm kẹt xe trên bản đồ có thế dẫn tới tình trạng người dùng không nắm rõ hướng kẹt xe và khoảng cách so với vị trí hiện tại.</w:t>
      </w:r>
    </w:p>
    <w:p w:rsidR="005C695C" w:rsidRPr="00E43048" w:rsidRDefault="005C695C" w:rsidP="005524E1">
      <w:pPr>
        <w:pStyle w:val="BodyText"/>
        <w:numPr>
          <w:ilvl w:val="0"/>
          <w:numId w:val="48"/>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Có chức năng bản đồ kẹt xe thực tế ảo, hiển thị các điểm kẹt xe sinh động trên lớp camera của thiết bị, giúp người dùng biết được hướng của điểm kẹt xe và khoảng cách so với vị trí hiện tại.</w:t>
      </w:r>
    </w:p>
    <w:p w:rsidR="005C695C" w:rsidRPr="00E43048" w:rsidRDefault="005C695C" w:rsidP="005524E1">
      <w:pPr>
        <w:pStyle w:val="BodyText"/>
        <w:numPr>
          <w:ilvl w:val="0"/>
          <w:numId w:val="49"/>
        </w:numPr>
        <w:spacing w:line="360" w:lineRule="auto"/>
        <w:jc w:val="both"/>
        <w:rPr>
          <w:b/>
        </w:rPr>
      </w:pPr>
      <w:r w:rsidRPr="00E43048">
        <w:rPr>
          <w:b/>
        </w:rPr>
        <w:t>Cài đặt</w:t>
      </w:r>
    </w:p>
    <w:p w:rsidR="005C695C" w:rsidRDefault="005C695C" w:rsidP="005C695C">
      <w:pPr>
        <w:pStyle w:val="BodyText"/>
        <w:spacing w:line="360" w:lineRule="auto"/>
        <w:jc w:val="both"/>
      </w:pPr>
      <w:r>
        <w:t>Sử dụng và tùy chỉnh thư viện mở của promet là PRAugmentedReality.</w:t>
      </w:r>
    </w:p>
    <w:p w:rsidR="005C695C" w:rsidRDefault="005C695C" w:rsidP="005524E1">
      <w:pPr>
        <w:pStyle w:val="BodyText"/>
        <w:numPr>
          <w:ilvl w:val="0"/>
          <w:numId w:val="50"/>
        </w:numPr>
        <w:spacing w:line="360" w:lineRule="auto"/>
        <w:jc w:val="both"/>
      </w:pPr>
      <w:r>
        <w:t>Copy source code vào project.</w:t>
      </w:r>
    </w:p>
    <w:p w:rsidR="005C695C" w:rsidRDefault="005C695C" w:rsidP="005524E1">
      <w:pPr>
        <w:pStyle w:val="BodyText"/>
        <w:numPr>
          <w:ilvl w:val="0"/>
          <w:numId w:val="51"/>
        </w:numPr>
        <w:spacing w:line="360" w:lineRule="auto"/>
        <w:jc w:val="both"/>
      </w:pPr>
      <w:r>
        <w:t>Khai báo và khởi tạo đối tượng quản lý bản đồ và thực thi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//parse cac diem ket xe thanh format chuan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 parseLocationsArray];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te ao</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initWithSize:self.ARView.frame.size delegate:self showRadar:YES];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vi tri hien tai</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arrayWithArray:self.locationsArray];</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[manager startARWithData:array forLocation:myLocation];</w:t>
      </w:r>
    </w:p>
    <w:p w:rsidR="005C695C" w:rsidRDefault="005C695C" w:rsidP="005524E1">
      <w:pPr>
        <w:pStyle w:val="BodyText"/>
        <w:numPr>
          <w:ilvl w:val="0"/>
          <w:numId w:val="52"/>
        </w:numPr>
        <w:spacing w:line="360" w:lineRule="auto"/>
        <w:jc w:val="both"/>
      </w:pPr>
      <w:r>
        <w:t>Thực thi hàm delegate của đối tượng quản lý và cập nhật lại frame hình ảnh để hiển thị cho người dùng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[self.ARView.layer addSublayer:cameraLayer];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addSubview:arView];</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bringSubviewToFront:[self.ARView viewWithTag:AR_VIEW_TAG]];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addSubview:radar];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-(void)prarUpdateFrame:(CGRect)arViewFrame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viewWithTag:AR_VIEW_TAG] setFrame:arViewFrame];}</w:t>
      </w:r>
    </w:p>
    <w:p w:rsidR="005C695C" w:rsidRDefault="005C695C" w:rsidP="005524E1">
      <w:pPr>
        <w:pStyle w:val="BodyText"/>
        <w:numPr>
          <w:ilvl w:val="0"/>
          <w:numId w:val="53"/>
        </w:numPr>
        <w:spacing w:line="360" w:lineRule="auto"/>
        <w:jc w:val="both"/>
      </w:pPr>
      <w:r>
        <w:t>Tùy chỉnh lại phù hợp với dự án : Đổi đơn vị từ dặm thành km và m, chỉnh sửa tên title hiển thị các tên các điểm kẹt xe (chỉ hiển thị tên đường).</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-(NSString*)getDistanceLabelText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(distance.doubleValue &gt; POINT_ONE_KM_METERS)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[NSString stringWithFormat:@"%.2f km", distance.doubleValue*METERS_TO_KM];</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else return [NSString stringWithFormat:@"%.0f m", distance.doubleValue]; }</w:t>
      </w:r>
    </w:p>
    <w:p w:rsidR="005C695C" w:rsidRPr="00084525" w:rsidRDefault="005C695C" w:rsidP="005C695C">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(index.length &gt; 0)?</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[location.address substringToIndex:index.location] : location.address</w:t>
      </w:r>
    </w:p>
    <w:p w:rsidR="005C695C" w:rsidRPr="00E43048" w:rsidRDefault="005C695C" w:rsidP="005524E1">
      <w:pPr>
        <w:pStyle w:val="BodyText"/>
        <w:numPr>
          <w:ilvl w:val="0"/>
          <w:numId w:val="54"/>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Một số dữ liệu cần được lưu trữ cho lần chạy tiếp theo của ứng dụng (ví dụ userID của người dùng, tọa độ latitude, longitude cuối cùng, cài đặt của người dùng).</w:t>
      </w:r>
    </w:p>
    <w:p w:rsidR="005C695C" w:rsidRPr="00E43048" w:rsidRDefault="005C695C" w:rsidP="005524E1">
      <w:pPr>
        <w:pStyle w:val="BodyText"/>
        <w:numPr>
          <w:ilvl w:val="0"/>
          <w:numId w:val="55"/>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5C695C" w:rsidRPr="00E43048" w:rsidRDefault="005C695C" w:rsidP="005524E1">
      <w:pPr>
        <w:pStyle w:val="BodyText"/>
        <w:numPr>
          <w:ilvl w:val="0"/>
          <w:numId w:val="56"/>
        </w:numPr>
        <w:spacing w:line="360" w:lineRule="auto"/>
        <w:jc w:val="both"/>
        <w:rPr>
          <w:b/>
        </w:rPr>
      </w:pPr>
      <w:r w:rsidRPr="00E43048">
        <w:rPr>
          <w:b/>
        </w:rPr>
        <w:t>Cài đặt</w:t>
      </w:r>
    </w:p>
    <w:p w:rsidR="005C695C" w:rsidRDefault="005C695C" w:rsidP="005C695C">
      <w:pPr>
        <w:pStyle w:val="BodyText"/>
        <w:spacing w:line="360" w:lineRule="auto"/>
        <w:jc w:val="both"/>
      </w:pPr>
      <w:r>
        <w:t>Qui định các khóa cần lưu trữ tại file Define.h, các khóa này có thể lấy được ở bất kì đâu:</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5C695C" w:rsidRDefault="005C695C" w:rsidP="005C695C">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+(void)setTimeVideoRecord:(NSUInteger)value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[defaults setInteger:value forKey:USER_DEFAULTS_TIME_VIDEO_RECORD];}</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+(NSUInteger)getTimeVideoRecord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(![defaults boolForKey:@"USER_DEFAULTS_TIME_VIDEO_RECORD"])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[self setTimeVideoRecord:6];</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6;    }</w:t>
      </w:r>
    </w:p>
    <w:p w:rsidR="005C695C" w:rsidRPr="00B17C76" w:rsidRDefault="005C695C" w:rsidP="00181BB4">
      <w:pPr>
        <w:widowControl w:val="0"/>
        <w:shd w:val="clear" w:color="auto" w:fill="E0E0E0"/>
        <w:tabs>
          <w:tab w:val="left" w:pos="674"/>
        </w:tabs>
        <w:autoSpaceDE w:val="0"/>
        <w:autoSpaceDN w:val="0"/>
        <w:adjustRightInd w:val="0"/>
        <w:spacing w:after="0" w:line="240" w:lineRule="auto"/>
        <w:rPr>
          <w:b/>
        </w:rPr>
      </w:pPr>
      <w:r w:rsidRPr="00084525">
        <w:rPr>
          <w:rFonts w:ascii="Menlo Regular" w:eastAsiaTheme="minorEastAsia" w:hAnsi="Menlo Regular" w:cs="Menlo Regular"/>
          <w:sz w:val="18"/>
          <w:szCs w:val="28"/>
        </w:rPr>
        <w:t xml:space="preserve">    return [defaults integerForKey:USER_DEFAULTS_TIME_VIDEO_RECORD];}</w:t>
      </w:r>
      <w:r w:rsidR="00181BB4" w:rsidRPr="00B17C76">
        <w:rPr>
          <w:b/>
        </w:rPr>
        <w:t xml:space="preserve"> </w:t>
      </w:r>
    </w:p>
    <w:p w:rsidR="005C695C" w:rsidRPr="00037F9D" w:rsidRDefault="005C695C" w:rsidP="005524E1">
      <w:pPr>
        <w:pStyle w:val="BodyText"/>
        <w:numPr>
          <w:ilvl w:val="0"/>
          <w:numId w:val="61"/>
        </w:numPr>
        <w:spacing w:line="360" w:lineRule="auto"/>
        <w:rPr>
          <w:b/>
        </w:rPr>
      </w:pPr>
      <w:r w:rsidRPr="00037F9D">
        <w:rPr>
          <w:b/>
        </w:rPr>
        <w:t>Vấn đề</w:t>
      </w:r>
    </w:p>
    <w:p w:rsidR="005C695C" w:rsidRDefault="005C695C" w:rsidP="005C695C">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5C695C" w:rsidRPr="00037F9D" w:rsidRDefault="005C695C" w:rsidP="005524E1">
      <w:pPr>
        <w:pStyle w:val="BodyText"/>
        <w:numPr>
          <w:ilvl w:val="0"/>
          <w:numId w:val="61"/>
        </w:numPr>
        <w:spacing w:line="360" w:lineRule="auto"/>
        <w:rPr>
          <w:b/>
        </w:rPr>
      </w:pPr>
      <w:r w:rsidRPr="00037F9D">
        <w:rPr>
          <w:b/>
        </w:rPr>
        <w:t>Giải pháp</w:t>
      </w:r>
    </w:p>
    <w:p w:rsidR="005C695C" w:rsidRPr="00893C42" w:rsidRDefault="005C695C" w:rsidP="005C695C">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51" w:history="1">
        <w:r w:rsidRPr="001B3A51">
          <w:rPr>
            <w:rStyle w:val="Hyperlink"/>
          </w:rPr>
          <w:t>http://maps.radiovietnam.vn/</w:t>
        </w:r>
      </w:hyperlink>
      <w:r>
        <w:t xml:space="preserve"> và </w:t>
      </w:r>
      <w:hyperlink r:id="rId52" w:history="1">
        <w:r w:rsidRPr="001B3A51">
          <w:rPr>
            <w:rStyle w:val="Hyperlink"/>
          </w:rPr>
          <w:t>http://radiovietnam.vn/camera/</w:t>
        </w:r>
      </w:hyperlink>
      <w:r>
        <w:rPr>
          <w:rStyle w:val="Hyperlink"/>
        </w:rPr>
        <w:t>.</w:t>
      </w:r>
    </w:p>
    <w:p w:rsidR="005C695C" w:rsidRPr="00037F9D" w:rsidRDefault="005C695C" w:rsidP="005524E1">
      <w:pPr>
        <w:pStyle w:val="BodyText"/>
        <w:numPr>
          <w:ilvl w:val="0"/>
          <w:numId w:val="62"/>
        </w:numPr>
        <w:spacing w:line="360" w:lineRule="auto"/>
        <w:rPr>
          <w:b/>
        </w:rPr>
      </w:pPr>
      <w:r w:rsidRPr="00037F9D">
        <w:rPr>
          <w:b/>
        </w:rPr>
        <w:t>Cài đặt</w:t>
      </w:r>
    </w:p>
    <w:p w:rsidR="005C695C" w:rsidRDefault="005C695C" w:rsidP="005C695C">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Pr>
          <w:rFonts w:ascii="Menlo Regular" w:eastAsiaTheme="minorEastAsia" w:hAnsi="Menlo Regular" w:cs="Menlo Regular"/>
          <w:color w:val="00A0BE"/>
          <w:sz w:val="22"/>
          <w:szCs w:val="22"/>
        </w:rPr>
        <w:t xml:space="preserve"> </w:t>
      </w:r>
      <w:r w:rsidRPr="00037F9D">
        <w:rPr>
          <w:rFonts w:ascii="Menlo Regular" w:eastAsiaTheme="minorEastAsia" w:hAnsi="Menlo Regular" w:cs="Menlo Regular"/>
          <w:sz w:val="18"/>
          <w:szCs w:val="22"/>
        </w:rPr>
        <w:t>NSURLConnectionDataDelegate</w:t>
      </w:r>
    </w:p>
    <w:p w:rsidR="005C695C" w:rsidRDefault="005C695C" w:rsidP="005C695C">
      <w:pPr>
        <w:pStyle w:val="BodyText"/>
        <w:spacing w:line="360" w:lineRule="auto"/>
      </w:pPr>
      <w:r>
        <w:t>Tiếp đó thực hiện một request đến server như sau:</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*url = [NSURL URLWithString:@"http://maps.radiovietnam.vn/"];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requestWithURL:[url standardizedURL]];</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setHTTPMethod:@"POST"];</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setValue:@"application/x-www-form-urlencoded; charset=utf-8" forHTTPHeaderField:@"Content-Type"];</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setHTTPBody:[postData dataUsingEncoding:NSUTF8StringEncoding]];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alloc]initWithRequest:request delegate:self];</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[connection start];</w:t>
      </w:r>
    </w:p>
    <w:p w:rsidR="005C695C" w:rsidRDefault="005C695C" w:rsidP="005C695C">
      <w:pPr>
        <w:pStyle w:val="BodyText"/>
        <w:spacing w:line="360" w:lineRule="auto"/>
        <w:rPr>
          <w:rFonts w:eastAsiaTheme="minorEastAsia"/>
          <w:color w:val="000000"/>
          <w:szCs w:val="22"/>
        </w:rPr>
      </w:pPr>
      <w:r>
        <w:rPr>
          <w:rFonts w:eastAsiaTheme="minorEastAsia"/>
          <w:color w:val="000000"/>
          <w:szCs w:val="22"/>
        </w:rPr>
        <w:t>Tiếp theo implement hàm sau để nhận dữ liệu trả về từ server: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-(void)connection:(NSURLConnection *)connection didReceiveData:(NSData *)data{</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alloc]initWithData:data 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if (separatorRange.location != -1 &amp;&amp; flag == 0){</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substringWithRange:NSMakeRange(0, separatorRange.location)];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int validationFieldLength = [validationFieldStr intValue] + separatorRange.location + 1;</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int requestParamsLength = response.length -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*paramsStr = [response substringWithRange:NSMakeRange(validationFieldLength, requestParamsLength)];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*validationStr = [response substringWithRange:NSMakeRange(0,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self-&gt;imageURL = urlStr;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lastRenderedPageBreak/>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 xml:space="preserve">NSData *imageData = [NSData dataWithContentsOfURL:[NSURL URLWithString:urlStr]]; </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 xml:space="preserve">// Xu ly du lieu nhan duoc bang NSData tai day </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5C695C" w:rsidRPr="00492FAA" w:rsidRDefault="005C695C" w:rsidP="005C695C">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5C695C" w:rsidRDefault="005C695C" w:rsidP="005524E1">
      <w:pPr>
        <w:pStyle w:val="BodyText"/>
        <w:numPr>
          <w:ilvl w:val="0"/>
          <w:numId w:val="62"/>
        </w:numPr>
        <w:spacing w:line="360" w:lineRule="auto"/>
        <w:rPr>
          <w:b/>
        </w:rPr>
      </w:pPr>
      <w:r w:rsidRPr="00037F9D">
        <w:rPr>
          <w:b/>
        </w:rPr>
        <w:t>Kết quả</w:t>
      </w:r>
    </w:p>
    <w:p w:rsidR="005C695C" w:rsidRDefault="005C695C" w:rsidP="005C695C">
      <w:pPr>
        <w:pStyle w:val="BodyText"/>
        <w:keepNext/>
        <w:spacing w:line="360" w:lineRule="auto"/>
      </w:pPr>
      <w:r>
        <w:rPr>
          <w:noProof/>
        </w:rPr>
        <w:drawing>
          <wp:inline distT="0" distB="0" distL="0" distR="0" wp14:anchorId="6924264B" wp14:editId="2ADE0707">
            <wp:extent cx="2742911" cy="2173331"/>
            <wp:effectExtent l="0" t="0" r="635" b="11430"/>
            <wp:docPr id="803" name="Picture 803"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22C07415" wp14:editId="4C32099E">
            <wp:extent cx="2717165" cy="2173605"/>
            <wp:effectExtent l="0" t="0" r="635" b="10795"/>
            <wp:docPr id="804" name="Picture 804"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5C695C" w:rsidRPr="00384194" w:rsidRDefault="005C695C" w:rsidP="005C695C">
      <w:pPr>
        <w:pStyle w:val="Caption"/>
        <w:rPr>
          <w:b w:val="0"/>
          <w:sz w:val="26"/>
        </w:rPr>
      </w:pPr>
      <w:r w:rsidRPr="0038419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15</w:t>
      </w:r>
      <w:r>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p>
    <w:p w:rsidR="005C695C" w:rsidRDefault="005C695C"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Pr>
          <w:b/>
        </w:rPr>
        <w:t xml:space="preserve"> </w:t>
      </w:r>
    </w:p>
    <w:p w:rsidR="005C695C" w:rsidRDefault="00181BB4" w:rsidP="005524E1">
      <w:pPr>
        <w:pStyle w:val="BodyText"/>
        <w:numPr>
          <w:ilvl w:val="0"/>
          <w:numId w:val="101"/>
        </w:numPr>
        <w:spacing w:line="360" w:lineRule="auto"/>
        <w:contextualSpacing/>
        <w:jc w:val="both"/>
        <w:outlineLvl w:val="4"/>
        <w:rPr>
          <w:b/>
        </w:rPr>
      </w:pPr>
      <w:bookmarkStart w:id="1578" w:name="_Toc422262632"/>
      <w:r>
        <w:rPr>
          <w:b/>
        </w:rPr>
        <w:t>Hiển thị các thông tin mới nhất của shop</w:t>
      </w:r>
      <w:bookmarkEnd w:id="1578"/>
    </w:p>
    <w:p w:rsidR="00ED1A6B" w:rsidRPr="003A1C13" w:rsidRDefault="00ED1A6B" w:rsidP="005524E1">
      <w:pPr>
        <w:pStyle w:val="BodyText"/>
        <w:numPr>
          <w:ilvl w:val="0"/>
          <w:numId w:val="101"/>
        </w:numPr>
        <w:spacing w:line="360" w:lineRule="auto"/>
        <w:contextualSpacing/>
        <w:jc w:val="both"/>
        <w:outlineLvl w:val="4"/>
        <w:rPr>
          <w:b/>
        </w:rPr>
      </w:pPr>
      <w:bookmarkStart w:id="1579" w:name="_Toc422262633"/>
      <w:r>
        <w:rPr>
          <w:b/>
        </w:rPr>
        <w:t>Hiển thị thông báo tại thời điểm thích hợp</w:t>
      </w:r>
      <w:bookmarkEnd w:id="1579"/>
    </w:p>
    <w:p w:rsidR="005C695C" w:rsidRPr="003A1C13" w:rsidRDefault="005C695C" w:rsidP="005524E1">
      <w:pPr>
        <w:pStyle w:val="BodyText"/>
        <w:numPr>
          <w:ilvl w:val="0"/>
          <w:numId w:val="63"/>
        </w:numPr>
        <w:spacing w:line="360" w:lineRule="auto"/>
        <w:rPr>
          <w:b/>
        </w:rPr>
      </w:pPr>
      <w:r w:rsidRPr="003A1C13">
        <w:rPr>
          <w:b/>
        </w:rPr>
        <w:t>Vấn đề</w:t>
      </w:r>
    </w:p>
    <w:p w:rsidR="005C695C" w:rsidRDefault="005C695C" w:rsidP="005C695C">
      <w:pPr>
        <w:pStyle w:val="BodyText"/>
        <w:spacing w:line="360" w:lineRule="auto"/>
        <w:ind w:firstLine="720"/>
        <w:jc w:val="both"/>
      </w:pPr>
      <w:r>
        <w:t>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truy cập vào các dữ liệu này. Do đó, cần có một nơi có thể lưu trữ dữ liệu với không gian lớn cũng như tốc độ truyền tải tốt để giúp người dùng có thể truy cập dễ dàng và nhanh chóng.</w:t>
      </w:r>
    </w:p>
    <w:p w:rsidR="005C695C" w:rsidRPr="003A1C13" w:rsidRDefault="005C695C" w:rsidP="005524E1">
      <w:pPr>
        <w:pStyle w:val="BodyText"/>
        <w:numPr>
          <w:ilvl w:val="0"/>
          <w:numId w:val="64"/>
        </w:numPr>
        <w:spacing w:line="360" w:lineRule="auto"/>
        <w:rPr>
          <w:b/>
        </w:rPr>
      </w:pPr>
      <w:r w:rsidRPr="003A1C13">
        <w:rPr>
          <w:b/>
        </w:rPr>
        <w:lastRenderedPageBreak/>
        <w:t>Giải pháp</w:t>
      </w:r>
    </w:p>
    <w:p w:rsidR="005C695C" w:rsidRDefault="005C695C" w:rsidP="005C695C">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5C695C" w:rsidRDefault="005C695C" w:rsidP="005C695C">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5C695C" w:rsidRPr="003A1C13" w:rsidRDefault="005C695C" w:rsidP="005524E1">
      <w:pPr>
        <w:pStyle w:val="BodyText"/>
        <w:numPr>
          <w:ilvl w:val="0"/>
          <w:numId w:val="65"/>
        </w:numPr>
        <w:spacing w:line="360" w:lineRule="auto"/>
        <w:rPr>
          <w:b/>
        </w:rPr>
      </w:pPr>
      <w:r w:rsidRPr="003A1C13">
        <w:rPr>
          <w:b/>
        </w:rPr>
        <w:t>Cài đặt</w:t>
      </w:r>
    </w:p>
    <w:p w:rsidR="005C695C" w:rsidRDefault="005C695C" w:rsidP="005C695C">
      <w:pPr>
        <w:pStyle w:val="BodyText"/>
        <w:spacing w:line="360" w:lineRule="auto"/>
        <w:jc w:val="both"/>
      </w:pPr>
      <w:r>
        <w:t xml:space="preserve">Để có thể upload các dữ liệu đa phương tiện lên cloud, cần phải cài đặt thư viện </w:t>
      </w:r>
      <w:r w:rsidRPr="00130C19">
        <w:rPr>
          <w:rFonts w:eastAsia="Times New Roman"/>
          <w:color w:val="000000"/>
        </w:rPr>
        <w:t>Google APIs Client Library for Objective-C</w:t>
      </w:r>
      <w:r>
        <w:t xml:space="preserve"> vào project.</w:t>
      </w:r>
    </w:p>
    <w:p w:rsidR="005C695C" w:rsidRPr="00BB6953" w:rsidRDefault="005C695C" w:rsidP="005C695C">
      <w:pPr>
        <w:pStyle w:val="BodyText"/>
        <w:spacing w:line="360" w:lineRule="auto"/>
        <w:jc w:val="both"/>
      </w:pPr>
      <w:r>
        <w:t>Phần cài đặt và sử dụng thư viện này sẽ được trình bày ở phần Phụ lục – mục D.</w:t>
      </w:r>
    </w:p>
    <w:p w:rsidR="003B3562" w:rsidRDefault="003B3562">
      <w:pPr>
        <w:spacing w:after="0" w:line="240" w:lineRule="auto"/>
        <w:rPr>
          <w:b/>
        </w:rPr>
      </w:pPr>
    </w:p>
    <w:p w:rsidR="00A67135" w:rsidRPr="00F544B4" w:rsidRDefault="00A67135" w:rsidP="00F544B4">
      <w:pPr>
        <w:pStyle w:val="Heading1"/>
        <w:ind w:left="0" w:firstLine="27"/>
        <w:jc w:val="center"/>
        <w:rPr>
          <w:sz w:val="40"/>
          <w:szCs w:val="40"/>
        </w:rPr>
      </w:pPr>
      <w:bookmarkStart w:id="1580" w:name="_Toc422262634"/>
      <w:r w:rsidRPr="00F544B4">
        <w:rPr>
          <w:sz w:val="40"/>
          <w:szCs w:val="40"/>
        </w:rPr>
        <w:t>THIẾT KẾ VÀ CÀI ĐẶ</w:t>
      </w:r>
      <w:r w:rsidR="00117A59" w:rsidRPr="00F544B4">
        <w:rPr>
          <w:sz w:val="40"/>
          <w:szCs w:val="40"/>
        </w:rPr>
        <w:t>T</w:t>
      </w:r>
      <w:r w:rsidR="00E43048" w:rsidRPr="00F544B4">
        <w:rPr>
          <w:sz w:val="40"/>
          <w:szCs w:val="40"/>
        </w:rPr>
        <w:br/>
      </w:r>
      <w:r w:rsidRPr="00F544B4">
        <w:rPr>
          <w:sz w:val="40"/>
          <w:szCs w:val="40"/>
        </w:rPr>
        <w:t xml:space="preserve">PHÂN HỆ </w:t>
      </w:r>
      <w:r w:rsidR="00117A59" w:rsidRPr="00F544B4">
        <w:rPr>
          <w:sz w:val="40"/>
          <w:szCs w:val="40"/>
        </w:rPr>
        <w:t>SERVER</w:t>
      </w:r>
      <w:bookmarkEnd w:id="1580"/>
    </w:p>
    <w:p w:rsidR="00A67135" w:rsidRDefault="00A67135" w:rsidP="00A67135">
      <w:pPr>
        <w:pStyle w:val="BodyText"/>
        <w:spacing w:line="360" w:lineRule="auto"/>
        <w:jc w:val="center"/>
        <w:rPr>
          <w:b/>
          <w:lang w:val="vi-VN"/>
        </w:rPr>
      </w:pPr>
    </w:p>
    <w:p w:rsidR="00E43048" w:rsidRDefault="00E43048" w:rsidP="00E43048">
      <w:pPr>
        <w:pStyle w:val="BodyText"/>
        <w:spacing w:line="360" w:lineRule="auto"/>
        <w:jc w:val="both"/>
        <w:rPr>
          <w:b/>
          <w:lang w:val="vi-VN"/>
        </w:rPr>
      </w:pPr>
      <w:r>
        <w:rPr>
          <w:b/>
          <w:lang w:val="vi-VN"/>
        </w:rPr>
        <w:t>Giới thiệu:</w:t>
      </w:r>
    </w:p>
    <w:p w:rsidR="003C5639" w:rsidRDefault="003C5639" w:rsidP="001521CB">
      <w:pPr>
        <w:pStyle w:val="BodyText"/>
        <w:spacing w:line="360" w:lineRule="auto"/>
        <w:ind w:firstLine="720"/>
        <w:jc w:val="both"/>
        <w:rPr>
          <w:lang w:val="vi-VN"/>
        </w:rPr>
      </w:pPr>
      <w:r>
        <w:rPr>
          <w:lang w:val="vi-VN"/>
        </w:rPr>
        <w:t>Thành phần Server là trung tâm xử lý của hệ thống</w:t>
      </w:r>
      <w:r w:rsidR="00FA2353">
        <w:rPr>
          <w:lang w:val="vi-VN"/>
        </w:rPr>
        <w:t xml:space="preserve">. Thành phần này bao gồm một </w:t>
      </w:r>
      <w:r w:rsidR="00D3330A">
        <w:t>máy chủ CentOS được được xây dựng để chạy các thành phần còn lại của Server</w:t>
      </w:r>
      <w:r w:rsidR="00FA2353">
        <w:rPr>
          <w:lang w:val="vi-VN"/>
        </w:rPr>
        <w:t>,</w:t>
      </w:r>
      <w:r w:rsidR="00D3330A">
        <w:t xml:space="preserve"> máy chủ được cài đặt các Service cần thiết một cách tự động bằng đoạn mã nhóm đã viết,</w:t>
      </w:r>
      <w:r w:rsidR="00FA2353">
        <w:rPr>
          <w:lang w:val="vi-VN"/>
        </w:rPr>
        <w:t xml:space="preserve"> các API để tương tác với client và cơ sở dữ liệu của hệ thống.</w:t>
      </w:r>
      <w:r>
        <w:rPr>
          <w:lang w:val="vi-VN"/>
        </w:rPr>
        <w:t xml:space="preserve"> Chương này sẽ đề cập đến việc thiết kế về cài đặt các thành phần này bao gồm việc </w:t>
      </w:r>
      <w:r w:rsidR="00D3330A">
        <w:t xml:space="preserve">cài đặt máy chủ, xây dựng </w:t>
      </w:r>
      <w:r>
        <w:rPr>
          <w:lang w:val="vi-VN"/>
        </w:rPr>
        <w:t>database cũng như các API giao tiếp giữa</w:t>
      </w:r>
      <w:r w:rsidR="00FA2353">
        <w:rPr>
          <w:lang w:val="vi-VN"/>
        </w:rPr>
        <w:t xml:space="preserve"> webserver và client,...</w:t>
      </w:r>
    </w:p>
    <w:p w:rsidR="00020CDB" w:rsidRDefault="00020CDB" w:rsidP="001521CB">
      <w:pPr>
        <w:spacing w:after="0" w:line="360" w:lineRule="auto"/>
        <w:rPr>
          <w:lang w:val="vi-VN"/>
        </w:rPr>
      </w:pPr>
      <w:r>
        <w:rPr>
          <w:b/>
          <w:lang w:val="vi-VN"/>
        </w:rPr>
        <w:lastRenderedPageBreak/>
        <w:tab/>
      </w:r>
      <w:r w:rsidR="00E15A39">
        <w:rPr>
          <w:lang w:val="vi-VN"/>
        </w:rPr>
        <w:t>Thành phần server được xây dựng</w:t>
      </w:r>
      <w:r w:rsidR="00E33292">
        <w:t xml:space="preserve"> chủ yếu</w:t>
      </w:r>
      <w:r w:rsidR="00E15A39">
        <w:rPr>
          <w:lang w:val="vi-VN"/>
        </w:rPr>
        <w:t xml:space="preserve"> dựa trên </w:t>
      </w:r>
      <w:r w:rsidR="00E33292">
        <w:t>ngôn ngữ PHP</w:t>
      </w:r>
      <w:r w:rsidR="00E15A39">
        <w:rPr>
          <w:lang w:val="vi-VN"/>
        </w:rPr>
        <w:t xml:space="preserve"> bởi các lý do sau:</w:t>
      </w:r>
    </w:p>
    <w:p w:rsidR="00E15A39" w:rsidRDefault="00E33292" w:rsidP="005524E1">
      <w:pPr>
        <w:pStyle w:val="Chun"/>
        <w:numPr>
          <w:ilvl w:val="0"/>
          <w:numId w:val="65"/>
        </w:numPr>
        <w:ind w:left="1170"/>
      </w:pPr>
      <w:r>
        <w:t>Đây là ngôn ngữ miễn phí và không có phí bản quyền nên tiết kiệm được chi phí cho phần server.</w:t>
      </w:r>
    </w:p>
    <w:p w:rsidR="00E15A39" w:rsidRDefault="00E33292" w:rsidP="005524E1">
      <w:pPr>
        <w:pStyle w:val="Chun"/>
        <w:numPr>
          <w:ilvl w:val="0"/>
          <w:numId w:val="65"/>
        </w:numPr>
        <w:ind w:left="1170"/>
      </w:pPr>
      <w:r>
        <w:t>Dễ dàng tương tác với các ngôn ngữ cơ sở dữ liệu khác nhau, trong đó có MySQL.</w:t>
      </w:r>
    </w:p>
    <w:p w:rsidR="00E15A39" w:rsidRDefault="00E15A39" w:rsidP="005524E1">
      <w:pPr>
        <w:pStyle w:val="Chun"/>
        <w:numPr>
          <w:ilvl w:val="0"/>
          <w:numId w:val="65"/>
        </w:numPr>
        <w:ind w:left="1170"/>
      </w:pPr>
      <w:r>
        <w:t>Hỗ trợ tạo webservice RESTful dễ dàng, gọn nhẹ giúp tương tác tốt với client.</w:t>
      </w:r>
    </w:p>
    <w:p w:rsidR="008C2A2F" w:rsidRDefault="008C2A2F" w:rsidP="008C2A2F">
      <w:pPr>
        <w:pStyle w:val="Chun"/>
        <w:ind w:left="720"/>
      </w:pPr>
      <w:r>
        <w:t xml:space="preserve">Do đó: </w:t>
      </w:r>
    </w:p>
    <w:p w:rsidR="00E15A39" w:rsidRPr="00E15A39" w:rsidRDefault="00E33292" w:rsidP="002D0A5C">
      <w:pPr>
        <w:pStyle w:val="Chun"/>
        <w:ind w:firstLine="720"/>
      </w:pPr>
      <w:r>
        <w:t>PHP</w:t>
      </w:r>
      <w:r w:rsidR="008C2A2F">
        <w:t xml:space="preserve"> được sử dụng để xây dựng thành phần server giúp tương tác tốt với client, dễ dàng phát triển và mang lại hiệu quả tốt trong hoạt động.</w:t>
      </w:r>
    </w:p>
    <w:p w:rsidR="00020CDB" w:rsidRDefault="00020CDB" w:rsidP="00350FE0">
      <w:pPr>
        <w:pStyle w:val="Chun"/>
        <w:rPr>
          <w:lang w:val="vi-VN"/>
        </w:rPr>
      </w:pPr>
      <w:r>
        <w:rPr>
          <w:lang w:val="vi-VN"/>
        </w:rPr>
        <w:br w:type="page"/>
      </w:r>
    </w:p>
    <w:p w:rsidR="00E43048" w:rsidRPr="00020CDB" w:rsidRDefault="00E43048" w:rsidP="00020CDB">
      <w:pPr>
        <w:spacing w:after="0" w:line="240" w:lineRule="auto"/>
        <w:rPr>
          <w:b/>
          <w:lang w:val="vi-VN"/>
        </w:rPr>
      </w:pPr>
    </w:p>
    <w:p w:rsidR="00A67135" w:rsidRPr="00117A59" w:rsidRDefault="00893C42" w:rsidP="00F544B4">
      <w:pPr>
        <w:pStyle w:val="Heading2"/>
        <w:numPr>
          <w:ilvl w:val="0"/>
          <w:numId w:val="0"/>
        </w:numPr>
        <w:rPr>
          <w:b w:val="0"/>
        </w:rPr>
      </w:pPr>
      <w:bookmarkStart w:id="1581" w:name="_Toc422262635"/>
      <w:r w:rsidRPr="00F544B4">
        <w:rPr>
          <w:sz w:val="26"/>
          <w:szCs w:val="26"/>
        </w:rPr>
        <w:t>4</w:t>
      </w:r>
      <w:r w:rsidR="00A67135" w:rsidRPr="00F544B4">
        <w:rPr>
          <w:sz w:val="26"/>
          <w:szCs w:val="26"/>
        </w:rPr>
        <w:t xml:space="preserve">.1. </w:t>
      </w:r>
      <w:r w:rsidR="00E24099" w:rsidRPr="00F544B4">
        <w:rPr>
          <w:sz w:val="26"/>
          <w:szCs w:val="26"/>
        </w:rPr>
        <w:t>T</w:t>
      </w:r>
      <w:r w:rsidR="00117A59" w:rsidRPr="00F544B4">
        <w:rPr>
          <w:sz w:val="26"/>
          <w:szCs w:val="26"/>
        </w:rPr>
        <w:t>hiết lập</w:t>
      </w:r>
      <w:r w:rsidR="00E24099" w:rsidRPr="00F544B4">
        <w:rPr>
          <w:sz w:val="26"/>
          <w:szCs w:val="26"/>
        </w:rPr>
        <w:t>, cài đặt</w:t>
      </w:r>
      <w:r w:rsidR="00117A59" w:rsidRPr="00F544B4">
        <w:rPr>
          <w:sz w:val="26"/>
          <w:szCs w:val="26"/>
        </w:rPr>
        <w:t xml:space="preserve"> Server</w:t>
      </w:r>
      <w:bookmarkEnd w:id="1581"/>
    </w:p>
    <w:p w:rsidR="00A67135" w:rsidRPr="00E43048" w:rsidRDefault="00893C42" w:rsidP="00752585">
      <w:pPr>
        <w:pStyle w:val="BodyText"/>
        <w:outlineLvl w:val="2"/>
        <w:rPr>
          <w:b/>
          <w:lang w:val="vi-VN"/>
        </w:rPr>
      </w:pPr>
      <w:bookmarkStart w:id="1582" w:name="_Toc422262636"/>
      <w:r w:rsidRPr="00752585">
        <w:rPr>
          <w:b/>
          <w:i/>
        </w:rPr>
        <w:t>4</w:t>
      </w:r>
      <w:r w:rsidR="00A67135" w:rsidRPr="00752585">
        <w:rPr>
          <w:b/>
          <w:i/>
        </w:rPr>
        <w:t xml:space="preserve">.1.1. </w:t>
      </w:r>
      <w:r w:rsidR="00E43048" w:rsidRPr="00752585">
        <w:rPr>
          <w:b/>
          <w:i/>
        </w:rPr>
        <w:t xml:space="preserve">Thiết kế </w:t>
      </w:r>
      <w:r w:rsidR="00A67135" w:rsidRPr="00752585">
        <w:rPr>
          <w:b/>
          <w:i/>
        </w:rPr>
        <w:t>Usecase</w:t>
      </w:r>
      <w:bookmarkEnd w:id="1582"/>
    </w:p>
    <w:p w:rsidR="00A94DB3" w:rsidRPr="00E43048" w:rsidRDefault="00893C42" w:rsidP="00F05E97">
      <w:pPr>
        <w:pStyle w:val="Chun"/>
        <w:outlineLvl w:val="3"/>
        <w:rPr>
          <w:b/>
          <w:lang w:val="vi-VN"/>
        </w:rPr>
      </w:pPr>
      <w:bookmarkStart w:id="1583" w:name="_Toc422262637"/>
      <w:r w:rsidRPr="00F05E97">
        <w:rPr>
          <w:i/>
        </w:rPr>
        <w:t>4</w:t>
      </w:r>
      <w:r w:rsidR="00A94DB3" w:rsidRPr="00F05E97">
        <w:rPr>
          <w:i/>
        </w:rPr>
        <w:t>.1.1.1. Mô hình usecase</w:t>
      </w:r>
      <w:bookmarkEnd w:id="1583"/>
    </w:p>
    <w:p w:rsidR="001521CB" w:rsidRDefault="006829B6" w:rsidP="001521CB">
      <w:pPr>
        <w:pStyle w:val="BodyText"/>
        <w:keepNext/>
        <w:spacing w:line="360" w:lineRule="auto"/>
      </w:pPr>
      <w:r>
        <w:rPr>
          <w:noProof/>
        </w:rPr>
        <w:drawing>
          <wp:inline distT="0" distB="0" distL="0" distR="0" wp14:anchorId="4CBA035D" wp14:editId="171FDA2F">
            <wp:extent cx="5788660" cy="4914900"/>
            <wp:effectExtent l="0" t="0" r="2540" b="12700"/>
            <wp:docPr id="709" name="Picture 709" descr="Hackintosh:Users:NguyenHoangVinh:Downloads:server use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ownloads:server usecase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8660" cy="4914900"/>
                    </a:xfrm>
                    <a:prstGeom prst="rect">
                      <a:avLst/>
                    </a:prstGeom>
                    <a:noFill/>
                    <a:ln>
                      <a:noFill/>
                    </a:ln>
                  </pic:spPr>
                </pic:pic>
              </a:graphicData>
            </a:graphic>
          </wp:inline>
        </w:drawing>
      </w:r>
    </w:p>
    <w:p w:rsidR="00A94DB3" w:rsidRPr="001521CB" w:rsidRDefault="001521CB" w:rsidP="001521CB">
      <w:pPr>
        <w:pStyle w:val="Caption"/>
        <w:rPr>
          <w:sz w:val="26"/>
          <w:lang w:val="vi-VN"/>
        </w:rPr>
      </w:pPr>
      <w:bookmarkStart w:id="1584" w:name="_Toc394071439"/>
      <w:r w:rsidRPr="001521CB">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521CB">
        <w:rPr>
          <w:sz w:val="26"/>
        </w:rPr>
        <w:t xml:space="preserve"> Sơ đồ usecase của Webserver</w:t>
      </w:r>
      <w:bookmarkEnd w:id="1584"/>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519"/>
        <w:gridCol w:w="2901"/>
        <w:gridCol w:w="4917"/>
      </w:tblGrid>
      <w:tr w:rsidR="004F76E0" w:rsidRPr="00DF1EEC" w:rsidTr="00152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STT</w:t>
            </w:r>
          </w:p>
        </w:tc>
        <w:tc>
          <w:tcPr>
            <w:tcW w:w="290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7"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4F76E0" w:rsidRPr="00DF1EEC" w:rsidTr="0015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1</w:t>
            </w:r>
          </w:p>
        </w:tc>
        <w:tc>
          <w:tcPr>
            <w:tcW w:w="290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Quản trị viên</w:t>
            </w:r>
          </w:p>
        </w:tc>
        <w:tc>
          <w:tcPr>
            <w:tcW w:w="4917" w:type="dxa"/>
            <w:vAlign w:val="center"/>
          </w:tcPr>
          <w:p w:rsidR="004F76E0" w:rsidRPr="00DF1EEC" w:rsidRDefault="004F76E0" w:rsidP="00E43048">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Quản trị viên là người duyệt các thông tin </w:t>
            </w:r>
            <w:r>
              <w:lastRenderedPageBreak/>
              <w:t>kẹt xe do Cộng tác viên cung cấp.</w:t>
            </w:r>
          </w:p>
        </w:tc>
      </w:tr>
      <w:tr w:rsidR="004F76E0" w:rsidRPr="00DF1EEC" w:rsidTr="001521CB">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lastRenderedPageBreak/>
              <w:t>2</w:t>
            </w:r>
          </w:p>
        </w:tc>
        <w:tc>
          <w:tcPr>
            <w:tcW w:w="2901" w:type="dxa"/>
            <w:vAlign w:val="center"/>
          </w:tcPr>
          <w:p w:rsidR="004F76E0"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Admin</w:t>
            </w:r>
          </w:p>
        </w:tc>
        <w:tc>
          <w:tcPr>
            <w:tcW w:w="4917" w:type="dxa"/>
            <w:vAlign w:val="center"/>
          </w:tcPr>
          <w:p w:rsidR="004F76E0" w:rsidRDefault="004F76E0"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Admin cũng có các chức năng giống với Quản trị viên. Ngoài ra, Admin còn có chức năng quản lý người dùng cho hệ thống.</w:t>
            </w:r>
          </w:p>
        </w:tc>
      </w:tr>
    </w:tbl>
    <w:p w:rsidR="000E11F3" w:rsidRPr="000E11F3" w:rsidRDefault="000E11F3">
      <w:pPr>
        <w:pStyle w:val="Caption"/>
        <w:rPr>
          <w:sz w:val="26"/>
        </w:rPr>
      </w:pPr>
      <w:bookmarkStart w:id="1585" w:name="_Toc394071550"/>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0E11F3">
        <w:rPr>
          <w:sz w:val="26"/>
        </w:rPr>
        <w:t xml:space="preserve"> Danh sách các Actor</w:t>
      </w:r>
      <w:bookmarkEnd w:id="1585"/>
    </w:p>
    <w:tbl>
      <w:tblPr>
        <w:tblStyle w:val="LightList-Accent11"/>
        <w:tblW w:w="9003"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2351"/>
        <w:gridCol w:w="5835"/>
      </w:tblGrid>
      <w:tr w:rsidR="00E43048" w:rsidRPr="00DF1EEC" w:rsidTr="00E43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STT</w:t>
            </w:r>
          </w:p>
        </w:tc>
        <w:tc>
          <w:tcPr>
            <w:tcW w:w="235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5835"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Đăng nhập</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Đăng nhập vào hệ thống quản lý</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pPr>
            <w:r>
              <w:t>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danh sách các tin chưa duyệt</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các tin chưa được duyệt do Cộng tác viên cung</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lịch sử các tin đã duyệt</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các tin đã được duyệt trước đó.</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4</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bản đồ các điểm kẹt xe</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các điểm đang diễn ra kẹt xe.</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5</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danh sách người dùng</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người dùng bao gồm Admin, Quản trị viên và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6</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Duyệt tin</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Duyệt thông tin kẹt xe do Cộng tác viên cung cấp.</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7</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mức độ của tin kẹt xe</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mức độ kẹt xe của thông tin kẹt xe đang được duyệt.</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8</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kẹt xe đã được duyệt.</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9</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Xoá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Xoá một điểm kẹt xe trong bản đồ kẹt xe hiện tại.</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lastRenderedPageBreak/>
              <w:t>10</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tài khoản</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tài khoản của người dùng (Quản trị viên hoặc Admin)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Thêm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Thêm một người dùng mới vào hệ thống, có thể là Admin, Quản trị viên hoặc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của người dùng (Admin, Quản trị viên hoặc Cộng tác viên)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trạng thái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trạng thái của người dùng.</w:t>
            </w:r>
          </w:p>
        </w:tc>
      </w:tr>
      <w:tr w:rsidR="00C25B8B"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C25B8B" w:rsidRDefault="00C25B8B" w:rsidP="00E43048">
            <w:pPr>
              <w:pStyle w:val="ListParagraph"/>
              <w:tabs>
                <w:tab w:val="left" w:pos="270"/>
              </w:tabs>
              <w:spacing w:line="360" w:lineRule="auto"/>
              <w:ind w:left="0"/>
              <w:jc w:val="center"/>
            </w:pPr>
            <w:r>
              <w:t>14</w:t>
            </w:r>
          </w:p>
        </w:tc>
        <w:tc>
          <w:tcPr>
            <w:tcW w:w="2351" w:type="dxa"/>
            <w:vAlign w:val="center"/>
          </w:tcPr>
          <w:p w:rsidR="00C25B8B" w:rsidRDefault="00C25B8B"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Đăng xuất</w:t>
            </w:r>
          </w:p>
        </w:tc>
        <w:tc>
          <w:tcPr>
            <w:tcW w:w="5835" w:type="dxa"/>
            <w:vAlign w:val="center"/>
          </w:tcPr>
          <w:p w:rsidR="00C25B8B" w:rsidRDefault="00C25B8B"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xuất khỏi hệ thống</w:t>
            </w:r>
          </w:p>
        </w:tc>
      </w:tr>
    </w:tbl>
    <w:p w:rsidR="000E11F3" w:rsidRPr="000E11F3" w:rsidRDefault="000E11F3">
      <w:pPr>
        <w:pStyle w:val="Caption"/>
        <w:rPr>
          <w:sz w:val="26"/>
        </w:rPr>
      </w:pPr>
      <w:bookmarkStart w:id="1586" w:name="_Toc394071551"/>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0E11F3">
        <w:rPr>
          <w:sz w:val="26"/>
        </w:rPr>
        <w:t xml:space="preserve"> Bảng danh sách các usecase</w:t>
      </w:r>
      <w:bookmarkEnd w:id="1586"/>
    </w:p>
    <w:p w:rsidR="00694150" w:rsidRDefault="00DC2D23" w:rsidP="00F05E97">
      <w:pPr>
        <w:pStyle w:val="Chun"/>
        <w:outlineLvl w:val="3"/>
        <w:rPr>
          <w:b/>
          <w:lang w:val="vi-VN"/>
        </w:rPr>
      </w:pPr>
      <w:bookmarkStart w:id="1587" w:name="_Toc422262638"/>
      <w:r w:rsidRPr="00F05E97">
        <w:rPr>
          <w:i/>
        </w:rPr>
        <w:t>4.</w:t>
      </w:r>
      <w:r w:rsidR="00694150" w:rsidRPr="00F05E97">
        <w:rPr>
          <w:i/>
        </w:rPr>
        <w:t>1.1.2. Đặc tả</w:t>
      </w:r>
      <w:r w:rsidR="00E43048" w:rsidRPr="00F05E97">
        <w:rPr>
          <w:i/>
        </w:rPr>
        <w:t xml:space="preserve"> usecase</w:t>
      </w:r>
      <w:bookmarkEnd w:id="1587"/>
    </w:p>
    <w:p w:rsidR="00BB6953" w:rsidRPr="00BB6953" w:rsidRDefault="00BB6953" w:rsidP="006829B6">
      <w:pPr>
        <w:pStyle w:val="Chun"/>
        <w:rPr>
          <w:lang w:val="vi-VN"/>
        </w:rPr>
      </w:pPr>
      <w:r>
        <w:rPr>
          <w:lang w:val="vi-VN"/>
        </w:rPr>
        <w:tab/>
        <w:t>Đặc tả usecase cho Webserver sẽ được trình bày ở phần Phụ lục – mục B</w:t>
      </w:r>
    </w:p>
    <w:p w:rsidR="00694150" w:rsidRPr="00E43048" w:rsidRDefault="00DC2D23" w:rsidP="00752585">
      <w:pPr>
        <w:pStyle w:val="BodyText"/>
        <w:outlineLvl w:val="2"/>
        <w:rPr>
          <w:b/>
          <w:lang w:val="vi-VN"/>
        </w:rPr>
      </w:pPr>
      <w:bookmarkStart w:id="1588" w:name="_Toc422262639"/>
      <w:r w:rsidRPr="00752585">
        <w:rPr>
          <w:b/>
          <w:i/>
        </w:rPr>
        <w:t>4.</w:t>
      </w:r>
      <w:r w:rsidR="00694150" w:rsidRPr="00752585">
        <w:rPr>
          <w:b/>
          <w:i/>
        </w:rPr>
        <w:t>1.2. Thiết kế giao diện</w:t>
      </w:r>
      <w:bookmarkEnd w:id="1588"/>
    </w:p>
    <w:p w:rsidR="00B33EB0" w:rsidRDefault="00DC2D23" w:rsidP="00F05E97">
      <w:pPr>
        <w:pStyle w:val="BodyText"/>
        <w:spacing w:line="360" w:lineRule="auto"/>
        <w:outlineLvl w:val="3"/>
      </w:pPr>
      <w:bookmarkStart w:id="1589" w:name="_Toc422262640"/>
      <w:r w:rsidRPr="00F05E97">
        <w:rPr>
          <w:rFonts w:eastAsia="MS Mincho"/>
          <w:i/>
        </w:rPr>
        <w:t>4.</w:t>
      </w:r>
      <w:r w:rsidR="00694150" w:rsidRPr="00F05E97">
        <w:rPr>
          <w:rFonts w:eastAsia="MS Mincho"/>
          <w:i/>
        </w:rPr>
        <w:t>1.2.1. Màn hình đăng nhập</w:t>
      </w:r>
      <w:r w:rsidR="00694150" w:rsidRPr="00E43048">
        <w:rPr>
          <w:b/>
          <w:lang w:val="vi-VN"/>
        </w:rPr>
        <w:t xml:space="preserve"> </w:t>
      </w:r>
      <w:r w:rsidR="00A006F7">
        <w:rPr>
          <w:noProof/>
        </w:rPr>
        <mc:AlternateContent>
          <mc:Choice Requires="wpg">
            <w:drawing>
              <wp:inline distT="0" distB="0" distL="0" distR="0" wp14:anchorId="3C01F6EB" wp14:editId="326A77E7">
                <wp:extent cx="4803775" cy="2761978"/>
                <wp:effectExtent l="0" t="0" r="0" b="6985"/>
                <wp:docPr id="172" name="Group 172"/>
                <wp:cNvGraphicFramePr/>
                <a:graphic xmlns:a="http://schemas.openxmlformats.org/drawingml/2006/main">
                  <a:graphicData uri="http://schemas.microsoft.com/office/word/2010/wordprocessingGroup">
                    <wpg:wgp>
                      <wpg:cNvGrpSpPr/>
                      <wpg:grpSpPr>
                        <a:xfrm>
                          <a:off x="0" y="0"/>
                          <a:ext cx="4803775" cy="2761978"/>
                          <a:chOff x="0" y="0"/>
                          <a:chExt cx="5478145" cy="3418205"/>
                        </a:xfrm>
                      </wpg:grpSpPr>
                      <pic:pic xmlns:pic="http://schemas.openxmlformats.org/drawingml/2006/picture">
                        <pic:nvPicPr>
                          <pic:cNvPr id="4" name="Picture 4" descr="Hackintosh:Users:NguyenHoangVinh:Desktop:Screen Shot 2014-06-28 at 3.40.57 PM.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8145" cy="3418205"/>
                          </a:xfrm>
                          <a:prstGeom prst="rect">
                            <a:avLst/>
                          </a:prstGeom>
                          <a:noFill/>
                          <a:ln>
                            <a:noFill/>
                          </a:ln>
                        </pic:spPr>
                      </pic:pic>
                      <wpg:grpSp>
                        <wpg:cNvPr id="11" name="Group 11"/>
                        <wpg:cNvGrpSpPr/>
                        <wpg:grpSpPr>
                          <a:xfrm>
                            <a:off x="228600" y="885825"/>
                            <a:ext cx="571500" cy="600075"/>
                            <a:chOff x="0" y="-28575"/>
                            <a:chExt cx="571500" cy="600075"/>
                          </a:xfrm>
                        </wpg:grpSpPr>
                        <wps:wsp>
                          <wps:cNvPr id="9" name="Rectangle 9"/>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EB5BB9" w:rsidRDefault="003016C9" w:rsidP="00EB5BB9">
                                <w:pPr>
                                  <w:jc w:val="center"/>
                                  <w:rPr>
                                    <w:color w:val="000000"/>
                                  </w:rPr>
                                </w:pPr>
                                <w:r w:rsidRPr="00EB5BB9">
                                  <w:rPr>
                                    <w:color w:val="0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V="1">
                              <a:off x="342900" y="-28575"/>
                              <a:ext cx="228600" cy="2571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 name="Group 13"/>
                        <wpg:cNvGrpSpPr/>
                        <wpg:grpSpPr>
                          <a:xfrm>
                            <a:off x="3543300" y="1257300"/>
                            <a:ext cx="1028700" cy="342900"/>
                            <a:chOff x="-685800" y="0"/>
                            <a:chExt cx="1028700" cy="342900"/>
                          </a:xfrm>
                        </wpg:grpSpPr>
                        <wps:wsp>
                          <wps:cNvPr id="14" name="Rectangle 1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EB5BB9" w:rsidRDefault="003016C9" w:rsidP="00EB5BB9">
                                <w:pPr>
                                  <w:jc w:val="center"/>
                                  <w:rPr>
                                    <w:color w:val="000000"/>
                                  </w:rPr>
                                </w:pPr>
                                <w:r>
                                  <w:rPr>
                                    <w:color w:val="0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a:stCxn id="14" idx="1"/>
                          </wps:cNvCnPr>
                          <wps:spPr>
                            <a:xfrm flipH="1">
                              <a:off x="-685800" y="171450"/>
                              <a:ext cx="6858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 name="Group 16"/>
                        <wpg:cNvGrpSpPr/>
                        <wpg:grpSpPr>
                          <a:xfrm>
                            <a:off x="3543300" y="1714500"/>
                            <a:ext cx="914400" cy="342900"/>
                            <a:chOff x="-571500" y="0"/>
                            <a:chExt cx="914400" cy="342900"/>
                          </a:xfrm>
                        </wpg:grpSpPr>
                        <wps:wsp>
                          <wps:cNvPr id="17" name="Rectangle 1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EB5BB9" w:rsidRDefault="003016C9" w:rsidP="00EB5BB9">
                                <w:pPr>
                                  <w:jc w:val="center"/>
                                  <w:rPr>
                                    <w:color w:val="000000"/>
                                  </w:rPr>
                                </w:pPr>
                                <w:r>
                                  <w:rPr>
                                    <w:color w:val="0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a:off x="-571500" y="17145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 name="Group 19"/>
                        <wpg:cNvGrpSpPr/>
                        <wpg:grpSpPr>
                          <a:xfrm>
                            <a:off x="3543300" y="2171700"/>
                            <a:ext cx="1028700" cy="342900"/>
                            <a:chOff x="-685800" y="0"/>
                            <a:chExt cx="1028700" cy="342900"/>
                          </a:xfrm>
                        </wpg:grpSpPr>
                        <wps:wsp>
                          <wps:cNvPr id="20" name="Rectangle 2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EB5BB9" w:rsidRDefault="003016C9" w:rsidP="00EB5BB9">
                                <w:pPr>
                                  <w:jc w:val="center"/>
                                  <w:rPr>
                                    <w:color w:val="000000"/>
                                  </w:rPr>
                                </w:pPr>
                                <w:r>
                                  <w:rPr>
                                    <w:color w:val="0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flipV="1">
                              <a:off x="-685800" y="85725"/>
                              <a:ext cx="685800" cy="8572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 name="Group 22"/>
                        <wpg:cNvGrpSpPr/>
                        <wpg:grpSpPr>
                          <a:xfrm>
                            <a:off x="914400" y="2828925"/>
                            <a:ext cx="685800" cy="485775"/>
                            <a:chOff x="0" y="-142875"/>
                            <a:chExt cx="685800" cy="485775"/>
                          </a:xfrm>
                        </wpg:grpSpPr>
                        <wps:wsp>
                          <wps:cNvPr id="23" name="Rectangle 2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EB5BB9" w:rsidRDefault="003016C9" w:rsidP="00EB5BB9">
                                <w:pPr>
                                  <w:jc w:val="center"/>
                                  <w:rPr>
                                    <w:color w:val="000000"/>
                                  </w:rPr>
                                </w:pPr>
                                <w:r>
                                  <w:rPr>
                                    <w:color w:val="0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flipV="1">
                              <a:off x="342900" y="-142875"/>
                              <a:ext cx="342900" cy="1428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C01F6EB" id="Group 172" o:spid="_x0000_s1331" style="width:378.25pt;height:217.5pt;mso-position-horizontal-relative:char;mso-position-vertical-relative:line" coordsize="54781,34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d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">
                <v:shape id="Picture 4" o:spid="_x0000_s1332" type="#_x0000_t75" alt="Hackintosh:Users:NguyenHoangVinh:Desktop:Screen Shot 2014-06-28 at 3.40.57 PM.png" style="position:absolute;width:54781;height:34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aMCHDAAAA2gAAAA8AAABkcnMvZG93bnJldi54bWxEj09rAjEUxO+FfofwCr2IZv1D0a1RSqHF&#10;q6uHHp+b183q5mVJom730xtB6HGYmd8wy3VnG3EhH2rHCsajDARx6XTNlYL97ms4BxEissbGMSn4&#10;owDr1fPTEnPtrrylSxErkSAcclRgYmxzKUNpyGIYuZY4eb/OW4xJ+kpqj9cEt42cZNmbtFhzWjDY&#10;0qeh8lScrYJJyMxPPz6ci+8+HKf1gvrCD5R6fek+3kFE6uJ/+NHeaAUzuF9JN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5owIcMAAADaAAAADwAAAAAAAAAAAAAAAACf&#10;AgAAZHJzL2Rvd25yZXYueG1sUEsFBgAAAAAEAAQA9wAAAI8DAAAAAA==&#10;">
                  <v:imagedata r:id="rId55" o:title="Screen Shot 2014-06-28 at 3.40.57 PM"/>
                  <v:path arrowok="t"/>
                </v:shape>
                <v:group id="Group 11" o:spid="_x0000_s1333" style="position:absolute;left:2286;top:8858;width:5715;height:6001" coordorigin=",-285" coordsize="5715,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9" o:spid="_x0000_s133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FmcIA&#10;AADaAAAADwAAAGRycy9kb3ducmV2LnhtbESP0WoCMRRE3wv+Q7hCX6RmLe1SV6MUQehrt37AJblu&#10;opub7Sa62359Iwh9HGbmDLPejr4VV+qjC6xgMS9AEOtgHDcKDl/7pzcQMSEbbAOTgh+KsN1MHtZY&#10;mTDwJ13r1IgM4VihAptSV0kZtSWPcR464uwdQ+8xZdk30vQ4ZLhv5XNRlNKj47xgsaOdJX2uL16B&#10;lvrl0rrZyX2Xdj/U5e+seD0p9Tgd31cgEo3pP3xvfxgFS7hdyT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n0WZwgAAANoAAAAPAAAAAAAAAAAAAAAAAJgCAABkcnMvZG93&#10;bnJldi54bWxQSwUGAAAAAAQABAD1AAAAhwMAAAAA&#10;" fillcolor="#faff7d" strokecolor="red">
                    <v:shadow on="t" color="black" opacity="22937f" origin=",.5" offset="0,.63889mm"/>
                    <v:textbox>
                      <w:txbxContent>
                        <w:p w:rsidR="003016C9" w:rsidRPr="00EB5BB9" w:rsidRDefault="003016C9" w:rsidP="00EB5BB9">
                          <w:pPr>
                            <w:jc w:val="center"/>
                            <w:rPr>
                              <w:color w:val="000000"/>
                            </w:rPr>
                          </w:pPr>
                          <w:r w:rsidRPr="00EB5BB9">
                            <w:rPr>
                              <w:color w:val="000000"/>
                            </w:rPr>
                            <w:t>1</w:t>
                          </w:r>
                        </w:p>
                      </w:txbxContent>
                    </v:textbox>
                  </v:rect>
                  <v:shape id="Straight Arrow Connector 10" o:spid="_x0000_s1335" type="#_x0000_t32" style="position:absolute;left:3429;top:-285;width:2286;height: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9vccEAAADbAAAADwAAAGRycy9kb3ducmV2LnhtbESPQYvCMBCF78L+hzAL3jTVg5RqFBGE&#10;ZXtaXXoemrEtNpPSJFr//c5B2NsM78173+wOk+vVg8bQeTawWmagiGtvO24M/F7PixxUiMgWe89k&#10;4EUBDvuP2Q4L65/8Q49LbJSEcCjQQBvjUGgd6pYchqUfiEW7+dFhlHVstB3xKeGu1+ss22iHHUtD&#10;iwOdWqrvl+QMpOpcccV5+i5X5aY/lnRNeTJm/jkdt6AiTfHf/L7+soIv9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729xwQAAANsAAAAPAAAAAAAAAAAAAAAA&#10;AKECAABkcnMvZG93bnJldi54bWxQSwUGAAAAAAQABAD5AAAAjwMAAAAA&#10;" strokecolor="red" strokeweight="1pt">
                    <v:stroke endarrow="block" endarrowwidth="narrow"/>
                    <v:shadow on="t" color="black" opacity="24903f" origin=",.5" offset="0,.55556mm"/>
                  </v:shape>
                </v:group>
                <v:group id="Group 13" o:spid="_x0000_s1336" style="position:absolute;left:35433;top:12573;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4" o:spid="_x0000_s133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go8AA&#10;AADbAAAADwAAAGRycy9kb3ducmV2LnhtbERPzWoCMRC+C32HMIIXqVlFF1mNUgSh1277AEMy3UQ3&#10;k3UT3W2fvikUepuP73f2x9G34kF9dIEVLBcFCGIdjONGwcf7+XkLIiZkg21gUvBFEY6Hp8keKxMG&#10;fqNHnRqRQzhWqMCm1FVSRm3JY1yEjjhzn6H3mDLsG2l6HHK4b+WqKErp0XFusNjRyZK+1nevQEu9&#10;vrdufnG30p6HuvyeF5uLUrPp+LIDkWhM/+I/96vJ89fw+0s+QB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ygo8AAAADbAAAADwAAAAAAAAAAAAAAAACYAgAAZHJzL2Rvd25y&#10;ZXYueG1sUEsFBgAAAAAEAAQA9QAAAIUDAAAAAA==&#10;" fillcolor="#faff7d" strokecolor="red">
                    <v:shadow on="t" color="black" opacity="22937f" origin=",.5" offset="0,.63889mm"/>
                    <v:textbox>
                      <w:txbxContent>
                        <w:p w:rsidR="003016C9" w:rsidRPr="00EB5BB9" w:rsidRDefault="003016C9" w:rsidP="00EB5BB9">
                          <w:pPr>
                            <w:jc w:val="center"/>
                            <w:rPr>
                              <w:color w:val="000000"/>
                            </w:rPr>
                          </w:pPr>
                          <w:r>
                            <w:rPr>
                              <w:color w:val="000000"/>
                            </w:rPr>
                            <w:t>2</w:t>
                          </w:r>
                        </w:p>
                      </w:txbxContent>
                    </v:textbox>
                  </v:rect>
                  <v:shape id="Straight Arrow Connector 15" o:spid="_x0000_s1338" type="#_x0000_t32" style="position:absolute;left:-6858;top:1714;width:6858;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jM6b0AAADbAAAADwAAAGRycy9kb3ducmV2LnhtbERPTYvCMBC9C/6HMMLeNFVQSjWKCILY&#10;06r0PDRjW2wmpUm0/nuzsOBtHu9zNrvBtOJJvWssK5jPEhDEpdUNVwpu1+M0BeE8ssbWMil4k4Pd&#10;djzaYKbti3/pefGViCHsMlRQe99lUrqyJoNuZjviyN1tb9BH2FdS9/iK4aaViyRZSYMNx4YaOzrU&#10;VD4uwSgIxbHggtNwzuf5qt3ndA1pUOpnMuzXIDwN/iv+d590nL+Ev1/iAXL7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YzOm9AAAA2wAAAA8AAAAAAAAAAAAAAAAAoQIA&#10;AGRycy9kb3ducmV2LnhtbFBLBQYAAAAABAAEAPkAAACLAwAAAAA=&#10;" strokecolor="red" strokeweight="1pt">
                    <v:stroke endarrow="block" endarrowwidth="narrow"/>
                    <v:shadow on="t" color="black" opacity="24903f" origin=",.5" offset="0,.55556mm"/>
                  </v:shape>
                </v:group>
                <v:group id="Group 16" o:spid="_x0000_s1339" style="position:absolute;left:35433;top:17145;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3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1MAA&#10;AADbAAAADwAAAGRycy9kb3ducmV2LnhtbERPzWoCMRC+F3yHMEIvUrOWdiurUYog9NqtDzAk4ya6&#10;mWw30d326RtB6G0+vt9Zb0ffiiv10QVWsJgXIIh1MI4bBYev/dMSREzIBtvApOCHImw3k4c1ViYM&#10;/EnXOjUih3CsUIFNqaukjNqSxzgPHXHmjqH3mDLsG2l6HHK4b+VzUZTSo+PcYLGjnSV9ri9egZb6&#10;5dK62cl9l3Y/1OXvrHg9KfU4Hd9XIBKN6V98d3+YPP8Nbr/kA+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4+1MAAAADbAAAADwAAAAAAAAAAAAAAAACYAgAAZHJzL2Rvd25y&#10;ZXYueG1sUEsFBgAAAAAEAAQA9QAAAIUDAAAAAA==&#10;" fillcolor="#faff7d" strokecolor="red">
                    <v:shadow on="t" color="black" opacity="22937f" origin=",.5" offset="0,.63889mm"/>
                    <v:textbox>
                      <w:txbxContent>
                        <w:p w:rsidR="003016C9" w:rsidRPr="00EB5BB9" w:rsidRDefault="003016C9" w:rsidP="00EB5BB9">
                          <w:pPr>
                            <w:jc w:val="center"/>
                            <w:rPr>
                              <w:color w:val="000000"/>
                            </w:rPr>
                          </w:pPr>
                          <w:r>
                            <w:rPr>
                              <w:color w:val="000000"/>
                            </w:rPr>
                            <w:t>3</w:t>
                          </w:r>
                        </w:p>
                      </w:txbxContent>
                    </v:textbox>
                  </v:rect>
                  <v:shape id="Straight Arrow Connector 18" o:spid="_x0000_s1341" type="#_x0000_t32" style="position:absolute;left:-5715;top:1714;width:5715;height: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ljd8EAAADbAAAADwAAAGRycy9kb3ducmV2LnhtbESPQYvCMBCF78L+hzAL3jTVg5RqFBGE&#10;ZXtaXXoemrEtNpPSJFr//c5B2NsM78173+wOk+vVg8bQeTawWmagiGtvO24M/F7PixxUiMgWe89k&#10;4EUBDvuP2Q4L65/8Q49LbJSEcCjQQBvjUGgd6pYchqUfiEW7+dFhlHVstB3xKeGu1+ss22iHHUtD&#10;iwOdWqrvl+QMpOpcccV5+i5X5aY/lnRNeTJm/jkdt6AiTfHf/L7+soIvs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mWN3wQAAANsAAAAPAAAAAAAAAAAAAAAA&#10;AKECAABkcnMvZG93bnJldi54bWxQSwUGAAAAAAQABAD5AAAAjwMAAAAA&#10;" strokecolor="red" strokeweight="1pt">
                    <v:stroke endarrow="block" endarrowwidth="narrow"/>
                    <v:shadow on="t" color="black" opacity="24903f" origin=",.5" offset="0,.55556mm"/>
                  </v:shape>
                </v:group>
                <v:group id="Group 19" o:spid="_x0000_s1342" style="position:absolute;left:35433;top:21717;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20" o:spid="_x0000_s134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sHb8A&#10;AADbAAAADwAAAGRycy9kb3ducmV2LnhtbERP3WrCMBS+F3yHcITdiKbKLNIZZQyE3drtAQ7JWRPX&#10;nHRNtNWnNxfCLj++/91h9K24Uh9dYAWrZQGCWAfjuFHw/XVcbEHEhGywDUwKbhThsJ9OdliZMPCJ&#10;rnVqRA7hWKECm1JXSRm1JY9xGTrizP2E3mPKsG+k6XHI4b6V66IopUfHucFiRx+W9G998Qq01K+X&#10;1s3P7q+0x6Eu7/Nic1bqZTa+v4FINKZ/8dP9aRSs8/r8Jf8Au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q2wdvwAAANsAAAAPAAAAAAAAAAAAAAAAAJgCAABkcnMvZG93bnJl&#10;di54bWxQSwUGAAAAAAQABAD1AAAAhAMAAAAA&#10;" fillcolor="#faff7d" strokecolor="red">
                    <v:shadow on="t" color="black" opacity="22937f" origin=",.5" offset="0,.63889mm"/>
                    <v:textbox>
                      <w:txbxContent>
                        <w:p w:rsidR="003016C9" w:rsidRPr="00EB5BB9" w:rsidRDefault="003016C9" w:rsidP="00EB5BB9">
                          <w:pPr>
                            <w:jc w:val="center"/>
                            <w:rPr>
                              <w:color w:val="000000"/>
                            </w:rPr>
                          </w:pPr>
                          <w:r>
                            <w:rPr>
                              <w:color w:val="000000"/>
                            </w:rPr>
                            <w:t>4</w:t>
                          </w:r>
                        </w:p>
                      </w:txbxContent>
                    </v:textbox>
                  </v:rect>
                  <v:shape id="Straight Arrow Connector 21" o:spid="_x0000_s1344" type="#_x0000_t32" style="position:absolute;left:-6858;top:857;width:6858;height:8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qMUsQAAADbAAAADwAAAGRycy9kb3ducmV2LnhtbESP0WrCQBRE3wv+w3KFvtWNCqVEV1FR&#10;bAuFVPMBl+w1iWbvhuxqNn/fLRT6OMzMGWa5DqYRD+pcbVnBdJKAIC6srrlUkJ8PL28gnEfW2Fgm&#10;BQM5WK9GT0tMte35mx4nX4oIYZeigsr7NpXSFRUZdBPbEkfvYjuDPsqulLrDPsJNI2dJ8ioN1hwX&#10;KmxpV1FxO92Ngn4ejkMWPrLrkF84+9z7bW6/lHoeh80ChKfg/8N/7Xe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KoxSxAAAANsAAAAPAAAAAAAAAAAA&#10;AAAAAKECAABkcnMvZG93bnJldi54bWxQSwUGAAAAAAQABAD5AAAAkgMAAAAA&#10;" strokecolor="red" strokeweight="1pt">
                    <v:stroke endarrow="block" endarrowwidth="narrow"/>
                    <v:shadow on="t" color="black" opacity="24903f" origin=",.5" offset="0,.55556mm"/>
                  </v:shape>
                </v:group>
                <v:group id="Group 22" o:spid="_x0000_s1345" style="position:absolute;left:9144;top:28289;width:6858;height:4858" coordorigin=",-1428" coordsize="6858,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23" o:spid="_x0000_s13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yasMA&#10;AADbAAAADwAAAGRycy9kb3ducmV2LnhtbESP0WoCMRRE34X+Q7iFvkjNVu0iq1FKQeiraz/gktxu&#10;Yjc32010t/36RhB8HGbmDLPZjb4VF+qjC6zgZVaAINbBOG4UfB73zysQMSEbbAOTgl+KsNs+TDZY&#10;mTDwgS51akSGcKxQgU2pq6SM2pLHOAsdcfa+Qu8xZdk30vQ4ZLhv5bwoSunRcV6w2NG7Jf1dn70C&#10;LfXy3Lrpyf2Udj/U5d+0eD0p9fQ4vq1BJBrTPXxrfxgF8wV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nyasMAAADbAAAADwAAAAAAAAAAAAAAAACYAgAAZHJzL2Rv&#10;d25yZXYueG1sUEsFBgAAAAAEAAQA9QAAAIgDAAAAAA==&#10;" fillcolor="#faff7d" strokecolor="red">
                    <v:shadow on="t" color="black" opacity="22937f" origin=",.5" offset="0,.63889mm"/>
                    <v:textbox>
                      <w:txbxContent>
                        <w:p w:rsidR="003016C9" w:rsidRPr="00EB5BB9" w:rsidRDefault="003016C9" w:rsidP="00EB5BB9">
                          <w:pPr>
                            <w:jc w:val="center"/>
                            <w:rPr>
                              <w:color w:val="000000"/>
                            </w:rPr>
                          </w:pPr>
                          <w:r>
                            <w:rPr>
                              <w:color w:val="000000"/>
                            </w:rPr>
                            <w:t>5</w:t>
                          </w:r>
                        </w:p>
                      </w:txbxContent>
                    </v:textbox>
                  </v:rect>
                  <v:shape id="Straight Arrow Connector 24" o:spid="_x0000_s1347" type="#_x0000_t32" style="position:absolute;left:3429;top:-1428;width:3429;height:14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ijz8EAAADbAAAADwAAAGRycy9kb3ducmV2LnhtbESPQYvCMBSE7wv7H8ITvK2pskipRhGh&#10;sNiTuvT8aJ5tsXkpTVLrv98Iwh6HmfmG2e4n04mRBtdaVrBcJCCIK6tbrhX8XvOvFITzyBo7y6Tg&#10;SQ72u8+PLWbaPvhM48XXIkLYZaig8b7PpHRVQwbdwvbE0bvZwaCPcqilHvAR4aaTqyRZS4Mtx4UG&#10;ezo2VN0vwSgIZV5yyWk4Fcti3R0KuoY0KDWfTYcNCE+T/w+/2z9aweobXl/iD5C7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uKPPwQAAANsAAAAPAAAAAAAAAAAAAAAA&#10;AKECAABkcnMvZG93bnJldi54bWxQSwUGAAAAAAQABAD5AAAAjwMAAAAA&#10;" strokecolor="red" strokeweight="1pt">
                    <v:stroke endarrow="block" endarrowwidth="narrow"/>
                    <v:shadow on="t" color="black" opacity="24903f" origin=",.5" offset="0,.55556mm"/>
                  </v:shape>
                </v:group>
                <w10:anchorlock/>
              </v:group>
            </w:pict>
          </mc:Fallback>
        </mc:AlternateContent>
      </w:r>
      <w:bookmarkEnd w:id="1589"/>
    </w:p>
    <w:p w:rsidR="00694150" w:rsidRPr="00B33EB0" w:rsidRDefault="00B33EB0" w:rsidP="00B33EB0">
      <w:pPr>
        <w:pStyle w:val="Caption"/>
        <w:rPr>
          <w:sz w:val="26"/>
          <w:lang w:val="vi-VN"/>
        </w:rPr>
      </w:pPr>
      <w:bookmarkStart w:id="1590" w:name="_Toc394071440"/>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B33EB0">
        <w:rPr>
          <w:sz w:val="26"/>
        </w:rPr>
        <w:t xml:space="preserve"> Màn hình đăng nhập</w:t>
      </w:r>
      <w:bookmarkEnd w:id="1590"/>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F0431E" w:rsidRPr="00DF1EEC" w:rsidTr="00F0431E">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4304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hideMark/>
          </w:tcPr>
          <w:p w:rsidR="00F0431E" w:rsidRPr="00DF1EEC" w:rsidRDefault="00F0431E" w:rsidP="00E4304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B5BB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H3</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Chỉ dẫn thực hiện</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 (type=“email”)</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Nhập vào địa chỉ email của người dùng</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Input (type=“password”)</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Nhập vào mật khẩu người dùng</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đăng nhập vào hệ thống chương trình</w:t>
            </w:r>
          </w:p>
        </w:tc>
      </w:tr>
    </w:tbl>
    <w:p w:rsidR="00B33EB0" w:rsidRPr="00B33EB0" w:rsidRDefault="00B33EB0">
      <w:pPr>
        <w:pStyle w:val="Caption"/>
        <w:rPr>
          <w:sz w:val="26"/>
        </w:rPr>
      </w:pPr>
      <w:bookmarkStart w:id="1591" w:name="_Toc394071552"/>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B33EB0">
        <w:rPr>
          <w:sz w:val="26"/>
        </w:rPr>
        <w:t xml:space="preserve"> Bảng mô tả giao diện màn hình đăng nhập</w:t>
      </w:r>
      <w:bookmarkEnd w:id="1591"/>
    </w:p>
    <w:p w:rsidR="00091572" w:rsidRPr="00B4100E" w:rsidRDefault="00DC2D23" w:rsidP="00F05E97">
      <w:pPr>
        <w:pStyle w:val="Chun"/>
        <w:outlineLvl w:val="3"/>
        <w:rPr>
          <w:b/>
          <w:lang w:val="vi-VN"/>
        </w:rPr>
      </w:pPr>
      <w:bookmarkStart w:id="1592" w:name="_Toc422262641"/>
      <w:r w:rsidRPr="00F05E97">
        <w:rPr>
          <w:i/>
        </w:rPr>
        <w:t>4.</w:t>
      </w:r>
      <w:r w:rsidR="00091572" w:rsidRPr="00F05E97">
        <w:rPr>
          <w:i/>
        </w:rPr>
        <w:t xml:space="preserve">1.2.2. </w:t>
      </w:r>
      <w:r w:rsidR="007D567C" w:rsidRPr="00F05E97">
        <w:rPr>
          <w:i/>
        </w:rPr>
        <w:t>Giao diện chính</w:t>
      </w:r>
      <w:bookmarkEnd w:id="1592"/>
    </w:p>
    <w:p w:rsidR="007D567C" w:rsidRDefault="00B4100E" w:rsidP="00B4100E">
      <w:pPr>
        <w:pStyle w:val="BodyText"/>
        <w:spacing w:line="360" w:lineRule="auto"/>
        <w:jc w:val="both"/>
        <w:rPr>
          <w:lang w:val="vi-VN"/>
        </w:rPr>
      </w:pPr>
      <w:r>
        <w:rPr>
          <w:lang w:val="vi-VN"/>
        </w:rPr>
        <w:tab/>
      </w:r>
      <w:r w:rsidR="007D567C">
        <w:rPr>
          <w:lang w:val="vi-VN"/>
        </w:rPr>
        <w:t>Ở giao diện này bao gồm thanh điều hướng và các tab (thẻ) để quản lý các màn hình khác nhau.</w:t>
      </w:r>
    </w:p>
    <w:p w:rsidR="00B33EB0" w:rsidRDefault="00B33EB0" w:rsidP="00B33EB0">
      <w:pPr>
        <w:pStyle w:val="BodyText"/>
        <w:keepNext/>
        <w:spacing w:line="360" w:lineRule="auto"/>
      </w:pPr>
      <w:r>
        <w:rPr>
          <w:noProof/>
        </w:rPr>
        <mc:AlternateContent>
          <mc:Choice Requires="wpg">
            <w:drawing>
              <wp:inline distT="0" distB="0" distL="0" distR="0" wp14:anchorId="3986AD4A" wp14:editId="7EB2B796">
                <wp:extent cx="5479415" cy="687070"/>
                <wp:effectExtent l="50800" t="25400" r="6985" b="49530"/>
                <wp:docPr id="173" name="Group 173"/>
                <wp:cNvGraphicFramePr/>
                <a:graphic xmlns:a="http://schemas.openxmlformats.org/drawingml/2006/main">
                  <a:graphicData uri="http://schemas.microsoft.com/office/word/2010/wordprocessingGroup">
                    <wpg:wgp>
                      <wpg:cNvGrpSpPr/>
                      <wpg:grpSpPr>
                        <a:xfrm>
                          <a:off x="0" y="0"/>
                          <a:ext cx="5479415" cy="687070"/>
                          <a:chOff x="0" y="0"/>
                          <a:chExt cx="5479415" cy="687070"/>
                        </a:xfrm>
                      </wpg:grpSpPr>
                      <pic:pic xmlns:pic="http://schemas.openxmlformats.org/drawingml/2006/picture">
                        <pic:nvPicPr>
                          <pic:cNvPr id="59" name="Picture 59" descr="Hackintosh:Users:NguyenHoangVinh:Desktop:Screen Shot 2014-06-28 at 11.23.33 PM.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68580"/>
                            <a:ext cx="5479415" cy="618490"/>
                          </a:xfrm>
                          <a:prstGeom prst="rect">
                            <a:avLst/>
                          </a:prstGeom>
                          <a:noFill/>
                          <a:ln>
                            <a:noFill/>
                          </a:ln>
                        </pic:spPr>
                      </pic:pic>
                      <wpg:grpSp>
                        <wpg:cNvPr id="7" name="Group 7"/>
                        <wpg:cNvGrpSpPr/>
                        <wpg:grpSpPr>
                          <a:xfrm>
                            <a:off x="0" y="182880"/>
                            <a:ext cx="342900" cy="457200"/>
                            <a:chOff x="0" y="0"/>
                            <a:chExt cx="342900" cy="571500"/>
                          </a:xfrm>
                        </wpg:grpSpPr>
                        <wps:wsp>
                          <wps:cNvPr id="8" name="Rectangle 8"/>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sidRPr="00091572">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a:stCxn id="8" idx="0"/>
                          </wps:cNvCnPr>
                          <wps:spPr>
                            <a:xfrm flipV="1">
                              <a:off x="171450" y="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 name="Group 25"/>
                        <wpg:cNvGrpSpPr/>
                        <wpg:grpSpPr>
                          <a:xfrm>
                            <a:off x="4000500" y="182880"/>
                            <a:ext cx="685800" cy="457200"/>
                            <a:chOff x="0" y="0"/>
                            <a:chExt cx="685800" cy="571500"/>
                          </a:xfrm>
                        </wpg:grpSpPr>
                        <wps:wsp>
                          <wps:cNvPr id="26" name="Rectangle 26"/>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V="1">
                              <a:off x="342900" y="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 name="Group 29"/>
                        <wpg:cNvGrpSpPr/>
                        <wpg:grpSpPr>
                          <a:xfrm>
                            <a:off x="5029200" y="182880"/>
                            <a:ext cx="342900" cy="457200"/>
                            <a:chOff x="0" y="-114300"/>
                            <a:chExt cx="342900" cy="571500"/>
                          </a:xfrm>
                        </wpg:grpSpPr>
                        <wps:wsp>
                          <wps:cNvPr id="30" name="Rectangle 30"/>
                          <wps:cNvSpPr/>
                          <wps:spPr>
                            <a:xfrm>
                              <a:off x="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30" idx="0"/>
                          </wps:cNvCnPr>
                          <wps:spPr>
                            <a:xfrm flipH="1" flipV="1">
                              <a:off x="114300" y="-1143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9" name="Group 39"/>
                        <wpg:cNvGrpSpPr/>
                        <wpg:grpSpPr>
                          <a:xfrm>
                            <a:off x="457200" y="0"/>
                            <a:ext cx="914400" cy="571500"/>
                            <a:chOff x="-685800" y="114300"/>
                            <a:chExt cx="914400" cy="571500"/>
                          </a:xfrm>
                        </wpg:grpSpPr>
                        <wpg:grpSp>
                          <wpg:cNvPr id="32" name="Group 32"/>
                          <wpg:cNvGrpSpPr/>
                          <wpg:grpSpPr>
                            <a:xfrm>
                              <a:off x="-685800" y="114300"/>
                              <a:ext cx="914400" cy="571500"/>
                              <a:chOff x="-685800" y="142875"/>
                              <a:chExt cx="914400" cy="714375"/>
                            </a:xfrm>
                          </wpg:grpSpPr>
                          <wps:wsp>
                            <wps:cNvPr id="33" name="Rectangle 33"/>
                            <wps:cNvSpPr/>
                            <wps:spPr>
                              <a:xfrm>
                                <a:off x="-114300" y="14287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a:stCxn id="33" idx="2"/>
                            </wps:cNvCnPr>
                            <wps:spPr>
                              <a:xfrm flipH="1">
                                <a:off x="-685800" y="485775"/>
                                <a:ext cx="742950" cy="3714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6" name="Straight Arrow Connector 36"/>
                          <wps:cNvCnPr>
                            <a:stCxn id="33" idx="2"/>
                          </wps:cNvCnPr>
                          <wps:spPr>
                            <a:xfrm flipH="1">
                              <a:off x="-342900" y="388620"/>
                              <a:ext cx="4000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7" name="Straight Arrow Connector 37"/>
                          <wps:cNvCnPr>
                            <a:stCxn id="33" idx="2"/>
                          </wps:cNvCnPr>
                          <wps:spPr>
                            <a:xfrm>
                              <a:off x="57150" y="388620"/>
                              <a:ext cx="1714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a:stCxn id="33" idx="2"/>
                          </wps:cNvCnPr>
                          <wps:spPr>
                            <a:xfrm flipH="1">
                              <a:off x="0" y="388620"/>
                              <a:ext cx="571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986AD4A" id="Group 173" o:spid="_x0000_s1348" style="width:431.45pt;height:54.1pt;mso-position-horizontal-relative:char;mso-position-vertical-relative:line" coordsize="54794,6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">
                <v:shape id="Picture 59" o:spid="_x0000_s1349" type="#_x0000_t75" alt="Hackintosh:Users:NguyenHoangVinh:Desktop:Screen Shot 2014-06-28 at 11.23.33 PM.png" style="position:absolute;top:685;width:54794;height:6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5IibDAAAA2wAAAA8AAABkcnMvZG93bnJldi54bWxEj0FrwkAUhO8F/8PyhN7qRqHFRldRQUzB&#10;S2PJ+Zl9JsHs2yW7avLvuwWhx2FmvmGW69604k6dbywrmE4SEMSl1Q1XCn5O+7c5CB+QNbaWScFA&#10;Htar0csSU20f/E33PFQiQtinqKAOwaVS+rImg35iHXH0LrYzGKLsKqk7fES4aeUsST6kwYbjQo2O&#10;djWV1/xmFMyGw5ebZ8csb07+PGxdsfFFodTruN8sQATqw3/42c60gvdP+PsSf4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kiJsMAAADbAAAADwAAAAAAAAAAAAAAAACf&#10;AgAAZHJzL2Rvd25yZXYueG1sUEsFBgAAAAAEAAQA9wAAAI8DAAAAAA==&#10;">
                  <v:imagedata r:id="rId57" o:title="Screen Shot 2014-06-28 at 11.23.33 PM"/>
                  <v:path arrowok="t"/>
                </v:shape>
                <v:group id="Group 7" o:spid="_x0000_s1350" style="position:absolute;top:1828;width:3429;height:4572"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8" o:spid="_x0000_s1351"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PgAr4A&#10;AADaAAAADwAAAGRycy9kb3ducmV2LnhtbERP3WrCMBS+H/gO4QjeyEyVrUg1igjCbu32AIfkrIk2&#10;J7WJttvTLxfCLj++/+1+9K14UB9dYAXLRQGCWAfjuFHw9Xl6XYOICdlgG5gU/FCE/W7yssXKhIHP&#10;9KhTI3IIxwoV2JS6SsqoLXmMi9ARZ+479B5Thn0jTY9DDvetXBVFKT06zg0WOzpa0tf67hVoqd/u&#10;rZtf3K20p6Euf+fF+0Wp2XQ8bEAkGtO/+On+MAry1nwl3wC5+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T4AK+AAAA2gAAAA8AAAAAAAAAAAAAAAAAmAIAAGRycy9kb3ducmV2&#10;LnhtbFBLBQYAAAAABAAEAPUAAACDAwAAAAA=&#10;" fillcolor="#faff7d" strokecolor="red">
                    <v:shadow on="t" color="black" opacity="22937f" origin=",.5" offset="0,.63889mm"/>
                    <v:textbox>
                      <w:txbxContent>
                        <w:p w:rsidR="003016C9" w:rsidRPr="00091572" w:rsidRDefault="003016C9" w:rsidP="00B33EB0">
                          <w:pPr>
                            <w:jc w:val="center"/>
                            <w:rPr>
                              <w:color w:val="000000"/>
                              <w:sz w:val="24"/>
                              <w:szCs w:val="24"/>
                            </w:rPr>
                          </w:pPr>
                          <w:r w:rsidRPr="00091572">
                            <w:rPr>
                              <w:color w:val="000000"/>
                              <w:sz w:val="24"/>
                              <w:szCs w:val="24"/>
                            </w:rPr>
                            <w:t>1</w:t>
                          </w:r>
                        </w:p>
                      </w:txbxContent>
                    </v:textbox>
                  </v:rect>
                  <v:shape id="Straight Arrow Connector 12" o:spid="_x0000_s1352" type="#_x0000_t32" style="position:absolute;left:1714;width:572;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FUnb8AAADbAAAADwAAAGRycy9kb3ducmV2LnhtbERPTYuDMBC9F/Y/hFnorY3toYjbtJSF&#10;QqmnavE8mFmVNRMxibr/frOw0Ns83uccz4vpxUSj6ywr2G0TEMS11R03Cp7ldZOCcB5ZY2+ZFPyQ&#10;g/PpbXXETNuZHzQVvhExhF2GClrvh0xKV7dk0G3tQBy5Lzsa9BGOjdQjzjHc9HKfJAdpsOPY0OJA&#10;ny3V30UwCkJ1rbjiNNzzXX7oLzmVIQ1Krd+XywcIT4t/if/dNx3n7+Hvl3iAPP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XFUnb8AAADbAAAADwAAAAAAAAAAAAAAAACh&#10;AgAAZHJzL2Rvd25yZXYueG1sUEsFBgAAAAAEAAQA+QAAAI0DAAAAAA==&#10;" strokecolor="red" strokeweight="1pt">
                    <v:stroke endarrow="block" endarrowwidth="narrow"/>
                    <v:shadow on="t" color="black" opacity="24903f" origin=",.5" offset="0,.55556mm"/>
                  </v:shape>
                </v:group>
                <v:group id="Group 25" o:spid="_x0000_s1353" style="position:absolute;left:40005;top:1828;width:6858;height:4572" coordsize="6858,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6" o:spid="_x0000_s135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5R8sMA&#10;AADbAAAADwAAAGRycy9kb3ducmV2LnhtbESPwWrDMBBE74H+g9hCLqGWExIT3CihBAK91u0HLNLW&#10;UmqtXEuJ3Xx9FSj0OMzMG2Z3mHwnrjREF1jBsihBEOtgHLcKPt5PT1sQMSEb7AKTgh+KcNg/zHZY&#10;mzDyG12b1IoM4VijAptSX0sZtSWPsQg9cfY+w+AxZTm00gw4Zrjv5KosK+nRcV6w2NPRkv5qLl6B&#10;lnp96dzi7L4rexqb6rYoN2el5o/TyzOIRFP6D/+1X42CVQX3L/kHy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5R8sMAAADbAAAADwAAAAAAAAAAAAAAAACYAgAAZHJzL2Rv&#10;d25yZXYueG1sUEsFBgAAAAAEAAQA9QAAAIgDA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2</w:t>
                          </w:r>
                        </w:p>
                      </w:txbxContent>
                    </v:textbox>
                  </v:rect>
                  <v:shape id="Straight Arrow Connector 27" o:spid="_x0000_s1355" type="#_x0000_t32" style="position:absolute;left:3429;width:3429;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o9uMEAAADbAAAADwAAAGRycy9kb3ducmV2LnhtbESPQYvCMBSE7wv7H8IT9ram9eCWapQi&#10;CIs9qUvPj+bZFpuX0iRa//1GEDwOM/MNs95Ophc3Gl1nWUE6T0AQ11Z33Cj4O++/MxDOI2vsLZOC&#10;BznYbj4/1phre+cj3U6+ERHCLkcFrfdDLqWrWzLo5nYgjt7FjgZ9lGMj9Yj3CDe9XCTJUhrsOC60&#10;ONCupfp6CkZBqPYVV5yFQ5mWy74o6RyyoNTXbCpWIDxN/h1+tX+1gsUPPL/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j24wQAAANsAAAAPAAAAAAAAAAAAAAAA&#10;AKECAABkcnMvZG93bnJldi54bWxQSwUGAAAAAAQABAD5AAAAjwMAAAAA&#10;" strokecolor="red" strokeweight="1pt">
                    <v:stroke endarrow="block" endarrowwidth="narrow"/>
                    <v:shadow on="t" color="black" opacity="24903f" origin=",.5" offset="0,.55556mm"/>
                  </v:shape>
                </v:group>
                <v:group id="Group 29" o:spid="_x0000_s1356" style="position:absolute;left:50292;top:1828;width:3429;height:4572" coordorigin=",-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angle 30" o:spid="_x0000_s1357" style="position:absolute;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6wMAA&#10;AADbAAAADwAAAGRycy9kb3ducmV2LnhtbERP3WrCMBS+H+wdwhF2IzZ1P0WqUWQgeLtuD3BIjk20&#10;OemaaDuffrkY7PLj+9/sJt+JGw3RBVawLEoQxDoYx62Cr8/DYgUiJmSDXWBS8EMRdtvHhw3WJoz8&#10;QbcmtSKHcKxRgU2pr6WM2pLHWISeOHOnMHhMGQ6tNAOOOdx38rksK+nRcW6w2NO7JX1prl6Blvr1&#10;2rn52X1X9jA21X1evp2VeppN+zWIRFP6F/+5j0bBS16fv+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L6wMAAAADbAAAADwAAAAAAAAAAAAAAAACYAgAAZHJzL2Rvd25y&#10;ZXYueG1sUEsFBgAAAAAEAAQA9QAAAIUDA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3</w:t>
                          </w:r>
                        </w:p>
                      </w:txbxContent>
                    </v:textbox>
                  </v:rect>
                  <v:shape id="Straight Arrow Connector 31" o:spid="_x0000_s1358" type="#_x0000_t32" style="position:absolute;left:1143;top:-1143;width:571;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Maj8QAAADbAAAADwAAAGRycy9kb3ducmV2LnhtbESP0WrCQBRE3wv+w3KFvtWNFaREV1Gx&#10;WAuFVPMBl+w1iWbvhuxqNn/fLRT6OMzMGWa5DqYRD+pcbVnBdJKAIC6srrlUkJ/fX95AOI+ssbFM&#10;CgZysF6NnpaYatvzNz1OvhQRwi5FBZX3bSqlKyoy6Ca2JY7exXYGfZRdKXWHfYSbRr4myVwarDku&#10;VNjSrqLidrobBf0sHIYsHLPrkF84+9z7bW6/lHoeh80ChKfg/8N/7Q+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8xqPxAAAANsAAAAPAAAAAAAAAAAA&#10;AAAAAKECAABkcnMvZG93bnJldi54bWxQSwUGAAAAAAQABAD5AAAAkgMAAAAA&#10;" strokecolor="red" strokeweight="1pt">
                    <v:stroke endarrow="block" endarrowwidth="narrow"/>
                    <v:shadow on="t" color="black" opacity="24903f" origin=",.5" offset="0,.55556mm"/>
                  </v:shape>
                </v:group>
                <v:group id="Group 39" o:spid="_x0000_s1359" style="position:absolute;left:4572;width:9144;height:5715" coordorigin="-6858,1143"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32" o:spid="_x0000_s1360" style="position:absolute;left:-6858;top:1143;width:9144;height:5715" coordorigin="-6858,1428" coordsize="9144,7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33" o:spid="_x0000_s1361" style="position:absolute;left:-1143;top:142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kt8MA&#10;AADbAAAADwAAAGRycy9kb3ducmV2LnhtbESP0WoCMRRE3wv9h3ALvkjNVttFVqMUQeir237AJbnd&#10;xG5utpvorv16Iwh9HGbmDLPejr4VZ+qjC6zgZVaAINbBOG4UfH3un5cgYkI22AYmBReKsN08Pqyx&#10;MmHgA53r1IgM4VihAptSV0kZtSWPcRY64ux9h95jyrJvpOlxyHDfynlRlNKj47xgsaOdJf1Tn7wC&#10;LfXrqXXTo/st7X6oy79p8XZUavI0vq9AJBrTf/je/jAKFgu4fck/QG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Bkt8MAAADbAAAADwAAAAAAAAAAAAAAAACYAgAAZHJzL2Rv&#10;d25yZXYueG1sUEsFBgAAAAAEAAQA9QAAAIgDA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4</w:t>
                            </w:r>
                          </w:p>
                        </w:txbxContent>
                      </v:textbox>
                    </v:rect>
                    <v:shape id="Straight Arrow Connector 34" o:spid="_x0000_s1362" type="#_x0000_t32" style="position:absolute;left:-6858;top:4857;width:7429;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1EsAAAADbAAAADwAAAGRycy9kb3ducmV2LnhtbESPQYvCMBSE7wv+h/AEb2vqK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ZhNRLAAAAA2wAAAA8AAAAAAAAAAAAAAAAA&#10;oQIAAGRycy9kb3ducmV2LnhtbFBLBQYAAAAABAAEAPkAAACOAwAAAAA=&#10;" strokecolor="red" strokeweight="1pt">
                      <v:stroke endarrow="block" endarrowwidth="narrow"/>
                      <v:shadow on="t" color="black" opacity="24903f" origin=",.5" offset="0,.55556mm"/>
                    </v:shape>
                  </v:group>
                  <v:shape id="Straight Arrow Connector 36" o:spid="_x0000_s1363" type="#_x0000_t32" style="position:absolute;left:-3429;top:3886;width:4000;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8O/sAAAADbAAAADwAAAGRycy9kb3ducmV2LnhtbESPQYvCMBSE7wv+h/AEb2uqQildo4gg&#10;iD2pS8+P5m1bbF5Kk2j990YQ9jjMzDfMejuaTtxpcK1lBYt5AoK4srrlWsHv9fCdgXAeWWNnmRQ8&#10;ycF2M/laY67tg890v/haRAi7HBU03ve5lK5qyKCb2544en92MOijHGqpB3xEuOnkMklSabDluNBg&#10;T/uGqtslGAWhPJRcchZOxaJIu11B15AFpWbTcfcDwtPo/8Of9lErWKXw/hJ/gN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Dv7AAAAA2wAAAA8AAAAAAAAAAAAAAAAA&#10;oQIAAGRycy9kb3ducmV2LnhtbFBLBQYAAAAABAAEAPkAAACOAwAAAAA=&#10;" strokecolor="red" strokeweight="1pt">
                    <v:stroke endarrow="block" endarrowwidth="narrow"/>
                    <v:shadow on="t" color="black" opacity="24903f" origin=",.5" offset="0,.55556mm"/>
                  </v:shape>
                  <v:shape id="Straight Arrow Connector 37" o:spid="_x0000_s1364" type="#_x0000_t32" style="position:absolute;left:571;top:3886;width:1715;height:29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jfMUAAADbAAAADwAAAGRycy9kb3ducmV2LnhtbESPQWvCQBSE74X+h+UVeim6sYKt0VVC&#10;QGgRRK3o9Zl9JsHs25BdTfz3riD0OMzMN8x03plKXKlxpWUFg34EgjizuuRcwe5v0fsG4Tyyxsoy&#10;KbiRg/ns9WWKsbYtb+i69bkIEHYxKii8r2MpXVaQQde3NXHwTrYx6INscqkbbAPcVPIzikbSYMlh&#10;ocCa0oKy8/ZiFGyS+nQ8HpLlOt1fxquP33V6XrZKvb91yQSEp87/h5/tH61g+AWP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LjfMUAAADbAAAADwAAAAAAAAAA&#10;AAAAAAChAgAAZHJzL2Rvd25yZXYueG1sUEsFBgAAAAAEAAQA+QAAAJMDAAAAAA==&#10;" strokecolor="red" strokeweight="1pt">
                    <v:stroke endarrow="block" endarrowwidth="narrow"/>
                    <v:shadow on="t" color="black" opacity="24903f" origin=",.5" offset="0,.55556mm"/>
                  </v:shape>
                  <v:shape id="Straight Arrow Connector 38" o:spid="_x0000_s1365" type="#_x0000_t32" style="position:absolute;top:3886;width:571;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w/F74AAADbAAAADwAAAGRycy9kb3ducmV2LnhtbERPy4rCMBTdD/gP4QrupqkjSK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LD8XvgAAANsAAAAPAAAAAAAAAAAAAAAAAKEC&#10;AABkcnMvZG93bnJldi54bWxQSwUGAAAAAAQABAD5AAAAjAMAAAAA&#10;" strokecolor="red" strokeweight="1pt">
                    <v:stroke endarrow="block" endarrowwidth="narrow"/>
                    <v:shadow on="t" color="black" opacity="24903f" origin=",.5" offset="0,.55556mm"/>
                  </v:shape>
                </v:group>
                <w10:anchorlock/>
              </v:group>
            </w:pict>
          </mc:Fallback>
        </mc:AlternateContent>
      </w:r>
    </w:p>
    <w:p w:rsidR="00A006F7" w:rsidRPr="00B33EB0" w:rsidRDefault="00B33EB0" w:rsidP="00B33EB0">
      <w:pPr>
        <w:pStyle w:val="Caption"/>
        <w:rPr>
          <w:sz w:val="26"/>
          <w:lang w:val="vi-VN"/>
        </w:rPr>
      </w:pPr>
      <w:bookmarkStart w:id="1593" w:name="_Toc394071441"/>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B33EB0">
        <w:rPr>
          <w:sz w:val="26"/>
        </w:rPr>
        <w:t xml:space="preserve"> Giao diện chính 1</w:t>
      </w:r>
      <w:bookmarkEnd w:id="1593"/>
    </w:p>
    <w:p w:rsidR="00B33EB0" w:rsidRDefault="00A006F7" w:rsidP="00B33EB0">
      <w:pPr>
        <w:pStyle w:val="BodyText"/>
        <w:keepNext/>
        <w:spacing w:line="360" w:lineRule="auto"/>
      </w:pPr>
      <w:r>
        <w:rPr>
          <w:noProof/>
        </w:rPr>
        <mc:AlternateContent>
          <mc:Choice Requires="wpg">
            <w:drawing>
              <wp:inline distT="0" distB="0" distL="0" distR="0" wp14:anchorId="2939EF2D" wp14:editId="2E996A97">
                <wp:extent cx="5486400" cy="625475"/>
                <wp:effectExtent l="0" t="0" r="0" b="85725"/>
                <wp:docPr id="212" name="Group 212"/>
                <wp:cNvGraphicFramePr/>
                <a:graphic xmlns:a="http://schemas.openxmlformats.org/drawingml/2006/main">
                  <a:graphicData uri="http://schemas.microsoft.com/office/word/2010/wordprocessingGroup">
                    <wpg:wgp>
                      <wpg:cNvGrpSpPr/>
                      <wpg:grpSpPr>
                        <a:xfrm>
                          <a:off x="0" y="0"/>
                          <a:ext cx="5486400" cy="625475"/>
                          <a:chOff x="0" y="0"/>
                          <a:chExt cx="5486400" cy="625475"/>
                        </a:xfrm>
                      </wpg:grpSpPr>
                      <pic:pic xmlns:pic="http://schemas.openxmlformats.org/drawingml/2006/picture">
                        <pic:nvPicPr>
                          <pic:cNvPr id="60" name="Picture 60" descr="Hackintosh:Users:NguyenHoangVinh:Desktop:Screen Shot 2014-06-28 at 11.51.21 PM.pn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625475"/>
                          </a:xfrm>
                          <a:prstGeom prst="rect">
                            <a:avLst/>
                          </a:prstGeom>
                          <a:noFill/>
                          <a:ln>
                            <a:noFill/>
                          </a:ln>
                        </pic:spPr>
                      </pic:pic>
                      <wpg:grpSp>
                        <wpg:cNvPr id="188" name="Group 188"/>
                        <wpg:cNvGrpSpPr/>
                        <wpg:grpSpPr>
                          <a:xfrm>
                            <a:off x="3771900" y="151130"/>
                            <a:ext cx="1143460" cy="467360"/>
                            <a:chOff x="0" y="0"/>
                            <a:chExt cx="1143635" cy="467491"/>
                          </a:xfrm>
                        </wpg:grpSpPr>
                        <wpg:grpSp>
                          <wpg:cNvPr id="50" name="Group 50"/>
                          <wpg:cNvGrpSpPr/>
                          <wpg:grpSpPr>
                            <a:xfrm>
                              <a:off x="0" y="0"/>
                              <a:ext cx="1143175" cy="274320"/>
                              <a:chOff x="0" y="85725"/>
                              <a:chExt cx="1307033" cy="342900"/>
                            </a:xfrm>
                          </wpg:grpSpPr>
                          <wps:wsp>
                            <wps:cNvPr id="51" name="Rectangle 51"/>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3D44F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flipV="1">
                                <a:off x="342900" y="256754"/>
                                <a:ext cx="964133" cy="2853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 name="Group 56"/>
                          <wpg:cNvGrpSpPr/>
                          <wpg:grpSpPr>
                            <a:xfrm>
                              <a:off x="686435" y="186690"/>
                              <a:ext cx="457200" cy="280801"/>
                              <a:chOff x="131409" y="-57548"/>
                              <a:chExt cx="627279" cy="454236"/>
                            </a:xfrm>
                          </wpg:grpSpPr>
                          <wps:wsp>
                            <wps:cNvPr id="57" name="Rectangle 57"/>
                            <wps:cNvSpPr/>
                            <wps:spPr>
                              <a:xfrm>
                                <a:off x="131409" y="-57548"/>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3D44F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a:stCxn id="57" idx="3"/>
                            </wps:cNvCnPr>
                            <wps:spPr>
                              <a:xfrm flipV="1">
                                <a:off x="474309" y="26898"/>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939EF2D" id="Group 212" o:spid="_x0000_s1366" style="width:6in;height:49.25pt;mso-position-horizontal-relative:char;mso-position-vertical-relative:line" coordsize="54864,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e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">
                <v:shape id="Picture 60" o:spid="_x0000_s1367" type="#_x0000_t75" alt="Hackintosh:Users:NguyenHoangVinh:Desktop:Screen Shot 2014-06-28 at 11.51.21 PM.png" style="position:absolute;width:54864;height:6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KDJfBAAAA2wAAAA8AAABkcnMvZG93bnJldi54bWxET01rwkAQvQv9D8sUetONOYjErFJEQbGX&#10;poJ4m2anSWh2NmZHjf++exB6fLzvfDW4Vt2oD41nA9NJAoq49LbhysDxazuegwqCbLH1TAYeFGC1&#10;fBnlmFl/50+6FVKpGMIhQwO1SJdpHcqaHIaJ74gj9+N7hxJhX2nb4z2Gu1anSTLTDhuODTV2tK6p&#10;/C2uzoBc0tO39u1Zwkc6bLbX4rCfPox5ex3eF6CEBvkXP907a2AW18cv8Qfo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pKDJfBAAAA2wAAAA8AAAAAAAAAAAAAAAAAnwIA&#10;AGRycy9kb3ducmV2LnhtbFBLBQYAAAAABAAEAPcAAACNAwAAAAA=&#10;">
                  <v:imagedata r:id="rId59" o:title="Screen Shot 2014-06-28 at 11.51.21 PM"/>
                  <v:path arrowok="t"/>
                </v:shape>
                <v:group id="Group 188" o:spid="_x0000_s1368" style="position:absolute;left:37719;top:1511;width:11434;height:4673" coordsize="11436,4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group id="Group 50" o:spid="_x0000_s1369" style="position:absolute;width:11431;height:2743" coordorigin=",857" coordsize="13070,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51" o:spid="_x0000_s1370"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6+8IA&#10;AADbAAAADwAAAGRycy9kb3ducmV2LnhtbESP0WoCMRRE34X+Q7iFvkjNWupStkYpBcFXt37AJbnd&#10;RDc36ya6q19vhEIfh5k5wyzXo2/FhfroAiuYzwoQxDoYx42C/c/m9QNETMgG28Ck4EoR1qunyRIr&#10;Ewbe0aVOjcgQjhUqsCl1lZRRW/IYZ6Ejzt5v6D2mLPtGmh6HDPetfCuKUnp0nBcsdvRtSR/rs1eg&#10;pX4/t256cKfSboa6vE2LxUGpl+fx6xNEojH9h//aW6NgMYfHl/wD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br7wgAAANsAAAAPAAAAAAAAAAAAAAAAAJgCAABkcnMvZG93&#10;bnJldi54bWxQSwUGAAAAAAQABAD1AAAAhwMAAAAA&#10;" fillcolor="#faff7d" strokecolor="red">
                      <v:shadow on="t" color="black" opacity="22937f" origin=",.5" offset="0,.63889mm"/>
                      <v:textbox>
                        <w:txbxContent>
                          <w:p w:rsidR="003016C9" w:rsidRPr="00091572" w:rsidRDefault="003016C9" w:rsidP="003D44FC">
                            <w:pPr>
                              <w:jc w:val="center"/>
                              <w:rPr>
                                <w:color w:val="000000"/>
                                <w:sz w:val="24"/>
                                <w:szCs w:val="24"/>
                              </w:rPr>
                            </w:pPr>
                            <w:r>
                              <w:rPr>
                                <w:color w:val="000000"/>
                                <w:sz w:val="24"/>
                                <w:szCs w:val="24"/>
                              </w:rPr>
                              <w:t>5</w:t>
                            </w:r>
                          </w:p>
                        </w:txbxContent>
                      </v:textbox>
                    </v:rect>
                    <v:shape id="Straight Arrow Connector 53" o:spid="_x0000_s1371" type="#_x0000_t32" style="position:absolute;left:3429;top:2567;width:9641;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dIxsAAAADbAAAADwAAAGRycy9kb3ducmV2LnhtbESPQYvCMBSE7wv+h/AEb2vqilKqUUQQ&#10;FntalZ4fzbMtNi+lSbT+eyMseBxm5htmvR1MK+7Uu8aygtk0AUFcWt1wpeByPnynIJxH1thaJgVP&#10;crDdjL7WmGn74D+6n3wlIoRdhgpq77tMSlfWZNBNbUccvavtDfoo+0rqHh8Rblr5kyRLabDhuFBj&#10;R/uaytspGAWhOBRccBqO+SxftrucziENSk3Gw24FwtPgP+H/9q9WsJjD+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RXSMbAAAAA2wAAAA8AAAAAAAAAAAAAAAAA&#10;oQIAAGRycy9kb3ducmV2LnhtbFBLBQYAAAAABAAEAPkAAACOAwAAAAA=&#10;" strokecolor="red" strokeweight="1pt">
                      <v:stroke endarrow="block" endarrowwidth="narrow"/>
                      <v:shadow on="t" color="black" opacity="24903f" origin=",.5" offset="0,.55556mm"/>
                    </v:shape>
                  </v:group>
                  <v:group id="Group 56" o:spid="_x0000_s1372" style="position:absolute;left:6864;top:1866;width:4572;height:2808" coordorigin="1314,-575"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ect id="Rectangle 57" o:spid="_x0000_s1373" style="position:absolute;left:1314;top:-575;width:34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FMMA&#10;AADbAAAADwAAAGRycy9kb3ducmV2LnhtbESP0WoCMRRE3wv9h3ALvkjNVnQrq1GKIPS1237AJbnd&#10;xG5utpvorv36RhB8HGbmDLPZjb4VZ+qjC6zgZVaAINbBOG4UfH0enlcgYkI22AYmBReKsNs+Pmyw&#10;MmHgDzrXqREZwrFCBTalrpIyakse4yx0xNn7Dr3HlGXfSNPjkOG+lfOiKKVHx3nBYkd7S/qnPnkF&#10;WurFqXXTo/st7WGoy79psTwqNXka39YgEo3pHr61342C5St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HFMMAAADbAAAADwAAAAAAAAAAAAAAAACYAgAAZHJzL2Rv&#10;d25yZXYueG1sUEsFBgAAAAAEAAQA9QAAAIgDAAAAAA==&#10;" fillcolor="#faff7d" strokecolor="red">
                      <v:shadow on="t" color="black" opacity="22937f" origin=",.5" offset="0,.63889mm"/>
                      <v:textbox>
                        <w:txbxContent>
                          <w:p w:rsidR="003016C9" w:rsidRPr="00091572" w:rsidRDefault="003016C9" w:rsidP="003D44FC">
                            <w:pPr>
                              <w:jc w:val="center"/>
                              <w:rPr>
                                <w:color w:val="000000"/>
                                <w:sz w:val="24"/>
                                <w:szCs w:val="24"/>
                              </w:rPr>
                            </w:pPr>
                            <w:r>
                              <w:rPr>
                                <w:color w:val="000000"/>
                                <w:sz w:val="24"/>
                                <w:szCs w:val="24"/>
                              </w:rPr>
                              <w:t>6</w:t>
                            </w:r>
                          </w:p>
                        </w:txbxContent>
                      </v:textbox>
                    </v:rect>
                    <v:shape id="Straight Arrow Connector 58" o:spid="_x0000_s1374" type="#_x0000_t32" style="position:absolute;left:4743;top:268;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Pat74AAADbAAAADwAAAGRycy9kb3ducmV2LnhtbERPy4rCMBTdD/gP4QrupqkDSq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89q3vgAAANsAAAAPAAAAAAAAAAAAAAAAAKEC&#10;AABkcnMvZG93bnJldi54bWxQSwUGAAAAAAQABAD5AAAAjAM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94" w:name="_Toc394071442"/>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B33EB0">
        <w:rPr>
          <w:sz w:val="26"/>
        </w:rPr>
        <w:t xml:space="preserve"> Giao diện chính 2</w:t>
      </w:r>
      <w:bookmarkEnd w:id="1594"/>
    </w:p>
    <w:p w:rsidR="00B33EB0" w:rsidRDefault="00B33EB0" w:rsidP="00B33EB0">
      <w:pPr>
        <w:pStyle w:val="BodyText"/>
        <w:keepNext/>
        <w:spacing w:line="360" w:lineRule="auto"/>
      </w:pPr>
      <w:r>
        <w:rPr>
          <w:noProof/>
        </w:rPr>
        <w:lastRenderedPageBreak/>
        <mc:AlternateContent>
          <mc:Choice Requires="wpg">
            <w:drawing>
              <wp:inline distT="0" distB="0" distL="0" distR="0" wp14:anchorId="4E9AE325" wp14:editId="2708D670">
                <wp:extent cx="5486400" cy="988060"/>
                <wp:effectExtent l="0" t="0" r="0" b="104140"/>
                <wp:docPr id="336" name="Group 336"/>
                <wp:cNvGraphicFramePr/>
                <a:graphic xmlns:a="http://schemas.openxmlformats.org/drawingml/2006/main">
                  <a:graphicData uri="http://schemas.microsoft.com/office/word/2010/wordprocessingGroup">
                    <wpg:wgp>
                      <wpg:cNvGrpSpPr/>
                      <wpg:grpSpPr>
                        <a:xfrm>
                          <a:off x="0" y="0"/>
                          <a:ext cx="5486400" cy="988060"/>
                          <a:chOff x="0" y="0"/>
                          <a:chExt cx="5486400" cy="988060"/>
                        </a:xfrm>
                      </wpg:grpSpPr>
                      <pic:pic xmlns:pic="http://schemas.openxmlformats.org/drawingml/2006/picture">
                        <pic:nvPicPr>
                          <pic:cNvPr id="61" name="Picture 61" descr="Hackintosh:Users:NguyenHoangVinh:Desktop:Screen Shot 2014-06-28 at 11.51.33 PM.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988060"/>
                          </a:xfrm>
                          <a:prstGeom prst="rect">
                            <a:avLst/>
                          </a:prstGeom>
                          <a:noFill/>
                          <a:ln>
                            <a:noFill/>
                          </a:ln>
                        </pic:spPr>
                      </pic:pic>
                      <wpg:grpSp>
                        <wpg:cNvPr id="334" name="Group 334"/>
                        <wpg:cNvGrpSpPr/>
                        <wpg:grpSpPr>
                          <a:xfrm>
                            <a:off x="914400" y="120015"/>
                            <a:ext cx="3614420" cy="859790"/>
                            <a:chOff x="0" y="0"/>
                            <a:chExt cx="3614420" cy="859790"/>
                          </a:xfrm>
                        </wpg:grpSpPr>
                        <wpg:grpSp>
                          <wpg:cNvPr id="47" name="Group 47"/>
                          <wpg:cNvGrpSpPr/>
                          <wpg:grpSpPr>
                            <a:xfrm>
                              <a:off x="2857500" y="585470"/>
                              <a:ext cx="756920" cy="274320"/>
                              <a:chOff x="-522514" y="85725"/>
                              <a:chExt cx="865414" cy="342900"/>
                            </a:xfrm>
                          </wpg:grpSpPr>
                          <wps:wsp>
                            <wps:cNvPr id="48" name="Rectangle 48"/>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3D44F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48" idx="1"/>
                            </wps:cNvCnPr>
                            <wps:spPr>
                              <a:xfrm flipH="1" flipV="1">
                                <a:off x="-522514" y="228600"/>
                                <a:ext cx="522514"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 name="Group 62"/>
                          <wpg:cNvGrpSpPr/>
                          <wpg:grpSpPr>
                            <a:xfrm>
                              <a:off x="0" y="478155"/>
                              <a:ext cx="685800" cy="274320"/>
                              <a:chOff x="0" y="85725"/>
                              <a:chExt cx="914400" cy="342900"/>
                            </a:xfrm>
                          </wpg:grpSpPr>
                          <wps:wsp>
                            <wps:cNvPr id="63" name="Rectangle 63"/>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C1778">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Arrow Connector 129"/>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0" name="Group 130"/>
                          <wpg:cNvGrpSpPr/>
                          <wpg:grpSpPr>
                            <a:xfrm>
                              <a:off x="2286000" y="0"/>
                              <a:ext cx="685800" cy="274320"/>
                              <a:chOff x="-152400" y="85725"/>
                              <a:chExt cx="914400" cy="342900"/>
                            </a:xfrm>
                          </wpg:grpSpPr>
                          <wps:wsp>
                            <wps:cNvPr id="131" name="Rectangle 131"/>
                            <wps:cNvSpPr/>
                            <wps:spPr>
                              <a:xfrm>
                                <a:off x="-152400" y="85725"/>
                                <a:ext cx="4953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C1778">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Straight Arrow Connector 132"/>
                            <wps:cNvCnPr/>
                            <wps:spPr>
                              <a:xfrm flipV="1">
                                <a:off x="342900" y="220195"/>
                                <a:ext cx="4191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E9AE325" id="Group 336" o:spid="_x0000_s1375" style="width:6in;height:77.8pt;mso-position-horizontal-relative:char;mso-position-vertical-relative:line" coordsize="54864,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">
                <v:shape id="Picture 61" o:spid="_x0000_s1376" type="#_x0000_t75" alt="Hackintosh:Users:NguyenHoangVinh:Desktop:Screen Shot 2014-06-28 at 11.51.33 PM.png" style="position:absolute;width:54864;height:9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TIsLGAAAA2wAAAA8AAABkcnMvZG93bnJldi54bWxEj9FqwkAURN8L/YflFvoiujGg1NRNqEKg&#10;iD7U9gMu2WuSNns3Zjcx9uu7gtDHYWbOMOtsNI0YqHO1ZQXzWQSCuLC65lLB12c+fQHhPLLGxjIp&#10;uJKDLH18WGOi7YU/aDj6UgQIuwQVVN63iZSuqMigm9mWOHgn2xn0QXal1B1eAtw0Mo6ipTRYc1io&#10;sKVtRcXPsTcKyvx7wfv2MFx3/e/psFnF28k5Vur5aXx7BeFp9P/he/tdK1jO4fYl/ACZ/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5MiwsYAAADbAAAADwAAAAAAAAAAAAAA&#10;AACfAgAAZHJzL2Rvd25yZXYueG1sUEsFBgAAAAAEAAQA9wAAAJIDAAAAAA==&#10;">
                  <v:imagedata r:id="rId61" o:title="Screen Shot 2014-06-28 at 11.51.33 PM"/>
                  <v:path arrowok="t"/>
                </v:shape>
                <v:group id="Group 334" o:spid="_x0000_s1377" style="position:absolute;left:9144;top:1200;width:36144;height:8598" coordsize="36144,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group id="Group 47" o:spid="_x0000_s1378" style="position:absolute;left:28575;top:5854;width:7569;height:2743" coordorigin="-5225,857" coordsize="865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48" o:spid="_x0000_s1379"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Fu78A&#10;AADbAAAADwAAAGRycy9kb3ducmV2LnhtbERP3WrCMBS+F3yHcARvRFOHFumMMgbCbu32AIfkrIlr&#10;Trom2urTm4vBLj++//1x9K24UR9dYAXrVQGCWAfjuFHw9Xla7kDEhGywDUwK7hTheJhO9liZMPCZ&#10;bnVqRA7hWKECm1JXSRm1JY9xFTrizH2H3mPKsG+k6XHI4b6VL0VRSo+Oc4PFjt4t6Z/66hVoqTfX&#10;1i0u7re0p6EuH4tie1FqPhvfXkEkGtO/+M/9YRRs8tj8Jf8AeX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AoW7vwAAANsAAAAPAAAAAAAAAAAAAAAAAJgCAABkcnMvZG93bnJl&#10;di54bWxQSwUGAAAAAAQABAD1AAAAhAMAAAAA&#10;" fillcolor="#faff7d" strokecolor="red">
                      <v:shadow on="t" color="black" opacity="22937f" origin=",.5" offset="0,.63889mm"/>
                      <v:textbox>
                        <w:txbxContent>
                          <w:p w:rsidR="003016C9" w:rsidRPr="00091572" w:rsidRDefault="003016C9" w:rsidP="003D44FC">
                            <w:pPr>
                              <w:jc w:val="center"/>
                              <w:rPr>
                                <w:color w:val="000000"/>
                                <w:sz w:val="24"/>
                                <w:szCs w:val="24"/>
                              </w:rPr>
                            </w:pPr>
                            <w:r>
                              <w:rPr>
                                <w:color w:val="000000"/>
                                <w:sz w:val="24"/>
                                <w:szCs w:val="24"/>
                              </w:rPr>
                              <w:t>8</w:t>
                            </w:r>
                          </w:p>
                        </w:txbxContent>
                      </v:textbox>
                    </v:rect>
                    <v:shape id="Straight Arrow Connector 49" o:spid="_x0000_s1380" type="#_x0000_t32" style="position:absolute;left:-5225;top:2286;width:5225;height:2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Nl9MUAAADbAAAADwAAAGRycy9kb3ducmV2LnhtbESP0WrCQBRE3wv+w3ILvtVNWyk2ukpb&#10;KmqhEG0+4JK9JtHs3ZBdzebv3UKhj8PMnGEWq2AacaXO1ZYVPE4SEMSF1TWXCvKf9cMMhPPIGhvL&#10;pGAgB6vl6G6BqbY97+l68KWIEHYpKqi8b1MpXVGRQTexLXH0jrYz6KPsSqk77CPcNPIpSV6kwZrj&#10;QoUtfVRUnA8Xo6B/DpshC7vsNORHzr4+/Xtuv5Ua34e3OQhPwf+H/9pbrWD6Cr9f4g+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4Nl9MUAAADbAAAADwAAAAAAAAAA&#10;AAAAAAChAgAAZHJzL2Rvd25yZXYueG1sUEsFBgAAAAAEAAQA+QAAAJMDAAAAAA==&#10;" strokecolor="red" strokeweight="1pt">
                      <v:stroke endarrow="block" endarrowwidth="narrow"/>
                      <v:shadow on="t" color="black" opacity="24903f" origin=",.5" offset="0,.55556mm"/>
                    </v:shape>
                  </v:group>
                  <v:group id="Group 62" o:spid="_x0000_s1381" style="position:absolute;top:4781;width:6858;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63" o:spid="_x0000_s1382"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LqsMA&#10;AADbAAAADwAAAGRycy9kb3ducmV2LnhtbESP3WoCMRSE7wu+QzhCb6Rm7c8iq1GKIPS2Wx/gkBw3&#10;0c3JdhPdbZ++EYReDjPzDbPejr4VV+qjC6xgMS9AEOtgHDcKDl/7pyWImJANtoFJwQ9F2G4mD2us&#10;TBj4k651akSGcKxQgU2pq6SM2pLHOA8dcfaOofeYsuwbaXocMty38rkoSunRcV6w2NHOkj7XF69A&#10;S/16ad3s5L5Lux/q8ndWvJ2UepyO7ysQicb0H763P4yC8gVu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NLqsMAAADbAAAADwAAAAAAAAAAAAAAAACYAgAAZHJzL2Rv&#10;d25yZXYueG1sUEsFBgAAAAAEAAQA9QAAAIgDAAAAAA==&#10;" fillcolor="#faff7d" strokecolor="red">
                      <v:shadow on="t" color="black" opacity="22937f" origin=",.5" offset="0,.63889mm"/>
                      <v:textbox>
                        <w:txbxContent>
                          <w:p w:rsidR="003016C9" w:rsidRPr="00091572" w:rsidRDefault="003016C9" w:rsidP="00BC1778">
                            <w:pPr>
                              <w:jc w:val="center"/>
                              <w:rPr>
                                <w:color w:val="000000"/>
                                <w:sz w:val="24"/>
                                <w:szCs w:val="24"/>
                              </w:rPr>
                            </w:pPr>
                            <w:r>
                              <w:rPr>
                                <w:color w:val="000000"/>
                                <w:sz w:val="24"/>
                                <w:szCs w:val="24"/>
                              </w:rPr>
                              <w:t>7</w:t>
                            </w:r>
                          </w:p>
                        </w:txbxContent>
                      </v:textbox>
                    </v:rect>
                    <v:shape id="Straight Arrow Connector 129" o:spid="_x0000_s1383"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nfqsAAAADcAAAADwAAAGRycy9kb3ducmV2LnhtbERPS4vCMBC+C/sfwgh707QepFajFEFY&#10;ticf9Dw0Y1tsJqVJtPvvN8LC3ubje87uMJlePGl0nWUF6TIBQVxb3XGj4HY9LTIQziNr7C2Tgh9y&#10;cNh/zHaYa/viMz0vvhExhF2OClrvh1xKV7dk0C3tQBy5ux0N+gjHRuoRXzHc9HKVJGtpsOPY0OJA&#10;x5bqxyUYBaE6VVxxFr7LtFz3RUnXkAWlPudTsQXhafL/4j/3l47zVxt4PxMvkP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36rAAAAA3AAAAA8AAAAAAAAAAAAAAAAA&#10;oQIAAGRycy9kb3ducmV2LnhtbFBLBQYAAAAABAAEAPkAAACOAwAAAAA=&#10;" strokecolor="red" strokeweight="1pt">
                      <v:stroke endarrow="block" endarrowwidth="narrow"/>
                      <v:shadow on="t" color="black" opacity="24903f" origin=",.5" offset="0,.55556mm"/>
                    </v:shape>
                  </v:group>
                  <v:group id="Group 130" o:spid="_x0000_s1384" style="position:absolute;left:22860;width:6858;height:2743" coordorigin="-1524,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Rectangle 131" o:spid="_x0000_s1385" style="position:absolute;left:-1524;top:857;width:4953;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33ncEA&#10;AADcAAAADwAAAGRycy9kb3ducmV2LnhtbERPzWoCMRC+F/oOYQpepGbVushqlFIQenXrAwzJdBO7&#10;mWw30V19+qZQ6G0+vt/Z7kffiiv10QVWMJ8VIIh1MI4bBaePw/MaREzIBtvApOBGEfa7x4ctViYM&#10;fKRrnRqRQzhWqMCm1FVSRm3JY5yFjjhzn6H3mDLsG2l6HHK4b+WiKErp0XFusNjRmyX9VV+8Ai31&#10;y6V107P7Lu1hqMv7tFidlZo8ja8bEInG9C/+c7+bPH85h99n8gV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t953BAAAA3AAAAA8AAAAAAAAAAAAAAAAAmAIAAGRycy9kb3du&#10;cmV2LnhtbFBLBQYAAAAABAAEAPUAAACGAwAAAAA=&#10;" fillcolor="#faff7d" strokecolor="red">
                      <v:shadow on="t" color="black" opacity="22937f" origin=",.5" offset="0,.63889mm"/>
                      <v:textbox>
                        <w:txbxContent>
                          <w:p w:rsidR="003016C9" w:rsidRPr="00091572" w:rsidRDefault="003016C9" w:rsidP="00BC1778">
                            <w:pPr>
                              <w:jc w:val="center"/>
                              <w:rPr>
                                <w:color w:val="000000"/>
                                <w:sz w:val="24"/>
                                <w:szCs w:val="24"/>
                              </w:rPr>
                            </w:pPr>
                            <w:r>
                              <w:rPr>
                                <w:color w:val="000000"/>
                                <w:sz w:val="24"/>
                                <w:szCs w:val="24"/>
                              </w:rPr>
                              <w:t>10</w:t>
                            </w:r>
                          </w:p>
                        </w:txbxContent>
                      </v:textbox>
                    </v:rect>
                    <v:shape id="Straight Arrow Connector 132" o:spid="_x0000_s1386" type="#_x0000_t32" style="position:absolute;left:3429;top:2201;width:4191;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TbBr8AAADcAAAADwAAAGRycy9kb3ducmV2LnhtbERPTYvCMBC9L+x/CCN4W1NdkF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UTbBr8AAADcAAAADwAAAAAAAAAAAAAAAACh&#10;AgAAZHJzL2Rvd25yZXYueG1sUEsFBgAAAAAEAAQA+QAAAI0DA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95" w:name="_Toc394071443"/>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B33EB0">
        <w:rPr>
          <w:sz w:val="26"/>
        </w:rPr>
        <w:t xml:space="preserve"> Giao diện chính 3</w:t>
      </w:r>
      <w:bookmarkEnd w:id="1595"/>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3D44FC"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Img</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Ảnh đại diện của người dùng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Tên người dùng </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Tên các tab của chương trình</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Đường dẫn chuyển đến màn hình thông tin chi tiết người dùng (Quản trị viên hoặc Admin)</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đăng xuất</w:t>
            </w:r>
            <w:r w:rsidR="003D44FC">
              <w:t xml:space="preserve">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Cửa sổ xác nhận việc đăng xuất</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xác nhận việc đăng xuất</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Tắt cửa sổ xác nhận việc đăng xuất</w:t>
            </w:r>
          </w:p>
        </w:tc>
      </w:tr>
      <w:tr w:rsidR="00BC1778"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BC1778" w:rsidRDefault="00BC1778" w:rsidP="00B33EB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Tắt cửa sổ xác nhận việc đăng xuất</w:t>
            </w:r>
          </w:p>
        </w:tc>
      </w:tr>
    </w:tbl>
    <w:p w:rsidR="00B33EB0" w:rsidRPr="00B33EB0" w:rsidRDefault="00B33EB0">
      <w:pPr>
        <w:pStyle w:val="Caption"/>
        <w:rPr>
          <w:sz w:val="26"/>
        </w:rPr>
      </w:pPr>
      <w:bookmarkStart w:id="1596" w:name="_Toc394071553"/>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B33EB0">
        <w:rPr>
          <w:sz w:val="26"/>
        </w:rPr>
        <w:t xml:space="preserve"> Bảng mô tả giao diện chính</w:t>
      </w:r>
      <w:bookmarkEnd w:id="1596"/>
    </w:p>
    <w:p w:rsidR="00B33EB0" w:rsidRDefault="00B33EB0" w:rsidP="00466B6C">
      <w:pPr>
        <w:pStyle w:val="Chun"/>
      </w:pPr>
    </w:p>
    <w:p w:rsidR="00B33EB0" w:rsidRDefault="00B33EB0" w:rsidP="00466B6C">
      <w:pPr>
        <w:pStyle w:val="Chun"/>
      </w:pPr>
    </w:p>
    <w:p w:rsidR="00B33EB0" w:rsidRDefault="00B33EB0" w:rsidP="00466B6C">
      <w:pPr>
        <w:pStyle w:val="Chun"/>
      </w:pPr>
    </w:p>
    <w:p w:rsidR="00BC1778" w:rsidRPr="00F06579" w:rsidRDefault="00DC2D23" w:rsidP="00F05E97">
      <w:pPr>
        <w:pStyle w:val="Chun"/>
        <w:outlineLvl w:val="3"/>
        <w:rPr>
          <w:b/>
        </w:rPr>
      </w:pPr>
      <w:bookmarkStart w:id="1597" w:name="_Toc422262642"/>
      <w:r w:rsidRPr="00F05E97">
        <w:rPr>
          <w:i/>
        </w:rPr>
        <w:lastRenderedPageBreak/>
        <w:t>4.</w:t>
      </w:r>
      <w:r w:rsidR="00BC1778" w:rsidRPr="00F05E97">
        <w:rPr>
          <w:i/>
        </w:rPr>
        <w:t>1.2.3. Màn hình danh sách các tin chưa duyệt</w:t>
      </w:r>
      <w:bookmarkEnd w:id="1597"/>
    </w:p>
    <w:p w:rsidR="00B33EB0" w:rsidRDefault="00B33EB0" w:rsidP="00B33EB0">
      <w:pPr>
        <w:pStyle w:val="BodyText"/>
        <w:keepNext/>
        <w:spacing w:line="360" w:lineRule="auto"/>
      </w:pPr>
      <w:r w:rsidRPr="00F06579">
        <w:rPr>
          <w:b/>
          <w:noProof/>
        </w:rPr>
        <mc:AlternateContent>
          <mc:Choice Requires="wpg">
            <w:drawing>
              <wp:inline distT="0" distB="0" distL="0" distR="0" wp14:anchorId="191751EB" wp14:editId="2EAE65EF">
                <wp:extent cx="5257800" cy="1828800"/>
                <wp:effectExtent l="0" t="25400" r="0" b="25400"/>
                <wp:docPr id="337" name="Group 337"/>
                <wp:cNvGraphicFramePr/>
                <a:graphic xmlns:a="http://schemas.openxmlformats.org/drawingml/2006/main">
                  <a:graphicData uri="http://schemas.microsoft.com/office/word/2010/wordprocessingGroup">
                    <wpg:wgp>
                      <wpg:cNvGrpSpPr/>
                      <wpg:grpSpPr>
                        <a:xfrm>
                          <a:off x="0" y="0"/>
                          <a:ext cx="5257800" cy="1828800"/>
                          <a:chOff x="228600" y="0"/>
                          <a:chExt cx="5492750" cy="2057400"/>
                        </a:xfrm>
                      </wpg:grpSpPr>
                      <pic:pic xmlns:pic="http://schemas.openxmlformats.org/drawingml/2006/picture">
                        <pic:nvPicPr>
                          <pic:cNvPr id="133" name="Picture 133" descr="Hackintosh:Users:NguyenHoangVinh:Desktop:Screen Shot 2014-06-29 at 12.01.08 AM.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234950" y="66675"/>
                            <a:ext cx="5486400" cy="1963420"/>
                          </a:xfrm>
                          <a:prstGeom prst="rect">
                            <a:avLst/>
                          </a:prstGeom>
                          <a:noFill/>
                          <a:ln>
                            <a:noFill/>
                          </a:ln>
                        </pic:spPr>
                      </pic:pic>
                      <wpg:grpSp>
                        <wpg:cNvPr id="2" name="Group 2"/>
                        <wpg:cNvGrpSpPr/>
                        <wpg:grpSpPr>
                          <a:xfrm>
                            <a:off x="228600" y="0"/>
                            <a:ext cx="5143500" cy="2057400"/>
                            <a:chOff x="0" y="0"/>
                            <a:chExt cx="5143500" cy="2057400"/>
                          </a:xfrm>
                        </wpg:grpSpPr>
                        <wpg:grpSp>
                          <wpg:cNvPr id="43" name="Group 43"/>
                          <wpg:cNvGrpSpPr/>
                          <wpg:grpSpPr>
                            <a:xfrm>
                              <a:off x="1143000" y="114300"/>
                              <a:ext cx="800100" cy="274320"/>
                              <a:chOff x="0" y="85725"/>
                              <a:chExt cx="914400" cy="342900"/>
                            </a:xfrm>
                          </wpg:grpSpPr>
                          <wps:wsp>
                            <wps:cNvPr id="44" name="Rectangle 44"/>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a:stCxn id="44" idx="3"/>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34" name="Rectangle 134"/>
                          <wps:cNvSpPr/>
                          <wps:spPr>
                            <a:xfrm>
                              <a:off x="0" y="457200"/>
                              <a:ext cx="5143500" cy="1600200"/>
                            </a:xfrm>
                            <a:prstGeom prst="rect">
                              <a:avLst/>
                            </a:prstGeom>
                            <a:noFill/>
                            <a:ln>
                              <a:solidFill>
                                <a:schemeClr val="tx1"/>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5" name="Group 135"/>
                          <wpg:cNvGrpSpPr/>
                          <wpg:grpSpPr>
                            <a:xfrm>
                              <a:off x="3771900" y="0"/>
                              <a:ext cx="300038" cy="457200"/>
                              <a:chOff x="0" y="85725"/>
                              <a:chExt cx="342900" cy="571500"/>
                            </a:xfrm>
                          </wpg:grpSpPr>
                          <wps:wsp>
                            <wps:cNvPr id="136" name="Rectangle 136"/>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Straight Arrow Connector 137"/>
                            <wps:cNvCnPr>
                              <a:stCxn id="136" idx="2"/>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8" name="Group 138"/>
                          <wpg:cNvGrpSpPr/>
                          <wpg:grpSpPr>
                            <a:xfrm>
                              <a:off x="4572000" y="228600"/>
                              <a:ext cx="299720" cy="457200"/>
                              <a:chOff x="0" y="85725"/>
                              <a:chExt cx="342900" cy="571500"/>
                            </a:xfrm>
                          </wpg:grpSpPr>
                          <wps:wsp>
                            <wps:cNvPr id="139" name="Rectangle 139"/>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91751EB" id="Group 337" o:spid="_x0000_s1387" style="width:414pt;height:2in;mso-position-horizontal-relative:char;mso-position-vertical-relative:line" coordorigin="2286" coordsize="54927,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">
                <v:shape id="Picture 133" o:spid="_x0000_s1388" type="#_x0000_t75" alt="Hackintosh:Users:NguyenHoangVinh:Desktop:Screen Shot 2014-06-29 at 12.01.08 AM.png" style="position:absolute;left:2349;top:666;width:54864;height:19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zmCfBAAAA3AAAAA8AAABkcnMvZG93bnJldi54bWxET99rwjAQfh/sfwg32MvQtBZFqlFkQxB8&#10;0s33ozmbanMpSVbrf28GA9/u4/t5y/VgW9GTD41jBfk4A0FcOd1wreDnezuagwgRWWPrmBTcKcB6&#10;9fqyxFK7Gx+oP8ZapBAOJSowMXallKEyZDGMXUecuLPzFmOCvpba4y2F21ZOsmwmLTacGgx29Gmo&#10;uh5/rYKmmDh52Fy++qnzH3W+P/W52Sr1/jZsFiAiDfEp/nfvdJpfFPD3TLpAr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czmCfBAAAA3AAAAA8AAAAAAAAAAAAAAAAAnwIA&#10;AGRycy9kb3ducmV2LnhtbFBLBQYAAAAABAAEAPcAAACNAwAAAAA=&#10;">
                  <v:imagedata r:id="rId63" o:title="Screen Shot 2014-06-29 at 12.01.08 AM"/>
                  <v:path arrowok="t"/>
                </v:shape>
                <v:group id="Group 2" o:spid="_x0000_s1389" style="position:absolute;left:2286;width:51435;height:20574" coordsize="514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group id="Group 43" o:spid="_x0000_s1390" style="position:absolute;left:11430;top:1143;width:8001;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tangle 44" o:spid="_x0000_s1391"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PvsMA&#10;AADbAAAADwAAAGRycy9kb3ducmV2LnhtbESPwWrDMBBE74H+g9hCLqGRGxwTnCihFAK91u0HLNLW&#10;UmKtXEuJ3X59VQjkOMzMG2Z3mHwnrjREF1jB87IAQayDcdwq+Pw4Pm1AxIRssAtMCn4owmH/MNth&#10;bcLI73RtUisyhGONCmxKfS1l1JY8xmXoibP3FQaPKcuhlWbAMcN9J1dFUUmPjvOCxZ5eLelzc/EK&#10;tNTlpXOLk/uu7HFsqt9FsT4pNX+cXrYgEk3pHr6134yCsoT/L/kH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PvsMAAADbAAAADwAAAAAAAAAAAAAAAACYAgAAZHJzL2Rv&#10;d25yZXYueG1sUEsFBgAAAAAEAAQA9QAAAIgDA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1</w:t>
                            </w:r>
                          </w:p>
                        </w:txbxContent>
                      </v:textbox>
                    </v:rect>
                    <v:shape id="Straight Arrow Connector 45" o:spid="_x0000_s1392"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vj9MAAAADbAAAADwAAAGRycy9kb3ducmV2LnhtbESPQYvCMBSE7wv+h/AEb2vqo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r4/TAAAAA2wAAAA8AAAAAAAAAAAAAAAAA&#10;oQIAAGRycy9kb3ducmV2LnhtbFBLBQYAAAAABAAEAPkAAACOAwAAAAA=&#10;" strokecolor="red" strokeweight="1pt">
                      <v:stroke endarrow="block" endarrowwidth="narrow"/>
                      <v:shadow on="t" color="black" opacity="24903f" origin=",.5" offset="0,.55556mm"/>
                    </v:shape>
                  </v:group>
                  <v:rect id="Rectangle 134" o:spid="_x0000_s1393" style="position:absolute;top:4572;width:51435;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e8IA&#10;AADcAAAADwAAAGRycy9kb3ducmV2LnhtbERP22rCQBB9F/yHZQTfmo22SJtmFZEKQoul2g8YsmMS&#10;zc7E7Krp33cLBd/mcK6TL3rXqCt1vhY2MElSUMSF2JpLA9/79cMzKB+QLTbCZOCHPCzmw0GOmZUb&#10;f9F1F0oVQ9hnaKAKoc209kVFDn0iLXHkDtI5DBF2pbYd3mK4a/Q0TWfaYc2xocKWVhUVp93FGVj3&#10;x3p/fDt/fsj79oIvMkFJG2PGo375CipQH+7if/fGxvmPT/D3TLxAz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at7wgAAANwAAAAPAAAAAAAAAAAAAAAAAJgCAABkcnMvZG93&#10;bnJldi54bWxQSwUGAAAAAAQABAD1AAAAhwMAAAAA&#10;" filled="f" strokecolor="black [3213]">
                    <v:stroke dashstyle="longDash"/>
                  </v:rect>
                  <v:group id="Group 135" o:spid="_x0000_s1394" style="position:absolute;left:37719;width:3000;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rect id="Rectangle 136" o:spid="_x0000_s1395"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Rv6cEA&#10;AADcAAAADwAAAGRycy9kb3ducmV2LnhtbERP22oCMRB9L/gPYYS+SM3ayyKrUYog9LVbP2BIxk10&#10;M9luorvt1zeC0Lc5nOust6NvxZX66AIrWMwLEMQ6GMeNgsPX/mkJIiZkg21gUvBDEbabycMaKxMG&#10;/qRrnRqRQzhWqMCm1FVSRm3JY5yHjjhzx9B7TBn2jTQ9Djnct/K5KErp0XFusNjRzpI+1xevQEv9&#10;emnd7OS+S7sf6vJ3VrydlHqcju8rEInG9C++uz9Mnv9Swu2Zf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Eb+nBAAAA3AAAAA8AAAAAAAAAAAAAAAAAmAIAAGRycy9kb3du&#10;cmV2LnhtbFBLBQYAAAAABAAEAPUAAACGAw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2</w:t>
                            </w:r>
                          </w:p>
                        </w:txbxContent>
                      </v:textbox>
                    </v:rect>
                    <v:shape id="Straight Arrow Connector 137" o:spid="_x0000_s1396"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4nr8AAADcAAAADwAAAGRycy9kb3ducmV2LnhtbERPTYvCMBC9L/gfwgje1tQVtFSjiCAs&#10;9rQqPQ/N2BabSWkSrf/eCAve5vE+Z70dTCvu1LvGsoLZNAFBXFrdcKXgcj58pyCcR9bYWiYFT3Kw&#10;3Yy+1php++A/up98JWIIuwwV1N53mZSurMmgm9qOOHJX2xv0EfaV1D0+Yrhp5U+SLKTBhmNDjR3t&#10;aypvp2AUhOJQcMFpOOazfNHucjqHNCg1GQ+7FQhPg/+I/92/Os6fL+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N4nr8AAADcAAAADwAAAAAAAAAAAAAAAACh&#10;AgAAZHJzL2Rvd25yZXYueG1sUEsFBgAAAAAEAAQA+QAAAI0DAAAAAA==&#10;" strokecolor="red" strokeweight="1pt">
                      <v:stroke endarrow="block" endarrowwidth="narrow"/>
                      <v:shadow on="t" color="black" opacity="24903f" origin=",.5" offset="0,.55556mm"/>
                    </v:shape>
                  </v:group>
                  <v:group id="Group 138" o:spid="_x0000_s1397" style="position:absolute;left:45720;top:2286;width:2997;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rect id="Rectangle 139" o:spid="_x0000_s1398"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v7m8IA&#10;AADcAAAADwAAAGRycy9kb3ducmV2LnhtbERPzWoCMRC+C32HMAUvUrOtdqlbo5SC4LXbPsCQTDfR&#10;zWS7ie7ap28Kgrf5+H5nvR19K87URxdYweO8AEGsg3HcKPj63D28gIgJ2WAbmBRcKMJ2czdZY2XC&#10;wB90rlMjcgjHChXYlLpKyqgteYzz0BFn7jv0HlOGfSNNj0MO9618KopSenScGyx29G5JH+uTV6Cl&#10;Xp5aNzu4n9Luhrr8nRXPB6Wm9+PbK4hEY7qJr+69yfMXK/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2/ubwgAAANwAAAAPAAAAAAAAAAAAAAAAAJgCAABkcnMvZG93&#10;bnJldi54bWxQSwUGAAAAAAQABAD1AAAAhwM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3</w:t>
                            </w:r>
                          </w:p>
                        </w:txbxContent>
                      </v:textbox>
                    </v:rect>
                    <v:shape id="Straight Arrow Connector 140" o:spid="_x0000_s1399"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yTl8MAAADcAAAADwAAAGRycy9kb3ducmV2LnhtbESPQWvDMAyF74P9B6NBb6vTUUpI64Yw&#10;KIzl1HbkLGItCYvlENtt9u+nQ2E3iff03qdDubhR3WgOg2cDm3UGirj1duDOwNf19JqDChHZ4uiZ&#10;DPxSgPL4/HTAwvo7n+l2iZ2SEA4FGuhjnAqtQ9uTw7D2E7Fo3352GGWdO21nvEu4G/Vblu20w4Gl&#10;oceJ3ntqfy7JGUjNqeGG8/RZb+rdWNV0TXkyZvWyVHtQkZb4b35cf1jB3wq+PCMT6O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ck5fDAAAA3AAAAA8AAAAAAAAAAAAA&#10;AAAAoQIAAGRycy9kb3ducmV2LnhtbFBLBQYAAAAABAAEAPkAAACRAwAAAAA=&#10;" strokecolor="red" strokeweight="1pt">
                      <v:stroke endarrow="block" endarrowwidth="narrow"/>
                      <v:shadow on="t" color="black" opacity="24903f" origin=",.5" offset="0,.55556mm"/>
                    </v:shape>
                  </v:group>
                </v:group>
                <w10:anchorlock/>
              </v:group>
            </w:pict>
          </mc:Fallback>
        </mc:AlternateContent>
      </w:r>
    </w:p>
    <w:p w:rsidR="00A006F7" w:rsidRPr="00B33EB0" w:rsidRDefault="00B33EB0" w:rsidP="00B33EB0">
      <w:pPr>
        <w:pStyle w:val="Caption"/>
        <w:rPr>
          <w:sz w:val="26"/>
        </w:rPr>
      </w:pPr>
      <w:bookmarkStart w:id="1598" w:name="_Toc394071444"/>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B33EB0">
        <w:rPr>
          <w:sz w:val="26"/>
        </w:rPr>
        <w:t xml:space="preserve"> Màn hình danh sách các tin chưa duyệt</w:t>
      </w:r>
      <w:bookmarkEnd w:id="1598"/>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03597A"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tab hiện hành</w:t>
            </w:r>
          </w:p>
        </w:tc>
      </w:tr>
      <w:tr w:rsidR="0003597A"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Bảng chứa danh sách các tin kẹt xe chưa được duyệt.</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đến màn hình duyệt tin kẹt xe.</w:t>
            </w:r>
          </w:p>
        </w:tc>
      </w:tr>
    </w:tbl>
    <w:p w:rsidR="00B33EB0" w:rsidRPr="00B33EB0" w:rsidRDefault="00B33EB0">
      <w:pPr>
        <w:pStyle w:val="Caption"/>
        <w:rPr>
          <w:sz w:val="26"/>
        </w:rPr>
      </w:pPr>
      <w:bookmarkStart w:id="1599" w:name="_Toc394071554"/>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B33EB0">
        <w:rPr>
          <w:sz w:val="26"/>
        </w:rPr>
        <w:t xml:space="preserve"> Bảng mô tả màn hình danh sách các tin chưa duyệt</w:t>
      </w:r>
      <w:bookmarkEnd w:id="1599"/>
    </w:p>
    <w:p w:rsidR="0003597A" w:rsidRPr="00F06579" w:rsidRDefault="00DC2D23" w:rsidP="00F05E97">
      <w:pPr>
        <w:pStyle w:val="Chun"/>
        <w:outlineLvl w:val="3"/>
        <w:rPr>
          <w:b/>
        </w:rPr>
      </w:pPr>
      <w:bookmarkStart w:id="1600" w:name="_Toc422262643"/>
      <w:r w:rsidRPr="00F05E97">
        <w:rPr>
          <w:i/>
        </w:rPr>
        <w:t>4.</w:t>
      </w:r>
      <w:r w:rsidR="0003597A" w:rsidRPr="00F05E97">
        <w:rPr>
          <w:i/>
        </w:rPr>
        <w:t>1.2.4. Màn hình bản đồ kẹt xe</w:t>
      </w:r>
      <w:bookmarkEnd w:id="1600"/>
    </w:p>
    <w:p w:rsidR="0061259E" w:rsidRDefault="0061259E" w:rsidP="0061259E">
      <w:pPr>
        <w:pStyle w:val="BodyText"/>
        <w:keepNext/>
        <w:spacing w:line="360" w:lineRule="auto"/>
      </w:pPr>
      <w:r>
        <w:rPr>
          <w:b/>
          <w:noProof/>
        </w:rPr>
        <mc:AlternateContent>
          <mc:Choice Requires="wpg">
            <w:drawing>
              <wp:inline distT="0" distB="0" distL="0" distR="0" wp14:anchorId="73895930" wp14:editId="772F7EB2">
                <wp:extent cx="5784850" cy="1828800"/>
                <wp:effectExtent l="50800" t="25400" r="6350" b="50800"/>
                <wp:docPr id="679" name="Group 679"/>
                <wp:cNvGraphicFramePr/>
                <a:graphic xmlns:a="http://schemas.openxmlformats.org/drawingml/2006/main">
                  <a:graphicData uri="http://schemas.microsoft.com/office/word/2010/wordprocessingGroup">
                    <wpg:wgp>
                      <wpg:cNvGrpSpPr/>
                      <wpg:grpSpPr>
                        <a:xfrm>
                          <a:off x="0" y="0"/>
                          <a:ext cx="5784850" cy="1828800"/>
                          <a:chOff x="0" y="0"/>
                          <a:chExt cx="5784850" cy="1828800"/>
                        </a:xfrm>
                      </wpg:grpSpPr>
                      <wpg:grpSp>
                        <wpg:cNvPr id="676" name="Group 676"/>
                        <wpg:cNvGrpSpPr/>
                        <wpg:grpSpPr>
                          <a:xfrm>
                            <a:off x="0" y="0"/>
                            <a:ext cx="5784850" cy="1828800"/>
                            <a:chOff x="0" y="228600"/>
                            <a:chExt cx="5784850" cy="1828800"/>
                          </a:xfrm>
                        </wpg:grpSpPr>
                        <wpg:grpSp>
                          <wpg:cNvPr id="674" name="Group 674"/>
                          <wpg:cNvGrpSpPr/>
                          <wpg:grpSpPr>
                            <a:xfrm>
                              <a:off x="0" y="228600"/>
                              <a:ext cx="5784850" cy="1828800"/>
                              <a:chOff x="0" y="26035"/>
                              <a:chExt cx="5784850" cy="1828800"/>
                            </a:xfrm>
                          </wpg:grpSpPr>
                          <pic:pic xmlns:pic="http://schemas.openxmlformats.org/drawingml/2006/picture">
                            <pic:nvPicPr>
                              <pic:cNvPr id="241" name="Picture 241" descr="Hackintosh:Users:NguyenHoangVinh:Desktop:Screen Shot 2014-07-07 at 9.10.37 P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342900"/>
                                <a:ext cx="5784850" cy="1511935"/>
                              </a:xfrm>
                              <a:prstGeom prst="rect">
                                <a:avLst/>
                              </a:prstGeom>
                              <a:noFill/>
                              <a:ln>
                                <a:noFill/>
                              </a:ln>
                            </pic:spPr>
                          </pic:pic>
                          <wpg:grpSp>
                            <wpg:cNvPr id="339" name="Group 339"/>
                            <wpg:cNvGrpSpPr/>
                            <wpg:grpSpPr>
                              <a:xfrm>
                                <a:off x="0" y="26035"/>
                                <a:ext cx="5715000" cy="1802765"/>
                                <a:chOff x="342900" y="-50165"/>
                                <a:chExt cx="5715000" cy="1802765"/>
                              </a:xfrm>
                            </wpg:grpSpPr>
                            <wpg:grpSp>
                              <wpg:cNvPr id="338" name="Group 338"/>
                              <wpg:cNvGrpSpPr/>
                              <wpg:grpSpPr>
                                <a:xfrm>
                                  <a:off x="342900" y="-50165"/>
                                  <a:ext cx="5715000" cy="1802765"/>
                                  <a:chOff x="342900" y="-50165"/>
                                  <a:chExt cx="5715000" cy="1802765"/>
                                </a:xfrm>
                              </wpg:grpSpPr>
                              <wpg:grpSp>
                                <wpg:cNvPr id="28" name="Group 28"/>
                                <wpg:cNvGrpSpPr/>
                                <wpg:grpSpPr>
                                  <a:xfrm>
                                    <a:off x="457200" y="-50165"/>
                                    <a:ext cx="592827" cy="457200"/>
                                    <a:chOff x="758688" y="-722459"/>
                                    <a:chExt cx="813359" cy="739932"/>
                                  </a:xfrm>
                                </wpg:grpSpPr>
                                <wps:wsp>
                                  <wps:cNvPr id="35" name="Rectangle 35"/>
                                  <wps:cNvSpPr/>
                                  <wps:spPr>
                                    <a:xfrm>
                                      <a:off x="1229147" y="-722459"/>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wps:spPr>
                                    <a:xfrm flipH="1">
                                      <a:off x="758688" y="-352493"/>
                                      <a:ext cx="470459" cy="36996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43" name="Group 143"/>
                                <wpg:cNvGrpSpPr/>
                                <wpg:grpSpPr>
                                  <a:xfrm>
                                    <a:off x="342900" y="1423035"/>
                                    <a:ext cx="457200" cy="280670"/>
                                    <a:chOff x="131409" y="921834"/>
                                    <a:chExt cx="627279" cy="454236"/>
                                  </a:xfrm>
                                </wpg:grpSpPr>
                                <wps:wsp>
                                  <wps:cNvPr id="144" name="Rectangle 144"/>
                                  <wps:cNvSpPr/>
                                  <wps:spPr>
                                    <a:xfrm>
                                      <a:off x="131409" y="921834"/>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74309" y="1006280"/>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60" name="Rectangle 160"/>
                                <wps:cNvSpPr/>
                                <wps:spPr>
                                  <a:xfrm>
                                    <a:off x="1828800" y="342265"/>
                                    <a:ext cx="4229100" cy="1410335"/>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Group 152"/>
                                <wpg:cNvGrpSpPr/>
                                <wpg:grpSpPr>
                                  <a:xfrm>
                                    <a:off x="1485900" y="1423034"/>
                                    <a:ext cx="574675" cy="280670"/>
                                    <a:chOff x="-133997" y="1106815"/>
                                    <a:chExt cx="668508" cy="454235"/>
                                  </a:xfrm>
                                </wpg:grpSpPr>
                                <wps:wsp>
                                  <wps:cNvPr id="153" name="Rectangle 153"/>
                                  <wps:cNvSpPr/>
                                  <wps:spPr>
                                    <a:xfrm>
                                      <a:off x="267949" y="1106815"/>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stCxn id="153" idx="1"/>
                                  </wps:cNvCnPr>
                                  <wps:spPr>
                                    <a:xfrm flipH="1">
                                      <a:off x="-133997" y="1333933"/>
                                      <a:ext cx="401946" cy="12126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7" name="Group 157"/>
                                <wpg:cNvGrpSpPr/>
                                <wpg:grpSpPr>
                                  <a:xfrm>
                                    <a:off x="4457700" y="0"/>
                                    <a:ext cx="478155" cy="342900"/>
                                    <a:chOff x="-158373" y="-57548"/>
                                    <a:chExt cx="556228" cy="556139"/>
                                  </a:xfrm>
                                </wpg:grpSpPr>
                                <wps:wsp>
                                  <wps:cNvPr id="158" name="Rectangle 15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Straight Arrow Connector 159"/>
                                  <wps:cNvCnPr/>
                                  <wps:spPr>
                                    <a:xfrm flipH="1">
                                      <a:off x="-158373" y="169571"/>
                                      <a:ext cx="289666" cy="32902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1" name="Group 161"/>
                                <wpg:cNvGrpSpPr/>
                                <wpg:grpSpPr>
                                  <a:xfrm>
                                    <a:off x="3886200" y="570865"/>
                                    <a:ext cx="821055" cy="685800"/>
                                    <a:chOff x="-557262" y="-57548"/>
                                    <a:chExt cx="955117" cy="1112278"/>
                                  </a:xfrm>
                                </wpg:grpSpPr>
                                <wps:wsp>
                                  <wps:cNvPr id="162" name="Rectangle 162"/>
                                  <wps:cNvSpPr/>
                                  <wps:spPr>
                                    <a:xfrm>
                                      <a:off x="107553" y="-57548"/>
                                      <a:ext cx="29030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Arrow Connector 163"/>
                                  <wps:cNvCnPr/>
                                  <wps:spPr>
                                    <a:xfrm flipH="1">
                                      <a:off x="-557262" y="313211"/>
                                      <a:ext cx="664815" cy="74151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s:wsp>
                              <wps:cNvPr id="165" name="Straight Arrow Connector 165"/>
                              <wps:cNvCnPr/>
                              <wps:spPr>
                                <a:xfrm flipH="1">
                                  <a:off x="4229100" y="799465"/>
                                  <a:ext cx="228600" cy="6102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99" name="Rectangle 299"/>
                            <wps:cNvSpPr/>
                            <wps:spPr>
                              <a:xfrm>
                                <a:off x="1485900" y="2286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2171700" y="3429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Straight Arrow Connector 673"/>
                            <wps:cNvCnPr>
                              <a:stCxn id="299" idx="2"/>
                            </wps:cNvCnPr>
                            <wps:spPr>
                              <a:xfrm flipH="1">
                                <a:off x="228600" y="508635"/>
                                <a:ext cx="13716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5" name="Straight Arrow Connector 675"/>
                          <wps:cNvCnPr>
                            <a:stCxn id="299" idx="2"/>
                          </wps:cNvCnPr>
                          <wps:spPr>
                            <a:xfrm>
                              <a:off x="1600200" y="711200"/>
                              <a:ext cx="685800" cy="546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7" name="Straight Arrow Connector 677"/>
                        <wps:cNvCnPr>
                          <a:stCxn id="672" idx="2"/>
                        </wps:cNvCnPr>
                        <wps:spPr>
                          <a:xfrm flipH="1">
                            <a:off x="685800" y="596900"/>
                            <a:ext cx="1600200" cy="317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78" name="Straight Arrow Connector 678"/>
                        <wps:cNvCnPr>
                          <a:stCxn id="672" idx="2"/>
                        </wps:cNvCnPr>
                        <wps:spPr>
                          <a:xfrm>
                            <a:off x="2286000" y="596900"/>
                            <a:ext cx="3429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3895930" id="Group 679" o:spid="_x0000_s1400" style="width:455.5pt;height:2in;mso-position-horizontal-relative:char;mso-position-vertical-relative:line" coordsize="5784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">
                <v:group id="Group 676" o:spid="_x0000_s1401" style="position:absolute;width:57848;height:18288" coordorigin=",2286"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group id="Group 674" o:spid="_x0000_s1402" style="position:absolute;top:2286;width:57848;height:18288" coordorigin=",260"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shape id="Picture 241" o:spid="_x0000_s1403" type="#_x0000_t75" alt="Hackintosh:Users:NguyenHoangVinh:Desktop:Screen Shot 2014-07-07 at 9.10.37 PM.png" style="position:absolute;top:3429;width:57848;height:15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kLlbGAAAA3AAAAA8AAABkcnMvZG93bnJldi54bWxEj0FrwkAUhO+F/oflCb3pRikiaTYigtRT&#10;W7UFj6/Zl2Qx+zbNrkn8926h0OMwM98w2Xq0jeip88axgvksAUFcOG24UvB52k1XIHxA1tg4JgU3&#10;8rDOHx8yTLUb+ED9MVQiQtinqKAOoU2l9EVNFv3MtcTRK11nMUTZVVJ3OES4beQiSZbSouG4UGNL&#10;25qKy/FqFVz3t917eb6UH+b77fz61Zuf5bBV6mkybl5ABBrDf/ivvdcKFs9z+D0Tj4DM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6QuVsYAAADcAAAADwAAAAAAAAAAAAAA&#10;AACfAgAAZHJzL2Rvd25yZXYueG1sUEsFBgAAAAAEAAQA9wAAAJIDAAAAAA==&#10;">
                      <v:imagedata r:id="rId65" o:title="Screen Shot 2014-07-07 at 9.10.37 PM"/>
                      <v:path arrowok="t"/>
                    </v:shape>
                    <v:group id="Group 339" o:spid="_x0000_s1404" style="position:absolute;top:260;width:57150;height:18028"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38" o:spid="_x0000_s1405" style="position:absolute;left:3429;top:-501;width:57150;height:18027"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group id="Group 28" o:spid="_x0000_s1406" style="position:absolute;left:4572;top:-501;width:5928;height:4571" coordorigin="7586,-7224" coordsize="8133,7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35" o:spid="_x0000_s1407" style="position:absolute;left:12291;top:-7224;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VZWMMA&#10;AADbAAAADwAAAGRycy9kb3ducmV2LnhtbESP0WoCMRRE3wv+Q7iCL1Kz1bqU1SilIPTVtR9wSW43&#10;0c3NdhPdbb++KRR8HGbmDLPdj74VN+qjC6zgaVGAINbBOG4UfJwOjy8gYkI22AYmBd8UYb+bPGyx&#10;MmHgI93q1IgM4VihAptSV0kZtSWPcRE64ux9ht5jyrJvpOlxyHDfymVRlNKj47xgsaM3S/pSX70C&#10;LfXztXXzs/sq7WGoy595sT4rNZuOrxsQicZ0D/+3342C1Rr+vuQf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VZWMMAAADbAAAADwAAAAAAAAAAAAAAAACYAgAAZHJzL2Rv&#10;d25yZXYueG1sUEsFBgAAAAAEAAQA9QAAAIgDA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1</w:t>
                                  </w:r>
                                </w:p>
                              </w:txbxContent>
                            </v:textbox>
                          </v:rect>
                          <v:shape id="Straight Arrow Connector 142" o:spid="_x0000_s1408" type="#_x0000_t32" style="position:absolute;left:7586;top:-3524;width:4705;height:36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Koe78AAADcAAAADwAAAGRycy9kb3ducmV2LnhtbERPTYvCMBC9L+x/CCN4W1NlkV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UKoe78AAADcAAAADwAAAAAAAAAAAAAAAACh&#10;AgAAZHJzL2Rvd25yZXYueG1sUEsFBgAAAAAEAAQA+QAAAI0DAAAAAA==&#10;" strokecolor="red" strokeweight="1pt">
                            <v:stroke endarrow="block" endarrowwidth="narrow"/>
                            <v:shadow on="t" color="black" opacity="24903f" origin=",.5" offset="0,.55556mm"/>
                          </v:shape>
                        </v:group>
                        <v:group id="Group 143" o:spid="_x0000_s1409" style="position:absolute;left:3429;top:14230;width:4572;height:2807" coordorigin="1314,9218"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rect id="Rectangle 144" o:spid="_x0000_s1410" style="position:absolute;left:1314;top:9218;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eMEA&#10;AADcAAAADwAAAGRycy9kb3ducmV2LnhtbERP3WrCMBS+F/YO4Qy8kZlOapFqlDEQdrtuD3BIzppo&#10;c9I10XZ7+mUgeHc+vt+zO0y+E1caogus4HlZgCDWwThuFXx+HJ82IGJCNtgFJgU/FOGwf5jtsDZh&#10;5He6NqkVOYRjjQpsSn0tZdSWPMZl6Ikz9xUGjynDoZVmwDGH+06uiqKSHh3nBos9vVrS5+biFWip&#10;y0vnFif3Xdnj2FS/i2J9Umr+OL1sQSSa0l18c7+ZPL8s4f+ZfIH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J3j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2</w:t>
                                  </w:r>
                                </w:p>
                              </w:txbxContent>
                            </v:textbox>
                          </v:rect>
                          <v:shape id="Straight Arrow Connector 151" o:spid="_x0000_s1411" type="#_x0000_t32" style="position:absolute;left:4743;top:10062;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mg0b8AAADcAAAADwAAAGRycy9kb3ducmV2LnhtbERPTYvCMBC9L/gfwgje1rSCUqpRRBBk&#10;e1qVnodmbIvNpDSJdv+9ERa8zeN9zmY3mk48aHCtZQXpPAFBXFndcq3gejl+ZyCcR9bYWSYFf+Rg&#10;t518bTDX9sm/9Dj7WsQQdjkqaLzvcyld1ZBBN7c9ceRudjDoIxxqqQd8xnDTyUWSrKTBlmNDgz0d&#10;Gqru52AUhPJYcslZ+CnSYtXtC7qELCg1m477NQhPo/+I/90nHecvU3g/Ey+Q2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mg0b8AAADcAAAADwAAAAAAAAAAAAAAAACh&#10;AgAAZHJzL2Rvd25yZXYueG1sUEsFBgAAAAAEAAQA+QAAAI0DAAAAAA==&#10;" strokecolor="red" strokeweight="1pt">
                            <v:stroke endarrow="block" endarrowwidth="narrow"/>
                            <v:shadow on="t" color="black" opacity="24903f" origin=",.5" offset="0,.55556mm"/>
                          </v:shape>
                        </v:group>
                        <v:rect id="Rectangle 160" o:spid="_x0000_s1412" style="position:absolute;left:18288;top:3422;width:42291;height:14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iiMcA&#10;AADcAAAADwAAAGRycy9kb3ducmV2LnhtbESPQUvDQBCF74L/YRmhF2k3eqgldluiEKgHQVuxeJtm&#10;x2xodjZmt038985B6G2G9+a9b5br0bfqTH1sAhu4m2WgiKtgG64NfOzK6QJUTMgW28Bk4JcirFfX&#10;V0vMbRj4nc7bVCsJ4ZijAZdSl2sdK0ce4yx0xKJ9h95jkrWvte1xkHDf6vssm2uPDUuDw46eHVXH&#10;7ckb2D+5r9vis9wEOr6WD4ef4uXtMBgzuRmLR1CJxnQx/19vrODPBV+ekQn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EIojHAAAA3AAAAA8AAAAAAAAAAAAAAAAAmAIAAGRy&#10;cy9kb3ducmV2LnhtbFBLBQYAAAAABAAEAPUAAACMAwAAAAA=&#10;" filled="f" strokecolor="red">
                          <v:stroke dashstyle="longDash"/>
                        </v:rect>
                        <v:group id="Group 152" o:spid="_x0000_s1413" style="position:absolute;left:14859;top:14230;width:5746;height:2807" coordorigin="-1339,11068" coordsize="668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414" style="position:absolute;left:2679;top:11068;width:2666;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wp0cEA&#10;AADcAAAADwAAAGRycy9kb3ducmV2LnhtbERPzWoCMRC+F3yHMIIXqdlqXcpqlFIQenXtAwzJdBPd&#10;TLab6G779E2h4G0+vt/Z7kffihv10QVW8LQoQBDrYBw3Cj5Oh8cXEDEhG2wDk4JvirDfTR62WJkw&#10;8JFudWpEDuFYoQKbUldJGbUlj3EROuLMfYbeY8qwb6TpccjhvpXLoiilR8e5wWJHb5b0pb56BVrq&#10;52vr5mf3VdrDUJc/82J9Vmo2HV83IBKN6S7+d7+bPH+9g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sKdH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3</w:t>
                                  </w:r>
                                </w:p>
                              </w:txbxContent>
                            </v:textbox>
                          </v:rect>
                          <v:shape id="Straight Arrow Connector 154" o:spid="_x0000_s1415" type="#_x0000_t32" style="position:absolute;left:-1339;top:13339;width:4018;height:12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4DSb8AAADcAAAADwAAAGRycy9kb3ducmV2LnhtbERPTYvCMBC9L/gfwgje1tRFpVSjiCAs&#10;9rQqPQ/N2BabSWkSrf/eCAve5vE+Z70dTCvu1LvGsoLZNAFBXFrdcKXgcj58pyCcR9bYWiYFT3Kw&#10;3Yy+1php++A/up98JWIIuwwV1N53mZSurMmgm9qOOHJX2xv0EfaV1D0+Yrhp5U+SLKXBhmNDjR3t&#10;aypvp2AUhOJQcMFpOOazfNnucjqHNCg1GQ+7FQhPg/+I/92/Os5fzO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D4DSb8AAADcAAAADwAAAAAAAAAAAAAAAACh&#10;AgAAZHJzL2Rvd25yZXYueG1sUEsFBgAAAAAEAAQA+QAAAI0DAAAAAA==&#10;" strokecolor="red" strokeweight="1pt">
                            <v:stroke endarrow="block" endarrowwidth="narrow"/>
                            <v:shadow on="t" color="black" opacity="24903f" origin=",.5" offset="0,.55556mm"/>
                          </v:shape>
                        </v:group>
                        <v:group id="Group 157" o:spid="_x0000_s1416" style="position:absolute;left:44577;width:4781;height:3429" coordorigin="-1583,-575" coordsize="5562,5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rect id="Rectangle 158" o:spid="_x0000_s141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7oMQA&#10;AADcAAAADwAAAGRycy9kb3ducmV2LnhtbESPQU/DMAyF70j7D5En7TKxFMQqVJZNCGkSVwo/wEpM&#10;k9E4pcnWsl+PD0jcbL3n9z7vDnPs1YXGHBIbuNtUoIhtcoE7Ax/vx9tHULkgO+wTk4EfynDYL252&#10;2Lg08Rtd2tIpCeHcoAFfytBona2niHmTBmLRPtMYscg6dtqNOEl47PV9VdU6YmBp8DjQiyf71Z6j&#10;Aavtw7kP61P4rv1xauvrutqejFkt5+cnUIXm8m/+u351gr8VWnlGJt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u6DEAAAA3AAAAA8AAAAAAAAAAAAAAAAAmAIAAGRycy9k&#10;b3ducmV2LnhtbFBLBQYAAAAABAAEAPUAAACJ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4</w:t>
                                  </w:r>
                                </w:p>
                              </w:txbxContent>
                            </v:textbox>
                          </v:rect>
                          <v:shape id="Straight Arrow Connector 159" o:spid="_x0000_s1418" type="#_x0000_t32" style="position:absolute;left:-1583;top:1695;width:2895;height:32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s178AAADcAAAADwAAAGRycy9kb3ducmV2LnhtbERPTYvCMBC9L/gfwgje1lRBqdUoIghi&#10;T6vS89CMbbGZlCbR+u/NwsLe5vE+Z7MbTCue1LvGsoLZNAFBXFrdcKXgdj1+pyCcR9bYWiYFb3Kw&#10;246+Nphp++Ifel58JWIIuwwV1N53mZSurMmgm9qOOHJ32xv0EfaV1D2+Yrhp5TxJltJgw7Ghxo4O&#10;NZWPSzAKQnEsuOA0nPNZvmz3OV1DGpSajIf9GoSnwf+L/9wnHecvVvD7TLxAb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j+s178AAADcAAAADwAAAAAAAAAAAAAAAACh&#10;AgAAZHJzL2Rvd25yZXYueG1sUEsFBgAAAAAEAAQA+QAAAI0DAAAAAA==&#10;" strokecolor="red" strokeweight="1pt">
                            <v:stroke endarrow="block" endarrowwidth="narrow"/>
                            <v:shadow on="t" color="black" opacity="24903f" origin=",.5" offset="0,.55556mm"/>
                          </v:shape>
                        </v:group>
                        <v:group id="Group 161" o:spid="_x0000_s1419" style="position:absolute;left:38862;top:5708;width:8210;height:6858" coordorigin="-5572,-575" coordsize="9551,11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rect id="Rectangle 162" o:spid="_x0000_s1420" style="position:absolute;left:1075;top:-575;width:290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xG98EA&#10;AADcAAAADwAAAGRycy9kb3ducmV2LnhtbERP3WrCMBS+F/YO4Qy8kTVVtEhnlCEIu123BzgkZ01c&#10;c9I10XY+/SIMdnc+vt+zO0y+E1caogusYFmUIIh1MI5bBR/vp6ctiJiQDXaBScEPRTjsH2Y7rE0Y&#10;+Y2uTWpFDuFYowKbUl9LGbUlj7EIPXHmPsPgMWU4tNIMOOZw38lVWVbSo+PcYLGnoyX91Vy8Ai31&#10;+tK5xdl9V/Y0NtVtUW7OSs0fp5dnEImm9C/+c7+aPL9awf2ZfIH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MRvf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5</w:t>
                                  </w:r>
                                </w:p>
                              </w:txbxContent>
                            </v:textbox>
                          </v:rect>
                          <v:shape id="Straight Arrow Connector 163" o:spid="_x0000_s1421" type="#_x0000_t32" style="position:absolute;left:-5572;top:3132;width:6647;height:74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tRgL8AAADcAAAADwAAAGRycy9kb3ducmV2LnhtbERPTYvCMBC9L/gfwgje1lSF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btRgL8AAADcAAAADwAAAAAAAAAAAAAAAACh&#10;AgAAZHJzL2Rvd25yZXYueG1sUEsFBgAAAAAEAAQA+QAAAI0DAAAAAA==&#10;" strokecolor="red" strokeweight="1pt">
                            <v:stroke endarrow="block" endarrowwidth="narrow"/>
                            <v:shadow on="t" color="black" opacity="24903f" origin=",.5" offset="0,.55556mm"/>
                          </v:shape>
                        </v:group>
                      </v:group>
                      <v:shape id="Straight Arrow Connector 165" o:spid="_x0000_s1422" type="#_x0000_t32" style="position:absolute;left:42291;top:7994;width:2286;height:61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5sb78AAADcAAAADwAAAGRycy9kb3ducmV2LnhtbERPTYvCMBC9L/gfwgje1lTB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R5sb78AAADcAAAADwAAAAAAAAAAAAAAAACh&#10;AgAAZHJzL2Rvd25yZXYueG1sUEsFBgAAAAAEAAQA+QAAAI0DAAAAAA==&#10;" strokecolor="red" strokeweight="1pt">
                        <v:stroke endarrow="block" endarrowwidth="narrow"/>
                        <v:shadow on="t" color="black" opacity="24903f" origin=",.5" offset="0,.55556mm"/>
                      </v:shape>
                    </v:group>
                    <v:rect id="Rectangle 299" o:spid="_x0000_s1423" style="position:absolute;left:14859;top:2286;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jF3cQA&#10;AADcAAAADwAAAGRycy9kb3ducmV2LnhtbESP0WoCMRRE3wv9h3ALfZGaVexSt0aRguCrWz/gktxu&#10;Yjc32010t/16Iwh9HGbmDLPajL4VF+qjC6xgNi1AEOtgHDcKjp+7lzcQMSEbbAOTgl+KsFk/Pqyw&#10;MmHgA13q1IgM4VihAptSV0kZtSWPcRo64ux9hd5jyrJvpOlxyHDfynlRlNKj47xgsaMPS/q7PnsF&#10;WurFuXWTk/sp7W6oy79J8XpS6vlp3L6DSDSm//C9vTcK5ssl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xd3EAAAA3AAAAA8AAAAAAAAAAAAAAAAAmAIAAGRycy9k&#10;b3ducmV2LnhtbFBLBQYAAAAABAAEAPUAAACJ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6</w:t>
                            </w:r>
                          </w:p>
                        </w:txbxContent>
                      </v:textbox>
                    </v:rect>
                    <v:rect id="Rectangle 672" o:spid="_x0000_s1424" style="position:absolute;left:21717;top:3429;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8dT8QA&#10;AADcAAAADwAAAGRycy9kb3ducmV2LnhtbESP0WoCMRRE3wv9h3ALfZGaVdpVVqNIQfC1Wz/gktxu&#10;Yjc32010V7/eFAp9HGbmDLPejr4VF+qjC6xgNi1AEOtgHDcKjp/7lyWImJANtoFJwZUibDePD2us&#10;TBj4gy51akSGcKxQgU2pq6SM2pLHOA0dcfa+Qu8xZdk30vQ4ZLhv5bwoSunRcV6w2NG7Jf1dn70C&#10;LfXruXWTk/sp7X6oy9ukeDsp9fw07lYgEo3pP/zXPhgF5WIO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HU/EAAAA3AAAAA8AAAAAAAAAAAAAAAAAmAIAAGRycy9k&#10;b3ducmV2LnhtbFBLBQYAAAAABAAEAPUAAACJ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7</w:t>
                            </w:r>
                          </w:p>
                        </w:txbxContent>
                      </v:textbox>
                    </v:rect>
                    <v:shape id="Straight Arrow Connector 673" o:spid="_x0000_s1425" type="#_x0000_t32" style="position:absolute;left:2286;top:5086;width:13716;height:43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gKOMIAAADcAAAADwAAAGRycy9kb3ducmV2LnhtbESPQYvCMBSE74L/ITxhb5q6C7VUo4gg&#10;LPa0Kj0/mmdbbF5Kk2j995uFBY/DzHzDbHaj6cSDBtdaVrBcJCCIK6tbrhVcL8d5BsJ5ZI2dZVLw&#10;Ige77XSywVzbJ//Q4+xrESHsclTQeN/nUrqqIYNuYXvi6N3sYNBHOdRSD/iMcNPJzyRJpcGW40KD&#10;PR0aqu7nYBSE8lhyyVk4Fcsi7fYFXUIWlPqYjfs1CE+jf4f/299aQbr6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MgKOMIAAADcAAAADwAAAAAAAAAAAAAA&#10;AAChAgAAZHJzL2Rvd25yZXYueG1sUEsFBgAAAAAEAAQA+QAAAJADAAAAAA==&#10;" strokecolor="red" strokeweight="1pt">
                      <v:stroke endarrow="block" endarrowwidth="narrow"/>
                      <v:shadow on="t" color="black" opacity="24903f" origin=",.5" offset="0,.55556mm"/>
                    </v:shape>
                  </v:group>
                  <v:shape id="Straight Arrow Connector 675" o:spid="_x0000_s1426" type="#_x0000_t32" style="position:absolute;left:16002;top:7112;width:6858;height:5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XIccAAADcAAAADwAAAGRycy9kb3ducmV2LnhtbESPW2vCQBSE3wv9D8sp9KXopoKXpq4S&#10;AkJFEG/Y12P2mASzZ0N2NfHfu0Khj8PMfMNM552pxI0aV1pW8NmPQBBnVpecKzjsF70JCOeRNVaW&#10;ScGdHMxnry9TjLVteUu3nc9FgLCLUUHhfR1L6bKCDLq+rYmDd7aNQR9kk0vdYBvgppKDKBpJgyWH&#10;hQJrSgvKLrurUbBN6vPp9JusNunx+rX+WG7Sy6pV6v2tS75BeOr8f/iv/aMVjMZDeJ4JR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A5chxwAAANwAAAAPAAAAAAAA&#10;AAAAAAAAAKECAABkcnMvZG93bnJldi54bWxQSwUGAAAAAAQABAD5AAAAlQMAAAAA&#10;" strokecolor="red" strokeweight="1pt">
                    <v:stroke endarrow="block" endarrowwidth="narrow"/>
                    <v:shadow on="t" color="black" opacity="24903f" origin=",.5" offset="0,.55556mm"/>
                  </v:shape>
                </v:group>
                <v:shape id="Straight Arrow Connector 677" o:spid="_x0000_s1427" type="#_x0000_t32" style="position:absolute;left:6858;top:5969;width:16002;height:31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O8IAAADcAAAADwAAAGRycy9kb3ducmV2LnhtbESPT4vCMBTE78J+h/AWvNlUD7VUo8iC&#10;sNiTf+j50bxtyzYvpUm0++03guBxmJnfMNv9ZHpxp9F1lhUskxQEcW11x42C2/W4yEE4j6yxt0wK&#10;/sjBfvcx22Kh7YPPdL/4RkQIuwIVtN4PhZSubsmgS+xAHL0fOxr0UY6N1CM+Itz0cpWmmTTYcVxo&#10;caCvlurfSzAKQnWsuOI8nMplmfWHkq4hD0rNP6fDBoSnyb/Dr/a3VpCt1/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MO8IAAADcAAAADwAAAAAAAAAAAAAA&#10;AAChAgAAZHJzL2Rvd25yZXYueG1sUEsFBgAAAAAEAAQA+QAAAJADAAAAAA==&#10;" strokecolor="red" strokeweight="1pt">
                  <v:stroke endarrow="block" endarrowwidth="narrow"/>
                  <v:shadow on="t" color="black" opacity="24903f" origin=",.5" offset="0,.55556mm"/>
                </v:shape>
                <v:shape id="Straight Arrow Connector 678" o:spid="_x0000_s1428" type="#_x0000_t32" style="position:absolute;left:22860;top:5969;width:3429;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4v8MAAADcAAAADwAAAGRycy9kb3ducmV2LnhtbERPy4rCMBTdC/MP4Q64EU3HhY4do5SC&#10;oAiDL3R7ba5tsbkpTbT17ycLYZaH854vO1OJJzWutKzgaxSBIM6sLjlXcDquht8gnEfWWFkmBS9y&#10;sFx89OYYa9vynp4Hn4sQwi5GBYX3dSylywoy6Ea2Jg7czTYGfYBNLnWDbQg3lRxH0UQaLDk0FFhT&#10;WlB2PzyMgn1S367XS7LdpefH7Hew2aX3batU/7NLfkB46vy/+O1eawWTaVgbzo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COL/DAAAA3AAAAA8AAAAAAAAAAAAA&#10;AAAAoQIAAGRycy9kb3ducmV2LnhtbFBLBQYAAAAABAAEAPkAAACRAwAAAAA=&#10;" strokecolor="red" strokeweight="1pt">
                  <v:stroke endarrow="block" endarrowwidth="narrow"/>
                  <v:shadow on="t" color="black" opacity="24903f" origin=",.5" offset="0,.55556mm"/>
                </v:shape>
                <w10:anchorlock/>
              </v:group>
            </w:pict>
          </mc:Fallback>
        </mc:AlternateContent>
      </w:r>
    </w:p>
    <w:p w:rsidR="00A006F7" w:rsidRPr="0061259E" w:rsidRDefault="0061259E" w:rsidP="0061259E">
      <w:pPr>
        <w:pStyle w:val="Caption"/>
        <w:rPr>
          <w:sz w:val="26"/>
        </w:rPr>
      </w:pPr>
      <w:bookmarkStart w:id="1601" w:name="_Toc394071445"/>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61259E">
        <w:rPr>
          <w:sz w:val="26"/>
        </w:rPr>
        <w:t xml:space="preserve"> Màn hình bản đồ kẹt xe</w:t>
      </w:r>
      <w:bookmarkEnd w:id="1601"/>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9520EE"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76383D"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Icon kẹt xe</w:t>
            </w:r>
          </w:p>
        </w:tc>
      </w:tr>
      <w:tr w:rsidR="009520EE"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đang diễn ra kẹt xe</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 tại địa điểm đó.</w:t>
            </w:r>
          </w:p>
        </w:tc>
      </w:tr>
      <w:tr w:rsidR="0076383D"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Pr="00DF1EEC" w:rsidRDefault="0076383D" w:rsidP="00F06579">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hiển thị các điểm kẹt xe</w:t>
            </w:r>
          </w:p>
        </w:tc>
      </w:tr>
      <w:tr w:rsidR="0076383D"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các điểm kẹt xe trên bản đồ</w:t>
            </w:r>
          </w:p>
        </w:tc>
      </w:tr>
      <w:tr w:rsidR="002540D5"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xem thông tin chi tiết điểm kẹt xe</w:t>
            </w:r>
          </w:p>
        </w:tc>
      </w:tr>
      <w:tr w:rsidR="002540D5"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61259E">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xoá tin kẹt xe trên bản đồ kẹt xe</w:t>
            </w:r>
          </w:p>
        </w:tc>
      </w:tr>
    </w:tbl>
    <w:p w:rsidR="0061259E" w:rsidRPr="0061259E" w:rsidRDefault="0061259E">
      <w:pPr>
        <w:pStyle w:val="Caption"/>
        <w:rPr>
          <w:sz w:val="26"/>
        </w:rPr>
      </w:pPr>
      <w:bookmarkStart w:id="1602" w:name="_Toc394071555"/>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61259E">
        <w:rPr>
          <w:sz w:val="26"/>
        </w:rPr>
        <w:t xml:space="preserve"> Bảng mô tả màn hình bản đồ kẹt xe</w:t>
      </w:r>
      <w:bookmarkEnd w:id="1602"/>
    </w:p>
    <w:p w:rsidR="0003597A" w:rsidRPr="00F06579" w:rsidRDefault="00DC2D23" w:rsidP="00F05E97">
      <w:pPr>
        <w:pStyle w:val="Chun"/>
        <w:outlineLvl w:val="3"/>
        <w:rPr>
          <w:b/>
        </w:rPr>
      </w:pPr>
      <w:bookmarkStart w:id="1603" w:name="_Toc422262644"/>
      <w:r w:rsidRPr="00F05E97">
        <w:rPr>
          <w:i/>
        </w:rPr>
        <w:t>4.</w:t>
      </w:r>
      <w:r w:rsidR="0003597A" w:rsidRPr="00F05E97">
        <w:rPr>
          <w:i/>
        </w:rPr>
        <w:t>1.2.5. Màn hình danh sách lịch sử duyệt tin</w:t>
      </w:r>
      <w:bookmarkEnd w:id="1603"/>
    </w:p>
    <w:p w:rsidR="0061259E" w:rsidRDefault="0061259E" w:rsidP="0061259E">
      <w:pPr>
        <w:pStyle w:val="BodyText"/>
        <w:keepNext/>
        <w:spacing w:line="360" w:lineRule="auto"/>
      </w:pPr>
      <w:r w:rsidRPr="00F06579">
        <w:rPr>
          <w:b/>
          <w:noProof/>
        </w:rPr>
        <mc:AlternateContent>
          <mc:Choice Requires="wpg">
            <w:drawing>
              <wp:inline distT="0" distB="0" distL="0" distR="0" wp14:anchorId="741C6108" wp14:editId="7FC35F2C">
                <wp:extent cx="5784850" cy="2382520"/>
                <wp:effectExtent l="0" t="0" r="6350" b="30480"/>
                <wp:docPr id="343" name="Group 343"/>
                <wp:cNvGraphicFramePr/>
                <a:graphic xmlns:a="http://schemas.openxmlformats.org/drawingml/2006/main">
                  <a:graphicData uri="http://schemas.microsoft.com/office/word/2010/wordprocessingGroup">
                    <wpg:wgp>
                      <wpg:cNvGrpSpPr/>
                      <wpg:grpSpPr>
                        <a:xfrm>
                          <a:off x="0" y="0"/>
                          <a:ext cx="5784850" cy="2382520"/>
                          <a:chOff x="0" y="0"/>
                          <a:chExt cx="5784850" cy="2382520"/>
                        </a:xfrm>
                      </wpg:grpSpPr>
                      <pic:pic xmlns:pic="http://schemas.openxmlformats.org/drawingml/2006/picture">
                        <pic:nvPicPr>
                          <pic:cNvPr id="166" name="Picture 166" descr="Hackintosh:Users:NguyenHoangVinh:Desktop:Screen Shot 2014-07-03 at 10.34.51 PM.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4445" y="0"/>
                            <a:ext cx="5780405" cy="2321560"/>
                          </a:xfrm>
                          <a:prstGeom prst="rect">
                            <a:avLst/>
                          </a:prstGeom>
                          <a:noFill/>
                          <a:ln>
                            <a:noFill/>
                          </a:ln>
                        </pic:spPr>
                      </pic:pic>
                      <wpg:grpSp>
                        <wpg:cNvPr id="342" name="Group 342"/>
                        <wpg:cNvGrpSpPr/>
                        <wpg:grpSpPr>
                          <a:xfrm>
                            <a:off x="0" y="96520"/>
                            <a:ext cx="5715000" cy="2286000"/>
                            <a:chOff x="0" y="0"/>
                            <a:chExt cx="5715000" cy="2286000"/>
                          </a:xfrm>
                        </wpg:grpSpPr>
                        <wps:wsp>
                          <wps:cNvPr id="184" name="Rectangle 184"/>
                          <wps:cNvSpPr/>
                          <wps:spPr>
                            <a:xfrm>
                              <a:off x="0" y="457200"/>
                              <a:ext cx="5715000" cy="1828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1" name="Group 341"/>
                          <wpg:cNvGrpSpPr/>
                          <wpg:grpSpPr>
                            <a:xfrm>
                              <a:off x="1143000" y="0"/>
                              <a:ext cx="4478655" cy="1080169"/>
                              <a:chOff x="0" y="0"/>
                              <a:chExt cx="4478655" cy="1080169"/>
                            </a:xfrm>
                          </wpg:grpSpPr>
                          <wpg:grpSp>
                            <wpg:cNvPr id="175" name="Group 175"/>
                            <wpg:cNvGrpSpPr/>
                            <wpg:grpSpPr>
                              <a:xfrm>
                                <a:off x="2400300" y="114300"/>
                                <a:ext cx="478155" cy="280069"/>
                                <a:chOff x="-158373" y="-57548"/>
                                <a:chExt cx="556228" cy="454235"/>
                              </a:xfrm>
                            </wpg:grpSpPr>
                            <wps:wsp>
                              <wps:cNvPr id="176" name="Rectangle 1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Straight Arrow Connector 177"/>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78" name="Group 178"/>
                            <wpg:cNvGrpSpPr/>
                            <wpg:grpSpPr>
                              <a:xfrm>
                                <a:off x="4000500" y="45720"/>
                                <a:ext cx="478155" cy="280069"/>
                                <a:chOff x="-158373" y="-57548"/>
                                <a:chExt cx="556228" cy="454235"/>
                              </a:xfrm>
                            </wpg:grpSpPr>
                            <wps:wsp>
                              <wps:cNvPr id="179" name="Rectangle 1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Straight Arrow Connector 180"/>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1" name="Group 181"/>
                            <wpg:cNvGrpSpPr/>
                            <wpg:grpSpPr>
                              <a:xfrm>
                                <a:off x="3563620" y="800100"/>
                                <a:ext cx="436792" cy="280069"/>
                                <a:chOff x="131293" y="-57548"/>
                                <a:chExt cx="508111" cy="454235"/>
                              </a:xfrm>
                            </wpg:grpSpPr>
                            <wps:wsp>
                              <wps:cNvPr id="182" name="Rectangle 1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a:stCxn id="182" idx="3"/>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5" name="Group 185"/>
                            <wpg:cNvGrpSpPr/>
                            <wpg:grpSpPr>
                              <a:xfrm>
                                <a:off x="0" y="0"/>
                                <a:ext cx="228860" cy="457200"/>
                                <a:chOff x="264423" y="-242950"/>
                                <a:chExt cx="266562" cy="741608"/>
                              </a:xfrm>
                            </wpg:grpSpPr>
                            <wps:wsp>
                              <wps:cNvPr id="186" name="Rectangle 186"/>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Arrow Connector 187"/>
                              <wps:cNvCnPr>
                                <a:stCxn id="186" idx="2"/>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741C6108" id="Group 343" o:spid="_x0000_s1429" style="width:455.5pt;height:187.6pt;mso-position-horizontal-relative:char;mso-position-vertical-relative:line" coordsize="57848,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">
                <v:shape id="Picture 166" o:spid="_x0000_s1430" type="#_x0000_t75" alt="Hackintosh:Users:NguyenHoangVinh:Desktop:Screen Shot 2014-07-03 at 10.34.51 PM.png" style="position:absolute;left:44;width:57804;height:23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gXybCAAAA3AAAAA8AAABkcnMvZG93bnJldi54bWxET01rwkAQvRf8D8sIXopuFBpK6ioqFPSg&#10;tGrvQ3aahGZnQ3aq6793C0Jv83ifM19G16oL9aHxbGA6yUARl942XBk4n97Hr6CCIFtsPZOBGwVY&#10;LgZPcyysv/InXY5SqRTCoUADtUhXaB3KmhyGie+IE/fte4eSYF9p2+M1hbtWz7Is1w4bTg01drSp&#10;qfw5/joDzy/naj0V2d52B/+1iR/72Li9MaNhXL2BEoryL364tzbNz3P4eyZdo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YF8mwgAAANwAAAAPAAAAAAAAAAAAAAAAAJ8C&#10;AABkcnMvZG93bnJldi54bWxQSwUGAAAAAAQABAD3AAAAjgMAAAAA&#10;">
                  <v:imagedata r:id="rId67" o:title="Screen Shot 2014-07-03 at 10.34.51 PM"/>
                  <v:path arrowok="t"/>
                </v:shape>
                <v:group id="Group 342" o:spid="_x0000_s1431" style="position:absolute;top:965;width:57150;height:22860" coordsize="57150,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ect id="Rectangle 184" o:spid="_x0000_s1432" style="position:absolute;top:4572;width:57150;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CccUA&#10;AADcAAAADwAAAGRycy9kb3ducmV2LnhtbERPTWvCQBC9C/0PyxR6Ed1YSivRVWIhYA+FaovibcyO&#10;2WB2Ns1uTfz3bqHQ2zze58yXva3FhVpfOVYwGScgiAunKy4VfH3moykIH5A11o5JwZU8LBd3gzmm&#10;2nW8ocs2lCKGsE9RgQmhSaX0hSGLfuwa4sidXGsxRNiWUrfYxXBby8ckeZYWK44NBht6NVSctz9W&#10;wX5lDsNsl68dnd/zl+N39vZx7JR6uO+zGYhAffgX/7nXOs6fPsHvM/EC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8JxxQAAANwAAAAPAAAAAAAAAAAAAAAAAJgCAABkcnMv&#10;ZG93bnJldi54bWxQSwUGAAAAAAQABAD1AAAAigMAAAAA&#10;" filled="f" strokecolor="red">
                    <v:stroke dashstyle="longDash"/>
                  </v:rect>
                  <v:group id="Group 341" o:spid="_x0000_s1433" style="position:absolute;left:11430;width:44786;height:10801" coordsize="44786,10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group id="Group 175" o:spid="_x0000_s1434" style="position:absolute;left:2400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rect id="Rectangle 176" o:spid="_x0000_s143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7WKcEA&#10;AADcAAAADwAAAGRycy9kb3ducmV2LnhtbERPzWoCMRC+F3yHMEIvUrOWdiurUYog9NqtDzAk4ya6&#10;mWw30d326RtB6G0+vt9Zb0ffiiv10QVWsJgXIIh1MI4bBYev/dMSREzIBtvApOCHImw3k4c1ViYM&#10;/EnXOjUih3CsUIFNqaukjNqSxzgPHXHmjqH3mDLsG2l6HHK4b+VzUZTSo+PcYLGjnSV9ri9egZb6&#10;5dK62cl9l3Y/1OXvrHg9KfU4Hd9XIBKN6V98d3+YPP+thNs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u1in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1</w:t>
                              </w:r>
                            </w:p>
                          </w:txbxContent>
                        </v:textbox>
                      </v:rect>
                      <v:shape id="Straight Arrow Connector 177" o:spid="_x0000_s1436"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N2FsMAAADcAAAADwAAAGRycy9kb3ducmV2LnhtbERP3WrCMBS+F3yHcITdzdQN5qhGmWPD&#10;KQw61wc4NMe2rjkpTbTp2xth4N35+H7Pch1MIy7Uudqygtk0AUFcWF1zqSD//Xx8BeE8ssbGMikY&#10;yMF6NR4tMdW25x+6HHwpYgi7FBVU3replK6oyKCb2pY4ckfbGfQRdqXUHfYx3DTyKUlepMGaY0OF&#10;Lb1XVPwdzkZB/xy2QxZ22WnIj5ztP/wmt99KPUzC2wKEp+Dv4n/3l47z53O4PRMv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jdhbDAAAA3AAAAA8AAAAAAAAAAAAA&#10;AAAAoQIAAGRycy9kb3ducmV2LnhtbFBLBQYAAAAABAAEAPkAAACRAwAAAAA=&#10;" strokecolor="red" strokeweight="1pt">
                        <v:stroke endarrow="block" endarrowwidth="narrow"/>
                        <v:shadow on="t" color="black" opacity="24903f" origin=",.5" offset="0,.55556mm"/>
                      </v:shape>
                    </v:group>
                    <v:group id="Group 178" o:spid="_x0000_s1437" style="position:absolute;left:40005;top:457;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rect id="Rectangle 179" o:spid="_x0000_s143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CW8IA&#10;AADcAAAADwAAAGRycy9kb3ducmV2LnhtbERPzWoCMRC+C32HMAUvUrMturVbo5SC4LXbPsCQjJvY&#10;zWS7ie7ap28Kgrf5+H5nvR19K87URxdYweO8AEGsg3HcKPj63D2sQMSEbLANTAouFGG7uZussTJh&#10;4A8616kROYRjhQpsSl0lZdSWPMZ56Igzdwi9x5Rh30jT45DDfSufiqKUHh3nBosdvVvS3/XJK9BS&#10;L06tmx3dT2l3Q13+zorlUanp/fj2CiLRmG7iq3tv8vznF/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JbwgAAANwAAAAPAAAAAAAAAAAAAAAAAJgCAABkcnMvZG93&#10;bnJldi54bWxQSwUGAAAAAAQABAD1AAAAhwM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21</w:t>
                              </w:r>
                            </w:p>
                          </w:txbxContent>
                        </v:textbox>
                      </v:rect>
                      <v:shape id="Straight Arrow Connector 180" o:spid="_x0000_s1439"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UpDcIAAADcAAAADwAAAGRycy9kb3ducmV2LnhtbESPQYvCMBCF78L+hzAL3jTVg5RqFBGE&#10;ZXtaXXoemrEtNpPSJFr//c5B2NsM78173+wOk+vVg8bQeTawWmagiGtvO24M/F7PixxUiMgWe89k&#10;4EUBDvuP2Q4L65/8Q49LbJSEcCjQQBvjUGgd6pYchqUfiEW7+dFhlHVstB3xKeGu1+ss22iHHUtD&#10;iwOdWqrvl+QMpOpcccV5+i5X5aY/lnRNeTJm/jkdt6AiTfHf/L7+soKfC748IxPo/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UpDcIAAADcAAAADwAAAAAAAAAAAAAA&#10;AAChAgAAZHJzL2Rvd25yZXYueG1sUEsFBgAAAAAEAAQA+QAAAJADAAAAAA==&#10;" strokecolor="red" strokeweight="1pt">
                        <v:stroke endarrow="block" endarrowwidth="narrow"/>
                        <v:shadow on="t" color="black" opacity="24903f" origin=",.5" offset="0,.55556mm"/>
                      </v:shape>
                    </v:group>
                    <v:group id="Group 181" o:spid="_x0000_s1440" style="position:absolute;left:35636;top:8001;width:4368;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rect id="Rectangle 182" o:spid="_x0000_s144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gDcEA&#10;AADcAAAADwAAAGRycy9kb3ducmV2LnhtbERP3WrCMBS+H+wdwhl4IzNVtlI6owxB2O2qD3BIzpq4&#10;5qRrou18+mUgeHc+vt+z3k6+ExcaogusYLkoQBDrYBy3Co6H/XMFIiZkg11gUvBLEbabx4c11iaM&#10;/EmXJrUih3CsUYFNqa+ljNqSx7gIPXHmvsLgMWU4tNIMOOZw38lVUZTSo+PcYLGnnSX93Zy9Ai31&#10;y7lz85P7Ke1+bMrrvHg9KTV7mt7fQCSa0l18c3+YPL9awf8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AoA3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4</w:t>
                              </w:r>
                            </w:p>
                          </w:txbxContent>
                        </v:textbox>
                      </v:rect>
                      <v:shape id="Straight Arrow Connector 183" o:spid="_x0000_s1442"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e3er8AAADcAAAADwAAAGRycy9kb3ducmV2LnhtbERPS4vCMBC+L+x/CLPgbU1VkNI1LbIg&#10;iD35oOehmW3LNpPSJFr/vREEb/PxPWdTTKYXVxpdZ1nBYp6AIK6t7rhRcDnvvlMQziNr7C2Tgjs5&#10;KPLPjw1m2t74SNeTb0QMYZehgtb7IZPS1S0ZdHM7EEfuz44GfYRjI/WItxhuerlMkrU02HFsaHGg&#10;35bq/1MwCkK1q7jiNBzKRbnutyWdQxqUmn1N2x8Qnib/Fr/cex3npyt4PhMvkP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be3er8AAADcAAAADwAAAAAAAAAAAAAAAACh&#10;AgAAZHJzL2Rvd25yZXYueG1sUEsFBgAAAAAEAAQA+QAAAI0DAAAAAA==&#10;" strokecolor="red" strokeweight="1pt">
                        <v:stroke endarrow="block" endarrowwidth="narrow"/>
                        <v:shadow on="t" color="black" opacity="24903f" origin=",.5" offset="0,.55556mm"/>
                      </v:shape>
                    </v:group>
                    <v:group id="Group 185" o:spid="_x0000_s1443" style="position:absolute;width:2288;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rect id="Rectangle 186" o:spid="_x0000_s1444"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DsEA&#10;AADcAAAADwAAAGRycy9kb3ducmV2LnhtbERP3WrCMBS+F/YO4Qx2I5puaCmdUcZA2O2qD3BIzppo&#10;c1KbaLs9/SIMdnc+vt+z2U2+Ezcaogus4HlZgCDWwThuFRwP+0UFIiZkg11gUvBNEXbbh9kGaxNG&#10;/qRbk1qRQzjWqMCm1NdSRm3JY1yGnjhzX2HwmDIcWmkGHHO47+RLUZTSo+PcYLGnd0v63Fy9Ai31&#10;6tq5+cldSrsfm/JnXqxPSj09Tm+vIBJN6V/85/4weX5Vwv2Zf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7pg7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34</w:t>
                              </w:r>
                            </w:p>
                          </w:txbxContent>
                        </v:textbox>
                      </v:rect>
                      <v:shape id="Straight Arrow Connector 187" o:spid="_x0000_s1445"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IRj8QAAADcAAAADwAAAGRycy9kb3ducmV2LnhtbERPTWvCQBC9F/wPywi9FN3UQ7Wpq4RA&#10;wSKIxmKvY3ZMgtnZkF1N+u9dQfA2j/c582VvanGl1lWWFbyPIxDEudUVFwp+99+jGQjnkTXWlknB&#10;PzlYLgYvc4y17XhH18wXIoSwi1FB6X0TS+nykgy6sW2IA3eyrUEfYFtI3WIXwk0tJ1H0IQ1WHBpK&#10;bCgtKT9nF6NglzSn4/EvWW/Tw+Vz8/azTc/rTqnXYZ98gfDU+6f44V7pMH82hfsz4QK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4hGPxAAAANwAAAAPAAAAAAAAAAAA&#10;AAAAAKECAABkcnMvZG93bnJldi54bWxQSwUGAAAAAAQABAD5AAAAkgMAAAAA&#10;" strokecolor="red" strokeweight="1pt">
                        <v:stroke endarrow="block" endarrowwidth="narrow"/>
                        <v:shadow on="t" color="black" opacity="24903f" origin=",.5" offset="0,.55556mm"/>
                      </v:shape>
                    </v:group>
                  </v:group>
                </v:group>
                <w10:anchorlock/>
              </v:group>
            </w:pict>
          </mc:Fallback>
        </mc:AlternateContent>
      </w:r>
    </w:p>
    <w:p w:rsidR="005C2910" w:rsidRPr="0061259E" w:rsidRDefault="0061259E" w:rsidP="0061259E">
      <w:pPr>
        <w:pStyle w:val="Caption"/>
        <w:rPr>
          <w:sz w:val="26"/>
        </w:rPr>
      </w:pPr>
      <w:bookmarkStart w:id="1604" w:name="_Toc394071446"/>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61259E">
        <w:rPr>
          <w:sz w:val="26"/>
        </w:rPr>
        <w:t xml:space="preserve"> Màn hình danh sách lịch sử duyệt tin</w:t>
      </w:r>
      <w:bookmarkEnd w:id="1604"/>
    </w:p>
    <w:p w:rsidR="00294CFA" w:rsidRDefault="00294CFA" w:rsidP="00A67135">
      <w:pPr>
        <w:pStyle w:val="BodyText"/>
        <w:spacing w:line="360" w:lineRule="auto"/>
      </w:pPr>
    </w:p>
    <w:p w:rsidR="002904A8" w:rsidRDefault="002904A8" w:rsidP="00A67135">
      <w:pPr>
        <w:pStyle w:val="BodyText"/>
        <w:spacing w:line="360" w:lineRule="auto"/>
      </w:pPr>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94CFA"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76383D" w:rsidRDefault="002D317C"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D317C"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Bộ </w:t>
            </w:r>
            <w:r w:rsidR="00905392">
              <w:t>lọc dữ liệu theo thời gian</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905392"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905392"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lịch sử duyệt tin</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94CFA" w:rsidRPr="00DF1EEC" w:rsidRDefault="00294CFA"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thông tin chi tiết điểm kẹt xe</w:t>
            </w:r>
          </w:p>
        </w:tc>
      </w:tr>
    </w:tbl>
    <w:p w:rsidR="0061259E" w:rsidRPr="0061259E" w:rsidRDefault="0061259E">
      <w:pPr>
        <w:pStyle w:val="Caption"/>
        <w:rPr>
          <w:sz w:val="26"/>
        </w:rPr>
      </w:pPr>
      <w:bookmarkStart w:id="1605" w:name="_Toc394071556"/>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61259E">
        <w:rPr>
          <w:sz w:val="26"/>
        </w:rPr>
        <w:t xml:space="preserve"> Bảng mô tả màn hình danh sách lịch sử duyệt tin</w:t>
      </w:r>
      <w:bookmarkEnd w:id="1605"/>
    </w:p>
    <w:p w:rsidR="0003597A" w:rsidRPr="00F06579" w:rsidRDefault="00DC2D23" w:rsidP="00F05E97">
      <w:pPr>
        <w:pStyle w:val="Chun"/>
        <w:outlineLvl w:val="3"/>
        <w:rPr>
          <w:b/>
        </w:rPr>
      </w:pPr>
      <w:bookmarkStart w:id="1606" w:name="_Toc422262645"/>
      <w:r w:rsidRPr="00F05E97">
        <w:rPr>
          <w:i/>
        </w:rPr>
        <w:t>4.</w:t>
      </w:r>
      <w:r w:rsidR="0003597A" w:rsidRPr="00F05E97">
        <w:rPr>
          <w:i/>
        </w:rPr>
        <w:t>1.2.6. Màn hình danh sách người dùng</w:t>
      </w:r>
      <w:bookmarkEnd w:id="1606"/>
    </w:p>
    <w:p w:rsidR="003A1DE8" w:rsidRDefault="00153C34" w:rsidP="003A1DE8">
      <w:pPr>
        <w:pStyle w:val="BodyText"/>
        <w:keepNext/>
        <w:spacing w:line="360" w:lineRule="auto"/>
      </w:pPr>
      <w:r>
        <w:rPr>
          <w:noProof/>
        </w:rPr>
        <mc:AlternateContent>
          <mc:Choice Requires="wpg">
            <w:drawing>
              <wp:inline distT="0" distB="0" distL="0" distR="0" wp14:anchorId="05271126" wp14:editId="46C9A384">
                <wp:extent cx="5829300" cy="2171700"/>
                <wp:effectExtent l="0" t="25400" r="38100" b="38100"/>
                <wp:docPr id="353" name="Group 353"/>
                <wp:cNvGraphicFramePr/>
                <a:graphic xmlns:a="http://schemas.openxmlformats.org/drawingml/2006/main">
                  <a:graphicData uri="http://schemas.microsoft.com/office/word/2010/wordprocessingGroup">
                    <wpg:wgp>
                      <wpg:cNvGrpSpPr/>
                      <wpg:grpSpPr>
                        <a:xfrm>
                          <a:off x="0" y="0"/>
                          <a:ext cx="5829300" cy="2171700"/>
                          <a:chOff x="0" y="0"/>
                          <a:chExt cx="5829300" cy="2171700"/>
                        </a:xfrm>
                      </wpg:grpSpPr>
                      <pic:pic xmlns:pic="http://schemas.openxmlformats.org/drawingml/2006/picture">
                        <pic:nvPicPr>
                          <pic:cNvPr id="167" name="Picture 167" descr="Hackintosh:Users:NguyenHoangVinh:Desktop:Screen Shot 2014-07-03 at 10.41.09 PM.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8660" cy="2091055"/>
                          </a:xfrm>
                          <a:prstGeom prst="rect">
                            <a:avLst/>
                          </a:prstGeom>
                          <a:noFill/>
                          <a:ln>
                            <a:noFill/>
                          </a:ln>
                        </pic:spPr>
                      </pic:pic>
                      <wpg:grpSp>
                        <wpg:cNvPr id="352" name="Group 352"/>
                        <wpg:cNvGrpSpPr/>
                        <wpg:grpSpPr>
                          <a:xfrm>
                            <a:off x="114300" y="0"/>
                            <a:ext cx="5715000" cy="2171700"/>
                            <a:chOff x="0" y="0"/>
                            <a:chExt cx="5715000" cy="2171700"/>
                          </a:xfrm>
                        </wpg:grpSpPr>
                        <wps:wsp>
                          <wps:cNvPr id="197" name="Rectangle 197"/>
                          <wps:cNvSpPr/>
                          <wps:spPr>
                            <a:xfrm>
                              <a:off x="0" y="571500"/>
                              <a:ext cx="5715000" cy="16002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 name="Group 344"/>
                          <wpg:cNvGrpSpPr/>
                          <wpg:grpSpPr>
                            <a:xfrm>
                              <a:off x="342900" y="0"/>
                              <a:ext cx="5278755" cy="1194435"/>
                              <a:chOff x="0" y="0"/>
                              <a:chExt cx="5278755" cy="1194435"/>
                            </a:xfrm>
                          </wpg:grpSpPr>
                          <wpg:grpSp>
                            <wpg:cNvPr id="191" name="Group 191"/>
                            <wpg:cNvGrpSpPr/>
                            <wpg:grpSpPr>
                              <a:xfrm>
                                <a:off x="3200400" y="228600"/>
                                <a:ext cx="478155" cy="280035"/>
                                <a:chOff x="-158373" y="-57548"/>
                                <a:chExt cx="556228" cy="454235"/>
                              </a:xfrm>
                            </wpg:grpSpPr>
                            <wps:wsp>
                              <wps:cNvPr id="192" name="Rectangle 19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26486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4" name="Group 194"/>
                            <wpg:cNvGrpSpPr/>
                            <wpg:grpSpPr>
                              <a:xfrm>
                                <a:off x="4800600" y="160020"/>
                                <a:ext cx="478155" cy="280035"/>
                                <a:chOff x="-158373" y="-57548"/>
                                <a:chExt cx="556228" cy="454235"/>
                              </a:xfrm>
                            </wpg:grpSpPr>
                            <wps:wsp>
                              <wps:cNvPr id="195" name="Rectangle 19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26486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Straight Arrow Connector 196"/>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8" name="Group 198"/>
                            <wpg:cNvGrpSpPr/>
                            <wpg:grpSpPr>
                              <a:xfrm>
                                <a:off x="4363720" y="914400"/>
                                <a:ext cx="436245" cy="280035"/>
                                <a:chOff x="131293" y="-57548"/>
                                <a:chExt cx="508111" cy="454235"/>
                              </a:xfrm>
                            </wpg:grpSpPr>
                            <wps:wsp>
                              <wps:cNvPr id="199" name="Rectangle 19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26486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1" name="Group 201"/>
                            <wpg:cNvGrpSpPr/>
                            <wpg:grpSpPr>
                              <a:xfrm>
                                <a:off x="800100" y="114300"/>
                                <a:ext cx="228600" cy="457200"/>
                                <a:chOff x="264423" y="-242950"/>
                                <a:chExt cx="266562" cy="741608"/>
                              </a:xfrm>
                            </wpg:grpSpPr>
                            <wps:wsp>
                              <wps:cNvPr id="202" name="Rectangle 202"/>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26486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Arrow Connector 203"/>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4" name="Group 204"/>
                            <wpg:cNvGrpSpPr/>
                            <wpg:grpSpPr>
                              <a:xfrm>
                                <a:off x="0" y="0"/>
                                <a:ext cx="478155" cy="342900"/>
                                <a:chOff x="-158373" y="-57548"/>
                                <a:chExt cx="556228" cy="556206"/>
                              </a:xfrm>
                            </wpg:grpSpPr>
                            <wps:wsp>
                              <wps:cNvPr id="205" name="Rectangle 20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26486E">
                                    <w:pPr>
                                      <w:jc w:val="center"/>
                                      <w:rPr>
                                        <w:color w:val="000000"/>
                                        <w:sz w:val="24"/>
                                        <w:szCs w:val="24"/>
                                      </w:rPr>
                                    </w:pPr>
                                    <w:r>
                                      <w:rPr>
                                        <w:color w:val="000000"/>
                                        <w:sz w:val="24"/>
                                        <w:szCs w:val="24"/>
                                      </w:rPr>
                                      <w:t>521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flipH="1">
                                  <a:off x="-158373" y="169489"/>
                                  <a:ext cx="289666" cy="32916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05271126" id="Group 353" o:spid="_x0000_s1446" style="width:459pt;height:171pt;mso-position-horizontal-relative:char;mso-position-vertical-relative:line" coordsize="58293,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">
                <v:shape id="Picture 167" o:spid="_x0000_s1447" type="#_x0000_t75" alt="Hackintosh:Users:NguyenHoangVinh:Desktop:Screen Shot 2014-07-03 at 10.41.09 PM.png" style="position:absolute;width:57886;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R8nXDAAAA3AAAAA8AAABkcnMvZG93bnJldi54bWxET0trwkAQvhf8D8sI3urGHpISXUXSFjz0&#10;0KrgdciOSTA7G3c3j/bXdwuF3ubje85mN5lWDOR8Y1nBapmAIC6tbrhScD69PT6D8AFZY2uZFHyR&#10;h9129rDBXNuRP2k4hkrEEPY5KqhD6HIpfVmTQb+0HXHkrtYZDBG6SmqHYww3rXxKklQabDg21NhR&#10;UVN5O/ZGgfl+eWfbuySzxd31ezleTq8fSi3m034NItAU/sV/7oOO89MMfp+JF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1HydcMAAADcAAAADwAAAAAAAAAAAAAAAACf&#10;AgAAZHJzL2Rvd25yZXYueG1sUEsFBgAAAAAEAAQA9wAAAI8DAAAAAA==&#10;">
                  <v:imagedata r:id="rId69" o:title="Screen Shot 2014-07-03 at 10.41.09 PM"/>
                  <v:path arrowok="t"/>
                </v:shape>
                <v:group id="Group 352" o:spid="_x0000_s1448" style="position:absolute;left:1143;width:57150;height:21717" coordsize="57150,21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ect id="Rectangle 197" o:spid="_x0000_s1449" style="position:absolute;top:5715;width:5715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K28UA&#10;AADcAAAADwAAAGRycy9kb3ducmV2LnhtbERPTWvCQBC9F/oflhF6KbqpB63RVdJCQA+FakuLtzE7&#10;ZoPZ2ZjdmvTfu0Kht3m8z1mseluLC7W+cqzgaZSAIC6crrhU8PmRD59B+ICssXZMCn7Jw2p5f7fA&#10;VLuOt3TZhVLEEPYpKjAhNKmUvjBk0Y9cQxy5o2sthgjbUuoWuxhuazlOkom0WHFsMNjQq6HitPux&#10;Cr5fzP4x+8rXjk5v+fRwzjbvh06ph0GfzUEE6sO/+M+91nH+bAq3Z+IF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OMrbxQAAANwAAAAPAAAAAAAAAAAAAAAAAJgCAABkcnMv&#10;ZG93bnJldi54bWxQSwUGAAAAAAQABAD1AAAAigMAAAAA&#10;" filled="f" strokecolor="red">
                    <v:stroke dashstyle="longDash"/>
                  </v:rect>
                  <v:group id="Group 344" o:spid="_x0000_s1450" style="position:absolute;left:3429;width:52787;height:11944" coordsize="52787,11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group id="Group 191" o:spid="_x0000_s1451" style="position:absolute;left:32004;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rect id="Rectangle 192" o:spid="_x0000_s1452"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20MEA&#10;AADcAAAADwAAAGRycy9kb3ducmV2LnhtbERPzWoCMRC+F/oOYQq9SM0q7aKrUaQgeO3WBxiS6SZ2&#10;M9luorv69KZQ6G0+vt9Zb0ffigv10QVWMJsWIIh1MI4bBcfP/csCREzIBtvApOBKEbabx4c1ViYM&#10;/EGXOjUih3CsUIFNqaukjNqSxzgNHXHmvkLvMWXYN9L0OORw38p5UZTSo+PcYLGjd0v6uz57BVrq&#10;13PrJif3U9r9UJe3SfF2Uur5adytQCQa07/4z30wef5yDr/P5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ZNtDBAAAA3AAAAA8AAAAAAAAAAAAAAAAAmAIAAGRycy9kb3du&#10;cmV2LnhtbFBLBQYAAAAABAAEAPUAAACGAwAAAAA=&#10;" fillcolor="#faff7d" strokecolor="red">
                        <v:shadow on="t" color="black" opacity="22937f" origin=",.5" offset="0,.63889mm"/>
                        <v:textbox>
                          <w:txbxContent>
                            <w:p w:rsidR="003016C9" w:rsidRPr="00091572" w:rsidRDefault="003016C9" w:rsidP="0026486E">
                              <w:pPr>
                                <w:jc w:val="center"/>
                                <w:rPr>
                                  <w:color w:val="000000"/>
                                  <w:sz w:val="24"/>
                                  <w:szCs w:val="24"/>
                                </w:rPr>
                              </w:pPr>
                              <w:r>
                                <w:rPr>
                                  <w:color w:val="000000"/>
                                  <w:sz w:val="24"/>
                                  <w:szCs w:val="24"/>
                                </w:rPr>
                                <w:t>1</w:t>
                              </w:r>
                            </w:p>
                          </w:txbxContent>
                        </v:textbox>
                      </v:rect>
                      <v:shape id="Straight Arrow Connector 193" o:spid="_x0000_s1453"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W78MAAADcAAAADwAAAGRycy9kb3ducmV2LnhtbERP3WrCMBS+H/gO4Qi7m6kTZFajzLGh&#10;DoTO9QEOzbGta05Kk9n07Y0w2N35+H7PahNMI67UudqygukkAUFcWF1zqSD//nh6AeE8ssbGMikY&#10;yMFmPXpYYaptz190PflSxBB2KSqovG9TKV1RkUE3sS1x5M62M+gj7EqpO+xjuGnkc5LMpcGaY0OF&#10;Lb1VVPycfo2CfhZ2QxYO2WXIz5x9vvttbo9KPY7D6xKEp+D/xX/uvY7zFzO4PxMv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DAAAA3AAAAA8AAAAAAAAAAAAA&#10;AAAAoQIAAGRycy9kb3ducmV2LnhtbFBLBQYAAAAABAAEAPkAAACRAwAAAAA=&#10;" strokecolor="red" strokeweight="1pt">
                        <v:stroke endarrow="block" endarrowwidth="narrow"/>
                        <v:shadow on="t" color="black" opacity="24903f" origin=",.5" offset="0,.55556mm"/>
                      </v:shape>
                    </v:group>
                    <v:group id="Group 194" o:spid="_x0000_s1454" style="position:absolute;left:48006;top:1600;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45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upMEA&#10;AADcAAAADwAAAGRycy9kb3ducmV2LnhtbERPzWoCMRC+F/oOYQpepGYrutTVKEUQeu22DzAk003s&#10;ZrLdRHft0zeC4G0+vt/Z7EbfijP10QVW8DIrQBDrYBw3Cr4+D8+vIGJCNtgGJgUXirDbPj5ssDJh&#10;4A8616kROYRjhQpsSl0lZdSWPMZZ6Igz9x16jynDvpGmxyGH+1bOi6KUHh3nBosd7S3pn/rkFWip&#10;F6fWTY/ut7SHoS7/psXyqNTkaXxbg0g0prv45n43ef5qCddn8gV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wrqTBAAAA3AAAAA8AAAAAAAAAAAAAAAAAmAIAAGRycy9kb3du&#10;cmV2LnhtbFBLBQYAAAAABAAEAPUAAACGAwAAAAA=&#10;" fillcolor="#faff7d" strokecolor="red">
                        <v:shadow on="t" color="black" opacity="22937f" origin=",.5" offset="0,.63889mm"/>
                        <v:textbox>
                          <w:txbxContent>
                            <w:p w:rsidR="003016C9" w:rsidRPr="00091572" w:rsidRDefault="003016C9" w:rsidP="0026486E">
                              <w:pPr>
                                <w:jc w:val="center"/>
                                <w:rPr>
                                  <w:color w:val="000000"/>
                                  <w:sz w:val="24"/>
                                  <w:szCs w:val="24"/>
                                </w:rPr>
                              </w:pPr>
                              <w:r>
                                <w:rPr>
                                  <w:color w:val="000000"/>
                                  <w:sz w:val="24"/>
                                  <w:szCs w:val="24"/>
                                </w:rPr>
                                <w:t>21</w:t>
                              </w:r>
                            </w:p>
                          </w:txbxContent>
                        </v:textbox>
                      </v:rect>
                      <v:shape id="Straight Arrow Connector 196" o:spid="_x0000_s1456"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CP78AAADcAAAADwAAAGRycy9kb3ducmV2LnhtbERPTYvCMBC9C/6HMII3TfVQul2jiCDI&#10;9qQuPQ/NbFtsJqVJtPvvjSB4m8f7nM1uNJ240+BaywpWywQEcWV1y7WC3+txkYFwHlljZ5kU/JOD&#10;3XY62WCu7YPPdL/4WsQQdjkqaLzvcyld1ZBBt7Q9ceT+7GDQRzjUUg/4iOGmk+skSaXBlmNDgz0d&#10;Gqpul2AUhPJYcslZ+ClWRdrtC7qGLCg1n437bxCeRv8Rv90nHed/pfB6Jl4gt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BmCP78AAADcAAAADwAAAAAAAAAAAAAAAACh&#10;AgAAZHJzL2Rvd25yZXYueG1sUEsFBgAAAAAEAAQA+QAAAI0DAAAAAA==&#10;" strokecolor="red" strokeweight="1pt">
                        <v:stroke endarrow="block" endarrowwidth="narrow"/>
                        <v:shadow on="t" color="black" opacity="24903f" origin=",.5" offset="0,.55556mm"/>
                      </v:shape>
                    </v:group>
                    <v:group id="Group 198" o:spid="_x0000_s1457" style="position:absolute;left:43637;top:9144;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rect id="Rectangle 199" o:spid="_x0000_s145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2kocEA&#10;AADcAAAADwAAAGRycy9kb3ducmV2LnhtbERPzWoCMRC+F3yHMIIXqdmKXepqlFIQenXtAwzJdBPd&#10;TLab6G779E2h4G0+vt/Z7kffihv10QVW8LQoQBDrYBw3Cj5Oh8cXEDEhG2wDk4JvirDfTR62WJkw&#10;8JFudWpEDuFYoQKbUldJGbUlj3EROuLMfYbeY8qwb6TpccjhvpXLoiilR8e5wWJHb5b0pb56BVrq&#10;1bV187P7Ku1hqMufefF8Vmo2HV83IBKN6S7+d7+bPH+9h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pKHBAAAA3AAAAA8AAAAAAAAAAAAAAAAAmAIAAGRycy9kb3du&#10;cmV2LnhtbFBLBQYAAAAABAAEAPUAAACGAwAAAAA=&#10;" fillcolor="#faff7d" strokecolor="red">
                        <v:shadow on="t" color="black" opacity="22937f" origin=",.5" offset="0,.63889mm"/>
                        <v:textbox>
                          <w:txbxContent>
                            <w:p w:rsidR="003016C9" w:rsidRPr="00091572" w:rsidRDefault="003016C9" w:rsidP="0026486E">
                              <w:pPr>
                                <w:jc w:val="center"/>
                                <w:rPr>
                                  <w:color w:val="000000"/>
                                  <w:sz w:val="24"/>
                                  <w:szCs w:val="24"/>
                                </w:rPr>
                              </w:pPr>
                              <w:r>
                                <w:rPr>
                                  <w:color w:val="000000"/>
                                  <w:sz w:val="24"/>
                                  <w:szCs w:val="24"/>
                                </w:rPr>
                                <w:t>4</w:t>
                              </w:r>
                            </w:p>
                          </w:txbxContent>
                        </v:textbox>
                      </v:rect>
                      <v:shape id="Straight Arrow Connector 200" o:spid="_x0000_s1459"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NLK8AAAADcAAAADwAAAGRycy9kb3ducmV2LnhtbESPQYvCMBSE78L+h/CEvdlUD1KqUUQQ&#10;FntalZ4fzdu2bPNSmqSt/94sLHgcZuYbZn+cTSdGGlxrWcE6SUEQV1a3XCt43C+rDITzyBo7y6Tg&#10;SQ6Oh4/FHnNtJ/6m8eZrESHsclTQeN/nUrqqIYMusT1x9H7sYNBHOdRSDzhFuOnkJk230mDLcaHB&#10;ns4NVb+3YBSE8lJyyVm4Futi250KuocsKPW5nE87EJ5m/w7/t7+0gkiEvzPxCMjD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OTSyvAAAAA3AAAAA8AAAAAAAAAAAAAAAAA&#10;oQIAAGRycy9kb3ducmV2LnhtbFBLBQYAAAAABAAEAPkAAACOAwAAAAA=&#10;" strokecolor="red" strokeweight="1pt">
                        <v:stroke endarrow="block" endarrowwidth="narrow"/>
                        <v:shadow on="t" color="black" opacity="24903f" origin=",.5" offset="0,.55556mm"/>
                      </v:shape>
                    </v:group>
                    <v:group id="Group 201" o:spid="_x0000_s1460" style="position:absolute;left:8001;top:1143;width:2286;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rect id="Rectangle 202" o:spid="_x0000_s1461"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CK8MA&#10;AADcAAAADwAAAGRycy9kb3ducmV2LnhtbESP0UoDMRRE3wX/IVzBl9ImLrqUtWkRodBXVz/gktxu&#10;Ujc36ybtbv16Iwg+DjNzhtns5tCLC43JR9bwsFIgiE20njsNH+/75RpEysgW+8ik4UoJdtvbmw02&#10;Nk78Rpc2d6JAODWoweU8NFIm4yhgWsWBuHjHOAbMRY6dtCNOBR56WSlVy4Cey4LDgV4dmc/2HDQY&#10;aR7PvV+c/Fft9lNbfy/U00nr+7v55RlEpjn/h//aB6uhUhX8ni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bCK8MAAADcAAAADwAAAAAAAAAAAAAAAACYAgAAZHJzL2Rv&#10;d25yZXYueG1sUEsFBgAAAAAEAAQA9QAAAIgDAAAAAA==&#10;" fillcolor="#faff7d" strokecolor="red">
                        <v:shadow on="t" color="black" opacity="22937f" origin=",.5" offset="0,.63889mm"/>
                        <v:textbox>
                          <w:txbxContent>
                            <w:p w:rsidR="003016C9" w:rsidRPr="00091572" w:rsidRDefault="003016C9" w:rsidP="0026486E">
                              <w:pPr>
                                <w:jc w:val="center"/>
                                <w:rPr>
                                  <w:color w:val="000000"/>
                                  <w:sz w:val="24"/>
                                  <w:szCs w:val="24"/>
                                </w:rPr>
                              </w:pPr>
                              <w:r>
                                <w:rPr>
                                  <w:color w:val="000000"/>
                                  <w:sz w:val="24"/>
                                  <w:szCs w:val="24"/>
                                </w:rPr>
                                <w:t>34</w:t>
                              </w:r>
                            </w:p>
                          </w:txbxContent>
                        </v:textbox>
                      </v:rect>
                      <v:shape id="Straight Arrow Connector 203" o:spid="_x0000_s1462"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91qsYAAADcAAAADwAAAGRycy9kb3ducmV2LnhtbESPQWvCQBSE7wX/w/IEL0U3VSg1ukoI&#10;FBRB1Ipen9lnEsy+DdnVpP++KxQ8DjPzDTNfdqYSD2pcaVnBxygCQZxZXXKu4PjzPfwC4Tyyxsoy&#10;KfglB8tF722OsbYt7+lx8LkIEHYxKii8r2MpXVaQQTeyNXHwrrYx6INscqkbbAPcVHIcRZ/SYMlh&#10;ocCa0oKy2+FuFOyT+nq5nJPNLj3dp9v39S69bVqlBv0umYHw1PlX+L+90grG0QSeZ8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darGAAAA3AAAAA8AAAAAAAAA&#10;AAAAAAAAoQIAAGRycy9kb3ducmV2LnhtbFBLBQYAAAAABAAEAPkAAACUAwAAAAA=&#10;" strokecolor="red" strokeweight="1pt">
                        <v:stroke endarrow="block" endarrowwidth="narrow"/>
                        <v:shadow on="t" color="black" opacity="24903f" origin=",.5" offset="0,.55556mm"/>
                      </v:shape>
                    </v:group>
                    <v:group id="Group 204" o:spid="_x0000_s1463" style="position:absolute;width:4781;height:3429" coordorigin="-1583,-575" coordsize="5562,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rect id="Rectangle 205" o:spid="_x0000_s146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aX8MA&#10;AADcAAAADwAAAGRycy9kb3ducmV2LnhtbESP0UoDMRRE34X+Q7gFX4pNLHaRtWkphYKvrn7AJblu&#10;0m5utpu0u/r1RhB8HGbmDLPZTaETNxqSj6zhcalAEJtoPbcaPt6PD88gUka22EUmDV+UYLed3W2w&#10;tnHkN7o1uRUFwqlGDS7nvpYyGUcB0zL2xMX7jEPAXOTQSjvgWOChkyulKhnQc1lw2NPBkTk316DB&#10;SPN07fzi5C+VO45N9b1Q65PW9/Np/wIi05T/w3/tV6thpdbwe6Yc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9aX8MAAADcAAAADwAAAAAAAAAAAAAAAACYAgAAZHJzL2Rv&#10;d25yZXYueG1sUEsFBgAAAAAEAAQA9QAAAIgDAAAAAA==&#10;" fillcolor="#faff7d" strokecolor="red">
                        <v:shadow on="t" color="black" opacity="22937f" origin=",.5" offset="0,.63889mm"/>
                        <v:textbox>
                          <w:txbxContent>
                            <w:p w:rsidR="003016C9" w:rsidRPr="00091572" w:rsidRDefault="003016C9" w:rsidP="0026486E">
                              <w:pPr>
                                <w:jc w:val="center"/>
                                <w:rPr>
                                  <w:color w:val="000000"/>
                                  <w:sz w:val="24"/>
                                  <w:szCs w:val="24"/>
                                </w:rPr>
                              </w:pPr>
                              <w:r>
                                <w:rPr>
                                  <w:color w:val="000000"/>
                                  <w:sz w:val="24"/>
                                  <w:szCs w:val="24"/>
                                </w:rPr>
                                <w:t>521</w:t>
                              </w:r>
                            </w:p>
                          </w:txbxContent>
                        </v:textbox>
                      </v:rect>
                      <v:shape id="Straight Arrow Connector 206" o:spid="_x0000_s1465" type="#_x0000_t32" style="position:absolute;left:-1583;top:1694;width:2895;height:32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2xMAAAADcAAAADwAAAGRycy9kb3ducmV2LnhtbESPQYvCMBSE74L/ITzBm6Z6KKUaRQRB&#10;7Elden40z7bYvJQm0frvzcLCHoeZ+YbZ7kfTiRcNrrWsYLVMQBBXVrdcK/i5nxYZCOeRNXaWScGH&#10;HOx308kWc23ffKXXzdciQtjlqKDxvs+ldFVDBt3S9sTRe9jBoI9yqKUe8B3hppPrJEmlwZbjQoM9&#10;HRuqnrdgFITyVHLJWbgUqyLtDgXdQxaUms/GwwaEp9H/h//aZ61gnaT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2dsTAAAAA3AAAAA8AAAAAAAAAAAAAAAAA&#10;oQIAAGRycy9kb3ducmV2LnhtbFBLBQYAAAAABAAEAPkAAACOAwAAAAA=&#10;" strokecolor="red" strokeweight="1pt">
                        <v:stroke endarrow="block" endarrowwidth="narrow"/>
                        <v:shadow on="t" color="black" opacity="24903f" origin=",.5" offset="0,.55556mm"/>
                      </v:shape>
                    </v:group>
                  </v:group>
                </v:group>
                <w10:anchorlock/>
              </v:group>
            </w:pict>
          </mc:Fallback>
        </mc:AlternateContent>
      </w:r>
    </w:p>
    <w:p w:rsidR="00153C34" w:rsidRPr="003A1DE8" w:rsidRDefault="003A1DE8" w:rsidP="003A1DE8">
      <w:pPr>
        <w:pStyle w:val="Caption"/>
        <w:rPr>
          <w:sz w:val="26"/>
        </w:rPr>
      </w:pPr>
      <w:bookmarkStart w:id="1607" w:name="_Toc394071447"/>
      <w:r w:rsidRPr="003A1DE8">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3A1DE8">
        <w:rPr>
          <w:sz w:val="26"/>
        </w:rPr>
        <w:t xml:space="preserve"> Màn hình danh sách người dùng</w:t>
      </w:r>
      <w:bookmarkEnd w:id="1607"/>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Bộ lọc dữ liệu theo loại tài khoản</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danh sách người dùng</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Nút chuyển sang màn hình thông tin chi tiết người </w:t>
            </w:r>
            <w:r>
              <w:lastRenderedPageBreak/>
              <w:t>dùng</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lastRenderedPageBreak/>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thêm người dùng mới</w:t>
            </w:r>
          </w:p>
        </w:tc>
      </w:tr>
    </w:tbl>
    <w:p w:rsidR="003A1DE8" w:rsidRPr="003A1DE8" w:rsidRDefault="003A1DE8">
      <w:pPr>
        <w:pStyle w:val="Caption"/>
        <w:rPr>
          <w:sz w:val="26"/>
        </w:rPr>
      </w:pPr>
      <w:bookmarkStart w:id="1608" w:name="_Toc394071557"/>
      <w:r w:rsidRPr="003A1DE8">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3A1DE8">
        <w:rPr>
          <w:sz w:val="26"/>
        </w:rPr>
        <w:t xml:space="preserve"> Bảng mô tả màn hình danh sách người dùng</w:t>
      </w:r>
      <w:bookmarkEnd w:id="1608"/>
    </w:p>
    <w:p w:rsidR="0003597A" w:rsidRDefault="00DC2D23" w:rsidP="00F05E97">
      <w:pPr>
        <w:pStyle w:val="Chun"/>
        <w:outlineLvl w:val="3"/>
        <w:rPr>
          <w:b/>
        </w:rPr>
      </w:pPr>
      <w:bookmarkStart w:id="1609" w:name="_Toc422262646"/>
      <w:r w:rsidRPr="00F05E97">
        <w:rPr>
          <w:i/>
        </w:rPr>
        <w:t>4.</w:t>
      </w:r>
      <w:r w:rsidR="0003597A" w:rsidRPr="00F05E97">
        <w:rPr>
          <w:i/>
        </w:rPr>
        <w:t>1.2.7. Màn hình duyệt tin kẹt xe</w:t>
      </w:r>
      <w:bookmarkEnd w:id="1609"/>
    </w:p>
    <w:p w:rsidR="00466B6C" w:rsidRDefault="00F06579" w:rsidP="00466B6C">
      <w:pPr>
        <w:pStyle w:val="BodyText"/>
        <w:keepNext/>
        <w:spacing w:line="360" w:lineRule="auto"/>
      </w:pPr>
      <w:r w:rsidRPr="00F06579">
        <w:rPr>
          <w:b/>
          <w:noProof/>
        </w:rPr>
        <mc:AlternateContent>
          <mc:Choice Requires="wpg">
            <w:drawing>
              <wp:inline distT="0" distB="0" distL="0" distR="0" wp14:anchorId="4092C815" wp14:editId="5A12B242">
                <wp:extent cx="5791835" cy="2679747"/>
                <wp:effectExtent l="50800" t="25400" r="0" b="114300"/>
                <wp:docPr id="360" name="Group 360"/>
                <wp:cNvGraphicFramePr/>
                <a:graphic xmlns:a="http://schemas.openxmlformats.org/drawingml/2006/main">
                  <a:graphicData uri="http://schemas.microsoft.com/office/word/2010/wordprocessingGroup">
                    <wpg:wgp>
                      <wpg:cNvGrpSpPr/>
                      <wpg:grpSpPr>
                        <a:xfrm>
                          <a:off x="0" y="0"/>
                          <a:ext cx="5791835" cy="2679747"/>
                          <a:chOff x="0" y="0"/>
                          <a:chExt cx="5793105" cy="2680335"/>
                        </a:xfrm>
                      </wpg:grpSpPr>
                      <pic:pic xmlns:pic="http://schemas.openxmlformats.org/drawingml/2006/picture">
                        <pic:nvPicPr>
                          <pic:cNvPr id="168" name="Picture 168" descr="Hackintosh:Users:NguyenHoangVinh:Desktop:Screen Shot 2014-07-03 at 10.46.59 PM.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4445" y="82550"/>
                            <a:ext cx="5788660" cy="2520315"/>
                          </a:xfrm>
                          <a:prstGeom prst="rect">
                            <a:avLst/>
                          </a:prstGeom>
                          <a:noFill/>
                          <a:ln>
                            <a:noFill/>
                          </a:ln>
                        </pic:spPr>
                      </pic:pic>
                      <wpg:grpSp>
                        <wpg:cNvPr id="355" name="Group 355"/>
                        <wpg:cNvGrpSpPr/>
                        <wpg:grpSpPr>
                          <a:xfrm>
                            <a:off x="0" y="0"/>
                            <a:ext cx="5486400" cy="2680335"/>
                            <a:chOff x="0" y="0"/>
                            <a:chExt cx="5486400" cy="2680335"/>
                          </a:xfrm>
                        </wpg:grpSpPr>
                        <wpg:grpSp>
                          <wpg:cNvPr id="207" name="Group 207"/>
                          <wpg:cNvGrpSpPr/>
                          <wpg:grpSpPr>
                            <a:xfrm>
                              <a:off x="914400" y="114300"/>
                              <a:ext cx="478155" cy="280035"/>
                              <a:chOff x="-158373" y="-57548"/>
                              <a:chExt cx="556228" cy="454235"/>
                            </a:xfrm>
                          </wpg:grpSpPr>
                          <wps:wsp>
                            <wps:cNvPr id="208" name="Rectangle 20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3" name="Group 213"/>
                          <wpg:cNvGrpSpPr/>
                          <wpg:grpSpPr>
                            <a:xfrm>
                              <a:off x="3543300" y="0"/>
                              <a:ext cx="457747" cy="280035"/>
                              <a:chOff x="-134633" y="-57548"/>
                              <a:chExt cx="532488" cy="454235"/>
                            </a:xfrm>
                          </wpg:grpSpPr>
                          <wps:wsp>
                            <wps:cNvPr id="214" name="Rectangle 21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a:stCxn id="214" idx="1"/>
                            </wps:cNvCnPr>
                            <wps:spPr>
                              <a:xfrm flipH="1">
                                <a:off x="-134633" y="169570"/>
                                <a:ext cx="265926"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6" name="Group 216"/>
                          <wpg:cNvGrpSpPr/>
                          <wpg:grpSpPr>
                            <a:xfrm>
                              <a:off x="4457065" y="0"/>
                              <a:ext cx="457201" cy="280035"/>
                              <a:chOff x="131293" y="-57548"/>
                              <a:chExt cx="531853" cy="454235"/>
                            </a:xfrm>
                          </wpg:grpSpPr>
                          <wps:wsp>
                            <wps:cNvPr id="217" name="Rectangle 21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Straight Arrow Connector 218"/>
                            <wps:cNvCnPr>
                              <a:stCxn id="217" idx="3"/>
                            </wps:cNvCnPr>
                            <wps:spPr>
                              <a:xfrm>
                                <a:off x="397855" y="169570"/>
                                <a:ext cx="265291"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9" name="Group 219"/>
                          <wpg:cNvGrpSpPr/>
                          <wpg:grpSpPr>
                            <a:xfrm>
                              <a:off x="1943100" y="1600200"/>
                              <a:ext cx="457747" cy="280035"/>
                              <a:chOff x="-134634" y="-57548"/>
                              <a:chExt cx="532489" cy="454235"/>
                            </a:xfrm>
                          </wpg:grpSpPr>
                          <wps:wsp>
                            <wps:cNvPr id="220" name="Rectangle 22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Straight Arrow Connector 221"/>
                            <wps:cNvCnPr>
                              <a:stCxn id="220" idx="1"/>
                            </wps:cNvCnPr>
                            <wps:spPr>
                              <a:xfrm flipH="1" flipV="1">
                                <a:off x="-134634" y="127854"/>
                                <a:ext cx="265927"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2" name="Rectangle 222"/>
                          <wps:cNvSpPr/>
                          <wps:spPr>
                            <a:xfrm>
                              <a:off x="114300" y="4572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3" name="Group 223"/>
                          <wpg:cNvGrpSpPr/>
                          <wpg:grpSpPr>
                            <a:xfrm>
                              <a:off x="914400" y="457200"/>
                              <a:ext cx="457747" cy="342900"/>
                              <a:chOff x="-134634" y="-57548"/>
                              <a:chExt cx="532489" cy="556206"/>
                            </a:xfrm>
                          </wpg:grpSpPr>
                          <wps:wsp>
                            <wps:cNvPr id="224" name="Rectangle 22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a:stCxn id="224" idx="1"/>
                            </wps:cNvCnPr>
                            <wps:spPr>
                              <a:xfrm flipH="1">
                                <a:off x="-134634" y="169570"/>
                                <a:ext cx="265928" cy="32908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6" name="Group 226"/>
                          <wpg:cNvGrpSpPr/>
                          <wpg:grpSpPr>
                            <a:xfrm>
                              <a:off x="228600" y="1028700"/>
                              <a:ext cx="914947" cy="622935"/>
                              <a:chOff x="-666487" y="-613754"/>
                              <a:chExt cx="1064342" cy="1010441"/>
                            </a:xfrm>
                          </wpg:grpSpPr>
                          <wps:wsp>
                            <wps:cNvPr id="227" name="Rectangle 22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a:stCxn id="227" idx="0"/>
                            </wps:cNvCnPr>
                            <wps:spPr>
                              <a:xfrm flipH="1" flipV="1">
                                <a:off x="-666487" y="-613754"/>
                                <a:ext cx="931061" cy="55620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9" name="Straight Arrow Connector 229"/>
                          <wps:cNvCnPr/>
                          <wps:spPr>
                            <a:xfrm flipV="1">
                              <a:off x="1028700" y="914400"/>
                              <a:ext cx="4572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230" name="Group 230"/>
                          <wpg:cNvGrpSpPr/>
                          <wpg:grpSpPr>
                            <a:xfrm>
                              <a:off x="3086100" y="342900"/>
                              <a:ext cx="457200" cy="280035"/>
                              <a:chOff x="-134634" y="-57548"/>
                              <a:chExt cx="532489" cy="454235"/>
                            </a:xfrm>
                          </wpg:grpSpPr>
                          <wps:wsp>
                            <wps:cNvPr id="231" name="Rectangle 231"/>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Straight Arrow Connector 232"/>
                            <wps:cNvCnPr/>
                            <wps:spPr>
                              <a:xfrm flipH="1" flipV="1">
                                <a:off x="-134634" y="179442"/>
                                <a:ext cx="265928" cy="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3" name="Group 233"/>
                          <wpg:cNvGrpSpPr/>
                          <wpg:grpSpPr>
                            <a:xfrm>
                              <a:off x="2399665" y="571500"/>
                              <a:ext cx="228873" cy="457200"/>
                              <a:chOff x="131293" y="-57548"/>
                              <a:chExt cx="266562" cy="741608"/>
                            </a:xfrm>
                          </wpg:grpSpPr>
                          <wps:wsp>
                            <wps:cNvPr id="234" name="Rectangle 23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Straight Arrow Connector 235"/>
                            <wps:cNvCnPr>
                              <a:stCxn id="234" idx="2"/>
                            </wps:cNvCnPr>
                            <wps:spPr>
                              <a:xfrm>
                                <a:off x="264574" y="396687"/>
                                <a:ext cx="15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5" name="Group 236"/>
                          <wpg:cNvGrpSpPr/>
                          <wpg:grpSpPr>
                            <a:xfrm>
                              <a:off x="4914900" y="342900"/>
                              <a:ext cx="342900" cy="457200"/>
                              <a:chOff x="264415" y="-57548"/>
                              <a:chExt cx="399366" cy="741608"/>
                            </a:xfrm>
                          </wpg:grpSpPr>
                          <wps:wsp>
                            <wps:cNvPr id="237" name="Rectangle 237"/>
                            <wps:cNvSpPr/>
                            <wps:spPr>
                              <a:xfrm>
                                <a:off x="264415" y="-57548"/>
                                <a:ext cx="399366"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traight Arrow Connector 238"/>
                            <wps:cNvCnPr>
                              <a:stCxn id="237" idx="2"/>
                            </wps:cNvCnPr>
                            <wps:spPr>
                              <a:xfrm flipH="1">
                                <a:off x="264734" y="396687"/>
                                <a:ext cx="19936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9" name="Group 239"/>
                          <wpg:cNvGrpSpPr/>
                          <wpg:grpSpPr>
                            <a:xfrm>
                              <a:off x="2514600" y="2026920"/>
                              <a:ext cx="457200" cy="457200"/>
                              <a:chOff x="131293" y="-57548"/>
                              <a:chExt cx="532488" cy="741608"/>
                            </a:xfrm>
                          </wpg:grpSpPr>
                          <wps:wsp>
                            <wps:cNvPr id="240" name="Rectangle 240"/>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241"/>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2" name="Group 242"/>
                          <wpg:cNvGrpSpPr/>
                          <wpg:grpSpPr>
                            <a:xfrm>
                              <a:off x="1371600" y="1714500"/>
                              <a:ext cx="457200" cy="457200"/>
                              <a:chOff x="131293" y="-57548"/>
                              <a:chExt cx="532488" cy="741608"/>
                            </a:xfrm>
                          </wpg:grpSpPr>
                          <wps:wsp>
                            <wps:cNvPr id="243" name="Rectangle 24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5" name="Group 245"/>
                          <wpg:cNvGrpSpPr/>
                          <wpg:grpSpPr>
                            <a:xfrm>
                              <a:off x="0" y="1943100"/>
                              <a:ext cx="457200" cy="457200"/>
                              <a:chOff x="131293" y="-57548"/>
                              <a:chExt cx="532488" cy="741608"/>
                            </a:xfrm>
                          </wpg:grpSpPr>
                          <wps:wsp>
                            <wps:cNvPr id="246" name="Rectangle 24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Straight Arrow Connector 247"/>
                            <wps:cNvCnPr/>
                            <wps:spPr>
                              <a:xfrm>
                                <a:off x="397538" y="396687"/>
                                <a:ext cx="133121"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8" name="Group 248"/>
                          <wpg:cNvGrpSpPr/>
                          <wpg:grpSpPr>
                            <a:xfrm>
                              <a:off x="800100" y="2171700"/>
                              <a:ext cx="685800" cy="280035"/>
                              <a:chOff x="131293" y="-57548"/>
                              <a:chExt cx="798732" cy="454235"/>
                            </a:xfrm>
                          </wpg:grpSpPr>
                          <wps:wsp>
                            <wps:cNvPr id="249" name="Rectangle 249"/>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Arrow Connector 250"/>
                            <wps:cNvCnPr>
                              <a:stCxn id="249" idx="3"/>
                            </wps:cNvCnPr>
                            <wps:spPr>
                              <a:xfrm>
                                <a:off x="663781" y="169570"/>
                                <a:ext cx="266244"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7" name="Group 257"/>
                          <wpg:cNvGrpSpPr/>
                          <wpg:grpSpPr>
                            <a:xfrm>
                              <a:off x="3657600" y="685800"/>
                              <a:ext cx="1828800" cy="1994535"/>
                              <a:chOff x="0" y="0"/>
                              <a:chExt cx="1828800" cy="1994535"/>
                            </a:xfrm>
                          </wpg:grpSpPr>
                          <wpg:grpSp>
                            <wpg:cNvPr id="256" name="Group 256"/>
                            <wpg:cNvGrpSpPr/>
                            <wpg:grpSpPr>
                              <a:xfrm>
                                <a:off x="0" y="114300"/>
                                <a:ext cx="1028700" cy="1880235"/>
                                <a:chOff x="0" y="0"/>
                                <a:chExt cx="1028700" cy="1880235"/>
                              </a:xfrm>
                            </wpg:grpSpPr>
                            <wpg:grpSp>
                              <wpg:cNvPr id="251" name="Group 251"/>
                              <wpg:cNvGrpSpPr/>
                              <wpg:grpSpPr>
                                <a:xfrm>
                                  <a:off x="114300" y="1485900"/>
                                  <a:ext cx="914400" cy="394335"/>
                                  <a:chOff x="-401195" y="-242950"/>
                                  <a:chExt cx="1064976" cy="639637"/>
                                </a:xfrm>
                              </wpg:grpSpPr>
                              <wps:wsp>
                                <wps:cNvPr id="252" name="Rectangle 252"/>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a:stCxn id="252" idx="0"/>
                                </wps:cNvCnPr>
                                <wps:spPr>
                                  <a:xfrm flipH="1" flipV="1">
                                    <a:off x="-401195" y="-242950"/>
                                    <a:ext cx="798732"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4" name="Straight Arrow Connector 254"/>
                              <wps:cNvCnPr/>
                              <wps:spPr>
                                <a:xfrm flipH="1" flipV="1">
                                  <a:off x="0" y="0"/>
                                  <a:ext cx="800100" cy="1600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5" name="Straight Arrow Connector 255"/>
                            <wps:cNvCnPr/>
                            <wps:spPr>
                              <a:xfrm flipV="1">
                                <a:off x="800100" y="0"/>
                                <a:ext cx="1028700" cy="1714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092C815" id="Group 360" o:spid="_x0000_s1466" style="width:456.05pt;height:211pt;mso-position-horizontal-relative:char;mso-position-vertical-relative:line" coordsize="57931,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">
                <v:shape id="Picture 168" o:spid="_x0000_s1467" type="#_x0000_t75" alt="Hackintosh:Users:NguyenHoangVinh:Desktop:Screen Shot 2014-07-03 at 10.46.59 PM.png" style="position:absolute;left:44;top:825;width:57887;height:25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ir7EAAAA3AAAAA8AAABkcnMvZG93bnJldi54bWxEj0FrAjEQhe8F/0MYoZdSs3oQ2RqlFQR7&#10;KnVt8Thsppulm8myiWv8951DwdsM781736y32XdqpCG2gQ3MZwUo4jrYlhsDp2r/vAIVE7LFLjAZ&#10;uFGE7WbysMbShit/0nhMjZIQjiUacCn1pdaxduQxzkJPLNpPGDwmWYdG2wGvEu47vSiKpfbYsjQ4&#10;7GnnqP49XryBr+r7bWH3lG+az+9P5+A+qjEb8zjNry+gEuV0N/9fH6zgL4VWnpEJ9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ir7EAAAA3AAAAA8AAAAAAAAAAAAAAAAA&#10;nwIAAGRycy9kb3ducmV2LnhtbFBLBQYAAAAABAAEAPcAAACQAwAAAAA=&#10;">
                  <v:imagedata r:id="rId71" o:title="Screen Shot 2014-07-03 at 10.46.59 PM"/>
                  <v:path arrowok="t"/>
                </v:shape>
                <v:group id="Group 355" o:spid="_x0000_s1468" style="position:absolute;width:54864;height:26803" coordsize="54864,26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207" o:spid="_x0000_s1469" style="position:absolute;left:9144;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rect id="Rectangle 208" o:spid="_x0000_s147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71wcAA&#10;AADcAAAADwAAAGRycy9kb3ducmV2LnhtbERPzWoCMRC+F/oOYQq9iCYVu8jWKKUg9NrVBxiS6SZ2&#10;M9luorv16c2h4PHj+9/sptCJCw3JR9bwslAgiE20nlsNx8N+vgaRMrLFLjJp+KMEu+3jwwZrG0f+&#10;okuTW1FCONWoweXc11Im4yhgWsSeuHDfcQiYCxxaaQccS3jo5FKpSgb0XBoc9vThyPw056DBSLM6&#10;d3528r+V249NdZ2p15PWz0/T+xuITFO+i//dn1bDUpW15Uw5An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971wcAAAADcAAAADwAAAAAAAAAAAAAAAACYAgAAZHJzL2Rvd25y&#10;ZXYueG1sUEsFBgAAAAAEAAQA9QAAAIU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w:t>
                            </w:r>
                          </w:p>
                        </w:txbxContent>
                      </v:textbox>
                    </v:rect>
                    <v:shape id="Straight Arrow Connector 209" o:spid="_x0000_s147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NV/sUAAADcAAAADwAAAGRycy9kb3ducmV2LnhtbESP0WrCQBRE3wv+w3IF3+pGC1Kjq9TS&#10;0loQUpsPuGSvSWz2bsiuZvP3rlDo4zAzZ5j1NphGXKlztWUFs2kCgriwuuZSQf7z/vgMwnlkjY1l&#10;UjCQg+1m9LDGVNuev+l69KWIEHYpKqi8b1MpXVGRQTe1LXH0TrYz6KPsSqk77CPcNHKeJAtpsOa4&#10;UGFLrxUVv8eLUdA/hY8hC/vsPOQnzr7e/C63B6Um4/CyAuEp+P/wX/tTK5gnS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NV/sUAAADcAAAADwAAAAAAAAAA&#10;AAAAAAChAgAAZHJzL2Rvd25yZXYueG1sUEsFBgAAAAAEAAQA+QAAAJMDAAAAAA==&#10;" strokecolor="red" strokeweight="1pt">
                      <v:stroke endarrow="block" endarrowwidth="narrow"/>
                      <v:shadow on="t" color="black" opacity="24903f" origin=",.5" offset="0,.55556mm"/>
                    </v:shape>
                  </v:group>
                  <v:group id="Group 213" o:spid="_x0000_s1472" style="position:absolute;left:35433;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ect id="Rectangle 214" o:spid="_x0000_s147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ppGcMA&#10;AADcAAAADwAAAGRycy9kb3ducmV2LnhtbESP0WoCMRRE34X+Q7iFvkjNKrrI1ihFEPrabT/gktxu&#10;Yjc32010V7/eFAQfh5k5w2x2o2/FmfroAiuYzwoQxDoYx42C76/D6xpETMgG28Ck4EIRdtunyQYr&#10;Ewb+pHOdGpEhHCtUYFPqKimjtuQxzkJHnL2f0HtMWfaNND0OGe5buSiKUnp0nBcsdrS3pH/rk1eg&#10;pV6eWjc9ur/SHoa6vE6L1VGpl+fx/Q1EojE9wvf2h1GwmC/h/0w+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ppGcMAAADcAAAADwAAAAAAAAAAAAAAAACYAgAAZHJzL2Rv&#10;d25yZXYueG1sUEsFBgAAAAAEAAQA9QAAAIg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2</w:t>
                            </w:r>
                          </w:p>
                        </w:txbxContent>
                      </v:textbox>
                    </v:rect>
                    <v:shape id="Straight Arrow Connector 215" o:spid="_x0000_s1474" type="#_x0000_t32" style="position:absolute;left:-1346;top:1695;width:2658;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1+bsEAAADcAAAADwAAAGRycy9kb3ducmV2LnhtbESPT4vCMBTE7wt+h/AWvK1phZVSjSIL&#10;gtiTf+j50TzbYvNSmkTrt98IgsdhZn7DrDaj6cSdBtdaVpDOEhDEldUt1wou591PBsJ5ZI2dZVLw&#10;JAeb9eRrhbm2Dz7S/eRrESHsclTQeN/nUrqqIYNuZnvi6F3tYNBHOdRSD/iIcNPJeZIspMGW40KD&#10;Pf01VN1OwSgI5a7kkrNwKNJi0W0LOocsKDX9HrdLEJ5G/wm/23utYJ7+wutMPAJ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PX5uwQAAANwAAAAPAAAAAAAAAAAAAAAA&#10;AKECAABkcnMvZG93bnJldi54bWxQSwUGAAAAAAQABAD5AAAAjwMAAAAA&#10;" strokecolor="red" strokeweight="1pt">
                      <v:stroke endarrow="block" endarrowwidth="narrow"/>
                      <v:shadow on="t" color="black" opacity="24903f" origin=",.5" offset="0,.55556mm"/>
                    </v:shape>
                  </v:group>
                  <v:group id="Group 216" o:spid="_x0000_s1475" style="position:absolute;left:44570;width:4572;height:2800" coordorigin="1312,-575" coordsize="5318,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ect id="Rectangle 217" o:spid="_x0000_s147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3bsQA&#10;AADcAAAADwAAAGRycy9kb3ducmV2LnhtbESP0WoCMRRE3wv9h3ALvkjNKnZbtkYRQeirqx9wSW43&#10;sZubdRPdbb++KRR8HGbmDLPajL4VN+qjC6xgPitAEOtgHDcKTsf98xuImJANtoFJwTdF2KwfH1ZY&#10;mTDwgW51akSGcKxQgU2pq6SM2pLHOAsdcfY+Q+8xZdk30vQ4ZLhv5aIoSunRcV6w2NHOkv6qr16B&#10;lnp5bd307C6l3Q91+TMtXs5KTZ7G7TuIRGO6h//bH0bBYv4K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Y927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3</w:t>
                            </w:r>
                          </w:p>
                        </w:txbxContent>
                      </v:textbox>
                    </v:rect>
                    <v:shape id="Straight Arrow Connector 218" o:spid="_x0000_s1477" type="#_x0000_t32" style="position:absolute;left:3978;top:1695;width:265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JxBsMAAADcAAAADwAAAGRycy9kb3ducmV2LnhtbERPTYvCMBC9C/sfwizsRTTVg2jXKKWw&#10;oAiidVmvYzO2xWZSmmi7/94cBI+P971c96YWD2pdZVnBZByBIM6trrhQ8Hv6Gc1BOI+ssbZMCv7J&#10;wXr1MVhirG3HR3pkvhAhhF2MCkrvm1hKl5dk0I1tQxy4q20N+gDbQuoWuxBuajmNopk0WHFoKLGh&#10;tKT8lt2NgmPSXC+Xc7I7pH/3xX64PaS3XafU12effIPw1Pu3+OXeaAXTSVgbzo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ScQbDAAAA3AAAAA8AAAAAAAAAAAAA&#10;AAAAoQIAAGRycy9kb3ducmV2LnhtbFBLBQYAAAAABAAEAPkAAACRAwAAAAA=&#10;" strokecolor="red" strokeweight="1pt">
                      <v:stroke endarrow="block" endarrowwidth="narrow"/>
                      <v:shadow on="t" color="black" opacity="24903f" origin=",.5" offset="0,.55556mm"/>
                    </v:shape>
                  </v:group>
                  <v:group id="Group 219" o:spid="_x0000_s1478" style="position:absolute;left:19431;top:16002;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ect id="Rectangle 220" o:spid="_x0000_s1479"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2lp8AA&#10;AADcAAAADwAAAGRycy9kb3ducmV2LnhtbERP3WrCMBS+H+wdwhl4I5paXJHOKGMgeLtuD3BIzppo&#10;c1KbaOuefrkYePnx/W/3k+/EjYboAitYLQsQxDoYx62C76/DYgMiJmSDXWBScKcI+93z0xZrE0b+&#10;pFuTWpFDONaowKbU11JGbcljXIaeOHM/YfCYMhxaaQYcc7jvZFkUlfToODdY7OnDkj43V69AS72+&#10;dm5+cpfKHsam+p0XryelZi/T+xuIRFN6iP/dR6OgLPP8fCYfAbn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2lp8AAAADcAAAADwAAAAAAAAAAAAAAAACYAgAAZHJzL2Rvd25y&#10;ZXYueG1sUEsFBgAAAAAEAAQA9QAAAIU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4</w:t>
                            </w:r>
                          </w:p>
                        </w:txbxContent>
                      </v:textbox>
                    </v:rect>
                    <v:shape id="Straight Arrow Connector 221" o:spid="_x0000_s1480"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AFmMUAAADcAAAADwAAAGRycy9kb3ducmV2LnhtbESP0WrCQBRE3wv+w3IF3+rGFKREV7Fi&#10;qRYKqeYDLtlrEpu9G7Jbs/n7bqHQx2FmzjDrbTCtuFPvGssKFvMEBHFpdcOVguLy+vgMwnlkja1l&#10;UjCSg+1m8rDGTNuBP+l+9pWIEHYZKqi97zIpXVmTQTe3HXH0rrY36KPsK6l7HCLctDJNkqU02HBc&#10;qLGjfU3l1/nbKBiewtuYh1N+G4sr5+8H/1LYD6Vm07BbgfAU/H/4r33UCtJ0Ab9n4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dAFmMUAAADcAAAADwAAAAAAAAAA&#10;AAAAAAChAgAAZHJzL2Rvd25yZXYueG1sUEsFBgAAAAAEAAQA+QAAAJMDAAAAAA==&#10;" strokecolor="red" strokeweight="1pt">
                      <v:stroke endarrow="block" endarrowwidth="narrow"/>
                      <v:shadow on="t" color="black" opacity="24903f" origin=",.5" offset="0,.55556mm"/>
                    </v:shape>
                  </v:group>
                  <v:rect id="Rectangle 222" o:spid="_x0000_s1481" style="position:absolute;left:1143;top:4572;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B2McA&#10;AADcAAAADwAAAGRycy9kb3ducmV2LnhtbESPQWvCQBSE74X+h+UVeim6aQ5WUleJQsAeCtWK4u2Z&#10;fc0Gs2/T7NbEf98VCj0OM/MNM1sMthEX6nztWMHzOAFBXDpdc6Vg91mMpiB8QNbYOCYFV/KwmN/f&#10;zTDTrucNXbahEhHCPkMFJoQ2k9KXhiz6sWuJo/flOoshyq6SusM+wm0j0ySZSIs1xwWDLa0Mleft&#10;j1VwWJrjU74v1o7O78XL6Tt/+zj1Sj0+DPkriEBD+A//tddaQZqm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VwdjHAAAA3AAAAA8AAAAAAAAAAAAAAAAAmAIAAGRy&#10;cy9kb3ducmV2LnhtbFBLBQYAAAAABAAEAPUAAACMAwAAAAA=&#10;" filled="f" strokecolor="red">
                    <v:stroke dashstyle="longDash"/>
                  </v:rect>
                  <v:group id="Group 223" o:spid="_x0000_s1482" style="position:absolute;left:9144;top:4572;width:4577;height:3429" coordorigin="-1346,-575" coordsize="5324,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24" o:spid="_x0000_s148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pMMA&#10;AADcAAAADwAAAGRycy9kb3ducmV2LnhtbESPwWrDMBBE74H+g9hCL6GRaxJT3CihFAK91u0HLNLW&#10;UmKtHEuJ3Xx9VAjkOMzMG2a9nXwnzjREF1jBy6IAQayDcdwq+PnePb+CiAnZYBeYFPxRhO3mYbbG&#10;2oSRv+jcpFZkCMcaFdiU+lrKqC15jIvQE2fvNwweU5ZDK82AY4b7TpZFUUmPjvOCxZ4+LOlDc/IK&#10;tNTLU+fme3es7G5sqsu8WO2Venqc3t9AJJrSPXxrfxoFZbmE/zP5CM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ajpMMAAADcAAAADwAAAAAAAAAAAAAAAACYAgAAZHJzL2Rv&#10;d25yZXYueG1sUEsFBgAAAAAEAAQA9QAAAIg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5</w:t>
                            </w:r>
                          </w:p>
                        </w:txbxContent>
                      </v:textbox>
                    </v:rect>
                    <v:shape id="Straight Arrow Connector 225" o:spid="_x0000_s1484" type="#_x0000_t32" style="position:absolute;left:-1346;top:1695;width:2658;height:32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G008EAAADcAAAADwAAAGRycy9kb3ducmV2LnhtbESPQYvCMBSE7wv+h/CEva2pBaVUo4gg&#10;iD2tSs+P5tkWm5fSJFr/vVlY8DjMzDfMejuaTjxocK1lBfNZAoK4srrlWsH1cvjJQDiPrLGzTApe&#10;5GC7mXytMdf2yb/0OPtaRAi7HBU03ve5lK5qyKCb2Z44ejc7GPRRDrXUAz4j3HQyTZKlNNhyXGiw&#10;p31D1f0cjIJQHkouOQunYl4su11Bl5AFpb6n424FwtPoP+H/9lErSNMF/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UbTTwQAAANwAAAAPAAAAAAAAAAAAAAAA&#10;AKECAABkcnMvZG93bnJldi54bWxQSwUGAAAAAAQABAD5AAAAjwMAAAAA&#10;" strokecolor="red" strokeweight="1pt">
                      <v:stroke endarrow="block" endarrowwidth="narrow"/>
                      <v:shadow on="t" color="black" opacity="24903f" origin=",.5" offset="0,.55556mm"/>
                    </v:shape>
                  </v:group>
                  <v:group id="Group 226" o:spid="_x0000_s1485" style="position:absolute;left:2286;top:10287;width:9149;height:6229" coordorigin="-6664,-6137" coordsize="10643,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rect id="Rectangle 227" o:spid="_x0000_s148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908QA&#10;AADcAAAADwAAAGRycy9kb3ducmV2LnhtbESPwWrDMBBE74X+g9hCL6GRa1KnuFFCKQR6jZMPWKSt&#10;pdRauZYSu/36KhDIcZiZN8xqM/lOnGmILrCC53kBglgH47hVcNhvn15BxIRssAtMCn4pwmZ9f7fC&#10;2oSRd3RuUisyhGONCmxKfS1l1JY8xnnoibP3FQaPKcuhlWbAMcN9J8uiqKRHx3nBYk8flvR3c/IK&#10;tNSLU+dmR/dT2e3YVH+z4uWo1OPD9P4GItGUbuFr+9MoKMslXM7k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0PdP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6</w:t>
                            </w:r>
                          </w:p>
                        </w:txbxContent>
                      </v:textbox>
                    </v:rect>
                    <v:shape id="Straight Arrow Connector 228" o:spid="_x0000_s1487" type="#_x0000_t32" style="position:absolute;left:-6664;top:-6137;width:9309;height:55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sBcEAAADcAAAADwAAAGRycy9kb3ducmV2LnhtbERP3WrCMBS+H/gO4QjezdQKY1SjqDh0&#10;g0Hn+gCH5thWm5PSZDZ9++VisMuP73+9DaYVD+pdY1nBYp6AIC6tbrhSUHy/Pb+CcB5ZY2uZFIzk&#10;YLuZPK0x03bgL3pcfCViCLsMFdTed5mUrqzJoJvbjjhyV9sb9BH2ldQ9DjHctDJNkhdpsOHYUGNH&#10;h5rK++XHKBiW4TTm4T2/jcWV84+j3xf2U6nZNOxWIDwF/y/+c5+1gjSNa+OZeAT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6qwFwQAAANwAAAAPAAAAAAAAAAAAAAAA&#10;AKECAABkcnMvZG93bnJldi54bWxQSwUGAAAAAAQABAD5AAAAjwMAAAAA&#10;" strokecolor="red" strokeweight="1pt">
                      <v:stroke endarrow="block" endarrowwidth="narrow"/>
                      <v:shadow on="t" color="black" opacity="24903f" origin=",.5" offset="0,.55556mm"/>
                    </v:shape>
                  </v:group>
                  <v:shape id="Straight Arrow Connector 229" o:spid="_x0000_s1488" type="#_x0000_t32" style="position:absolute;left:10287;top:9144;width:4572;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y+1sIAAADcAAAADwAAAGRycy9kb3ducmV2LnhtbESPT4vCMBTE78J+h/AW9mZTe5BajSIL&#10;wmJP/qHnR/O2Ldu8lCbR+u03guBxmJnfMJvdZHpxo9F1lhUskhQEcW11x42C6+Uwz0E4j6yxt0wK&#10;HuRgt/2YbbDQ9s4nup19IyKEXYEKWu+HQkpXt2TQJXYgjt6vHQ36KMdG6hHvEW56maXpUhrsOC60&#10;ONB3S/XfORgFoTpUXHEejuWiXPb7ki4hD0p9fU77NQhPk3+HX+0frSDLVvA8E4+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y+1sIAAADcAAAADwAAAAAAAAAAAAAA&#10;AAChAgAAZHJzL2Rvd25yZXYueG1sUEsFBgAAAAAEAAQA+QAAAJADAAAAAA==&#10;" strokecolor="red" strokeweight="1pt">
                    <v:stroke endarrow="block" endarrowwidth="narrow"/>
                    <v:shadow on="t" color="black" opacity="24903f" origin=",.5" offset="0,.55556mm"/>
                  </v:shape>
                  <v:group id="Group 230" o:spid="_x0000_s1489" style="position:absolute;left:30861;top:3429;width:4572;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49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W4cQA&#10;AADcAAAADwAAAGRycy9kb3ducmV2LnhtbESP0WoCMRRE3wv9h3ALvkjNqu1StkYRQeirqx9wSW43&#10;sZubdRPdbb++KRR8HGbmDLPajL4VN+qjC6xgPitAEOtgHDcKTsf98xuImJANtoFJwTdF2KwfH1ZY&#10;mTDwgW51akSGcKxQgU2pq6SM2pLHOAsdcfY+Q+8xZdk30vQ4ZLhv5aIoSunRcV6w2NHOkv6qr16B&#10;lvrl2rrp2V1Kux/q8mdavJ6VmjyN23cQicZ0D/+3P4yCxX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luH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7</w:t>
                            </w:r>
                          </w:p>
                        </w:txbxContent>
                      </v:textbox>
                    </v:rect>
                    <v:shape id="Straight Arrow Connector 232" o:spid="_x0000_s1491" type="#_x0000_t32" style="position:absolute;left:-1346;top:1794;width:265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NMsUAAADcAAAADwAAAGRycy9kb3ducmV2LnhtbESP0WrCQBRE3wv+w3KFvtWNEUpJXaVK&#10;i61QiDYfcMlek9Ts3ZBdzebv3ULBx2FmzjDLdTCtuFLvGssK5rMEBHFpdcOVguLn4+kFhPPIGlvL&#10;pGAkB+vV5GGJmbYDH+h69JWIEHYZKqi97zIpXVmTQTezHXH0TrY36KPsK6l7HCLctDJNkmdpsOG4&#10;UGNH25rK8/FiFAyLsBvz8JX/jsWJ8/273xT2W6nHaXh7BeEp+Hv4v/2pFaSLFP7Ox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sNMsUAAADcAAAADwAAAAAAAAAA&#10;AAAAAAChAgAAZHJzL2Rvd25yZXYueG1sUEsFBgAAAAAEAAQA+QAAAJMDAAAAAA==&#10;" strokecolor="red" strokeweight="1pt">
                      <v:stroke endarrow="block" endarrowwidth="narrow"/>
                      <v:shadow on="t" color="black" opacity="24903f" origin=",.5" offset="0,.55556mm"/>
                    </v:shape>
                  </v:group>
                  <v:group id="Group 233" o:spid="_x0000_s1492" style="position:absolute;left:23996;top:5715;width:2289;height:4572" coordorigin="1312,-575"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rect id="Rectangle 234" o:spid="_x0000_s149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81ecQA&#10;AADcAAAADwAAAGRycy9kb3ducmV2LnhtbESPzWrDMBCE74W+g9hCL6GR81NT3CghBAK91s0DLNLW&#10;UmqtHEuJ3T59FQjkOMzMN8xqM/pWXKiPLrCC2bQAQayDcdwoOHztX95AxIRssA1MCn4pwmb9+LDC&#10;yoSBP+lSp0ZkCMcKFdiUukrKqC15jNPQEWfvO/QeU5Z9I02PQ4b7Vs6LopQeHecFix3tLOmf+uwV&#10;aKmX59ZNju5U2v1Ql3+T4vWo1PPTuH0HkWhM9/Ct/WEUzBd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NXn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8</w:t>
                            </w:r>
                          </w:p>
                        </w:txbxContent>
                      </v:textbox>
                    </v:rect>
                    <v:shape id="Straight Arrow Connector 235" o:spid="_x0000_s1494" type="#_x0000_t32" style="position:absolute;left:2645;top:3966;width:2;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C+McAAADcAAAADwAAAGRycy9kb3ducmV2LnhtbESP3WrCQBSE7wu+w3IK3hTdaFFs6ioh&#10;ILQI4h/29pg9JsHs2ZBdTfr2rlDo5TAz3zDzZWcqcafGlZYVjIYRCOLM6pJzBcfDajAD4Tyyxsoy&#10;KfglB8tF72WOsbYt7+i+97kIEHYxKii8r2MpXVaQQTe0NXHwLrYx6INscqkbbAPcVHIcRVNpsOSw&#10;UGBNaUHZdX8zCnZJfTmff5L1Nj3dPjZv39v0um6V6r92yScIT53/D/+1v7SC8fs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5oL4xwAAANwAAAAPAAAAAAAA&#10;AAAAAAAAAKECAABkcnMvZG93bnJldi54bWxQSwUGAAAAAAQABAD5AAAAlQMAAAAA&#10;" strokecolor="red" strokeweight="1pt">
                      <v:stroke endarrow="block" endarrowwidth="narrow"/>
                      <v:shadow on="t" color="black" opacity="24903f" origin=",.5" offset="0,.55556mm"/>
                    </v:shape>
                  </v:group>
                  <v:group id="Group 236" o:spid="_x0000_s1495" style="position:absolute;left:49149;top:3429;width:3429;height:4572" coordorigin="2644,-575" coordsize="3993,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rect id="Rectangle 237" o:spid="_x0000_s1496" style="position:absolute;left:2644;top:-575;width:399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rDsQA&#10;AADcAAAADwAAAGRycy9kb3ducmV2LnhtbESP0WoCMRRE3wX/IVyhL1KztXZbtkYRQeiraz/gktxu&#10;Yjc32010t/36Rij0cZiZM8x6O/pWXKmPLrCCh0UBglgH47hR8H463L+AiAnZYBuYFHxThO1mOllj&#10;ZcLAR7rWqREZwrFCBTalrpIyakse4yJ0xNn7CL3HlGXfSNPjkOG+lcuiKKVHx3nBYkd7S/qzvngF&#10;WurVpXXzs/sq7WGoy5958XRW6m427l5BJBrTf/iv/WYULB+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tqw7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9</w:t>
                            </w:r>
                          </w:p>
                        </w:txbxContent>
                      </v:textbox>
                    </v:rect>
                    <v:shape id="Straight Arrow Connector 238" o:spid="_x0000_s1497" type="#_x0000_t32" style="position:absolute;left:2647;top:3966;width:1993;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mNkL8AAADcAAAADwAAAGRycy9kb3ducmV2LnhtbERPTWuEMBC9F/ofwhR6q3G3IGKNIoWF&#10;Uk9dF8+DmarUTMQku/bfN4fCHh/vu6x3s4grbW62rOCQpCCIB6tnHhVcutNLDsJ5ZI2LZVLwSw7q&#10;6vGhxELbG3/R9exHEUPYFahg8n4tpHTDRAZdYlfiyH3bzaCPcBul3vAWw80ij2maSYMzx4YJV3qf&#10;aPg5B6Mg9Keee87DZ3tos6VpqQt5UOr5aW/eQHja/V387/7QCo6vcW08E4+Ar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4mNkL8AAADcAAAADwAAAAAAAAAAAAAAAACh&#10;AgAAZHJzL2Rvd25yZXYueG1sUEsFBgAAAAAEAAQA+QAAAI0DAAAAAA==&#10;" strokecolor="red" strokeweight="1pt">
                      <v:stroke endarrow="block" endarrowwidth="narrow"/>
                      <v:shadow on="t" color="black" opacity="24903f" origin=",.5" offset="0,.55556mm"/>
                    </v:shape>
                  </v:group>
                  <v:group id="Group 239" o:spid="_x0000_s1498" style="position:absolute;left:25146;top:20269;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49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AB8AA&#10;AADcAAAADwAAAGRycy9kb3ducmV2LnhtbERP3WrCMBS+H+wdwhG8kZlOXJFqlDEQdrvqAxySsyba&#10;nNQm2s6nXy4ELz++/81u9K24UR9dYAXv8wIEsQ7GcaPgeNi/rUDEhGywDUwK/ijCbvv6ssHKhIF/&#10;6FanRuQQjhUqsCl1lZRRW/IY56Ejztxv6D2mDPtGmh6HHO5buSiKUnp0nBssdvRlSZ/rq1egpV5e&#10;Wzc7uUtp90Nd3mfFx0mp6WT8XININKan+OH+NgoWyzw/n8lH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JAB8AAAADcAAAADwAAAAAAAAAAAAAAAACYAgAAZHJzL2Rvd25y&#10;ZXYueG1sUEsFBgAAAAAEAAQA9QAAAIU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10</w:t>
                            </w:r>
                          </w:p>
                        </w:txbxContent>
                      </v:textbox>
                    </v:rect>
                    <v:shape id="Straight Arrow Connector 241" o:spid="_x0000_s1500"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A4pb8AAADcAAAADwAAAGRycy9kb3ducmV2LnhtbERPTYvCMBC9L/gfwgje1lTBUrpGEUEQ&#10;e1KXnodmti02k9IkWv+9EYS9zeN9zno7mk7caXCtZQWLeQKCuLK65VrB7/XwnYFwHlljZ5kUPMnB&#10;djP5WmOu7YPPdL/4WsQQdjkqaLzvcyld1ZBBN7c9ceT+7GDQRzjUUg/4iOGmk8skSaXBlmNDgz3t&#10;G6pul2AUhPJQcslZOBWLIu12BV1DFpSaTcfdDwhPo/8Xf9xHHeevUn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6A4pb8AAADcAAAADwAAAAAAAAAAAAAAAACh&#10;AgAAZHJzL2Rvd25yZXYueG1sUEsFBgAAAAAEAAQA+QAAAI0DAAAAAA==&#10;" strokecolor="red" strokeweight="1pt">
                      <v:stroke endarrow="block" endarrowwidth="narrow"/>
                      <v:shadow on="t" color="black" opacity="24903f" origin=",.5" offset="0,.55556mm"/>
                    </v:shape>
                  </v:group>
                  <v:group id="Group 242" o:spid="_x0000_s1501" style="position:absolute;left:13716;top:17145;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ect id="Rectangle 243" o:spid="_x0000_s1502"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ecMQA&#10;AADcAAAADwAAAGRycy9kb3ducmV2LnhtbESPzWrDMBCE74W+g9hCL6GR81NT3CghBAK91s0DLNLW&#10;UmqtHEuJ3T59FQjkOMzMN8xqM/pWXKiPLrCC2bQAQayDcdwoOHztX95AxIRssA1MCn4pwmb9+LDC&#10;yoSBP+lSp0ZkCMcKFdiUukrKqC15jNPQEWfvO/QeU5Z9I02PQ4b7Vs6LopQeHecFix3tLOmf+uwV&#10;aKmX59ZNju5U2v1Ql3+T4vWo1PPTuH0HkWhM9/Ct/WEUzJc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Q3nD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12</w:t>
                            </w:r>
                          </w:p>
                        </w:txbxContent>
                      </v:textbox>
                    </v:rect>
                    <v:shape id="Straight Arrow Connector 244" o:spid="_x0000_s1503"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L06MEAAADcAAAADwAAAGRycy9kb3ducmV2LnhtbESPzarCMBSE9xd8h3AEd9dUE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wvTowQAAANwAAAAPAAAAAAAAAAAAAAAA&#10;AKECAABkcnMvZG93bnJldi54bWxQSwUGAAAAAAQABAD5AAAAjwMAAAAA&#10;" strokecolor="red" strokeweight="1pt">
                      <v:stroke endarrow="block" endarrowwidth="narrow"/>
                      <v:shadow on="t" color="black" opacity="24903f" origin=",.5" offset="0,.55556mm"/>
                    </v:shape>
                  </v:group>
                  <v:group id="Group 245" o:spid="_x0000_s1504" style="position:absolute;top:19431;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rect id="Rectangle 246" o:spid="_x0000_s1505"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d96MMA&#10;AADcAAAADwAAAGRycy9kb3ducmV2LnhtbESP0WoCMRRE34X+Q7gFX6RmK7qUrVFKQfDV1Q+4JLeb&#10;6OZm3UR3269vhEIfh5k5w6y3o2/FnfroAit4nRcgiHUwjhsFp+Pu5Q1ETMgG28Ck4JsibDdPkzVW&#10;Jgx8oHudGpEhHCtUYFPqKimjtuQxzkNHnL2v0HtMWfaNND0OGe5buSiKUnp0nBcsdvRpSV/qm1eg&#10;pV7eWjc7u2tpd0Nd/syK1Vmp6fP48Q4i0Zj+w3/tvVGwWJ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d96MMAAADcAAAADwAAAAAAAAAAAAAAAACYAgAAZHJzL2Rv&#10;d25yZXYueG1sUEsFBgAAAAAEAAQA9QAAAIg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13</w:t>
                            </w:r>
                          </w:p>
                        </w:txbxContent>
                      </v:textbox>
                    </v:rect>
                    <v:shape id="Straight Arrow Connector 247" o:spid="_x0000_s1506" type="#_x0000_t32" style="position:absolute;left:3975;top:3966;width:1331;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7KaccAAADcAAAADwAAAGRycy9kb3ducmV2LnhtbESP3WrCQBSE7wu+w3IK3hTdKEVt6ioh&#10;ILQI4h/29pg9JsHs2ZBdTfr2rlDo5TAz3zDzZWcqcafGlZYVjIYRCOLM6pJzBcfDajAD4Tyyxsoy&#10;KfglB8tF72WOsbYt7+i+97kIEHYxKii8r2MpXVaQQTe0NXHwLrYx6INscqkbbAPcVHIcRRNpsOSw&#10;UGBNaUHZdX8zCnZJfTmff5L1Nj3dPjZv39v0um6V6r92yScIT53/D/+1v7SC8fsU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fsppxwAAANwAAAAPAAAAAAAA&#10;AAAAAAAAAKECAABkcnMvZG93bnJldi54bWxQSwUGAAAAAAQABAD5AAAAlQMAAAAA&#10;" strokecolor="red" strokeweight="1pt">
                      <v:stroke endarrow="block" endarrowwidth="narrow"/>
                      <v:shadow on="t" color="black" opacity="24903f" origin=",.5" offset="0,.55556mm"/>
                    </v:shape>
                  </v:group>
                  <v:group id="Group 248" o:spid="_x0000_s1507" style="position:absolute;left:8001;top:21717;width:6858;height:2800" coordorigin="1312,-575" coordsize="7987,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49" o:spid="_x0000_s1508"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pmsQA&#10;AADcAAAADwAAAGRycy9kb3ducmV2LnhtbESP0WoCMRRE3wv9h3ALfZGaVezSbo0igtBXt37AJbnd&#10;xG5u1k10t/16Iwh9HGbmDLNcj74VF+qjC6xgNi1AEOtgHDcKDl+7lzcQMSEbbAOTgl+KsF49Piyx&#10;MmHgPV3q1IgM4VihAptSV0kZtSWPcRo64ux9h95jyrJvpOlxyHDfynlRlNKj47xgsaOtJf1Tn70C&#10;LfXi3LrJ0Z1Kuxvq8m9SvB6Ven4aNx8gEo3pP3xvfxoF88U7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46Zr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14</w:t>
                            </w:r>
                          </w:p>
                        </w:txbxContent>
                      </v:textbox>
                    </v:rect>
                    <v:shape id="Straight Arrow Connector 250" o:spid="_x0000_s1509" type="#_x0000_t32" style="position:absolute;left:6637;top:1695;width:266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7EwMMAAADcAAAADwAAAGRycy9kb3ducmV2LnhtbERPy4rCMBTdC/5DuIIbGVMFB6capRQG&#10;RgTxxcz22lzbYnNTmmjr35vFgMvDeS/XnanEgxpXWlYwGUcgiDOrS84VnE/fH3MQziNrrCyTgic5&#10;WK/6vSXG2rZ8oMfR5yKEsItRQeF9HUvpsoIMurGtiQN3tY1BH2CTS91gG8JNJadR9CkNlhwaCqwp&#10;LSi7He9GwSGpr5fLX7Ldp7/3r91os09v21ap4aBLFiA8df4t/nf/aAXTWZgfzo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OxMDDAAAA3AAAAA8AAAAAAAAAAAAA&#10;AAAAoQIAAGRycy9kb3ducmV2LnhtbFBLBQYAAAAABAAEAPkAAACRAwAAAAA=&#10;" strokecolor="red" strokeweight="1pt">
                      <v:stroke endarrow="block" endarrowwidth="narrow"/>
                      <v:shadow on="t" color="black" opacity="24903f" origin=",.5" offset="0,.55556mm"/>
                    </v:shape>
                  </v:group>
                  <v:group id="Group 257" o:spid="_x0000_s1510" style="position:absolute;left:36576;top:6858;width:18288;height:19945" coordsize="18288,19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group id="Group 256" o:spid="_x0000_s1511" style="position:absolute;top:1143;width:10287;height:18802" coordsize="10287,18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group id="Group 251" o:spid="_x0000_s1512" style="position:absolute;left:1143;top:14859;width:9144;height:3943" coordorigin="-4011,-2429" coordsize="10649,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252" o:spid="_x0000_s1513"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tNsMA&#10;AADcAAAADwAAAGRycy9kb3ducmV2LnhtbESPwWrDMBBE74H+g9hCLyGRaxIT3CihFAK9xs0HLNLW&#10;UmqtXEuJ3X59FQj0OMzMG2a7n3wnrjREF1jB87IAQayDcdwqOH0cFhsQMSEb7AKTgh+KsN89zLZY&#10;mzDyka5NakWGcKxRgU2pr6WM2pLHuAw9cfY+w+AxZTm00gw4ZrjvZFkUlfToOC9Y7OnNkv5qLl6B&#10;lnp16dz87L4rexib6nderM9KPT1Ory8gEk3pP3xvvxsF5bqE25l8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XtNsMAAADcAAAADwAAAAAAAAAAAAAAAACYAgAAZHJzL2Rv&#10;d25yZXYueG1sUEsFBgAAAAAEAAQA9QAAAIg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11</w:t>
                                </w:r>
                              </w:p>
                            </w:txbxContent>
                          </v:textbox>
                        </v:rect>
                        <v:shape id="Straight Arrow Connector 253" o:spid="_x0000_s1514" type="#_x0000_t32" style="position:absolute;left:-4011;top:-2429;width:7986;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NCcUAAADcAAAADwAAAGRycy9kb3ducmV2LnhtbESP0WrCQBRE3wv9h+UW+qabKhZJXaWK&#10;0loQos0HXLLXJG32bshuzebvXUHo4zAzZ5jFKphGXKhztWUFL+MEBHFhdc2lgvx7N5qDcB5ZY2OZ&#10;FAzkYLV8fFhgqm3PR7qcfCkihF2KCirv21RKV1Rk0I1tSxy9s+0M+ii7UuoO+wg3jZwkyas0WHNc&#10;qLClTUXF7+nPKOin4WPIwj77GfIzZ19bv87tQannp/D+BsJT8P/he/tTK5jM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hNCcUAAADcAAAADwAAAAAAAAAA&#10;AAAAAAChAgAAZHJzL2Rvd25yZXYueG1sUEsFBgAAAAAEAAQA+QAAAJMDAAAAAA==&#10;" strokecolor="red" strokeweight="1pt">
                          <v:stroke endarrow="block" endarrowwidth="narrow"/>
                          <v:shadow on="t" color="black" opacity="24903f" origin=",.5" offset="0,.55556mm"/>
                        </v:shape>
                      </v:group>
                      <v:shape id="Straight Arrow Connector 254" o:spid="_x0000_s1515" type="#_x0000_t32" style="position:absolute;width:8001;height:160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HVfcUAAADcAAAADwAAAGRycy9kb3ducmV2LnhtbESP0WrCQBRE3wv+w3KFvtVNtRVJXUXF&#10;0lYQos0HXLLXJDV7N2S3ZvP33UKhj8PMnGGW62AacaPO1ZYVPE4SEMSF1TWXCvLP14cFCOeRNTaW&#10;ScFADtar0d0SU217PtHt7EsRIexSVFB536ZSuqIig25iW+LoXWxn0EfZlVJ32Ee4aeQ0SebSYM1x&#10;ocKWdhUV1/O3UdDPwtuQhY/sa8gvnB32fpvbo1L347B5AeEp+P/wX/tdK5g+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HVfcUAAADcAAAADwAAAAAAAAAA&#10;AAAAAAChAgAAZHJzL2Rvd25yZXYueG1sUEsFBgAAAAAEAAQA+QAAAJMDAAAAAA==&#10;" strokecolor="red" strokeweight="1pt">
                        <v:stroke endarrow="block" endarrowwidth="narrow"/>
                        <v:shadow on="t" color="black" opacity="24903f" origin=",.5" offset="0,.55556mm"/>
                      </v:shape>
                    </v:group>
                    <v:shape id="Straight Arrow Connector 255" o:spid="_x0000_s1516" type="#_x0000_t32" style="position:absolute;left:8001;width:10287;height:17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fHrsEAAADcAAAADwAAAGRycy9kb3ducmV2LnhtbESPzarCMBSE9xd8h3AEd9dUQ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V8eu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F06579" w:rsidRPr="00466B6C" w:rsidRDefault="00466B6C" w:rsidP="00466B6C">
      <w:pPr>
        <w:pStyle w:val="Caption"/>
        <w:rPr>
          <w:b w:val="0"/>
          <w:sz w:val="26"/>
        </w:rPr>
      </w:pPr>
      <w:bookmarkStart w:id="1610" w:name="_Toc394071448"/>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66B6C">
        <w:rPr>
          <w:sz w:val="26"/>
        </w:rPr>
        <w:t xml:space="preserve"> Màn hình duyệt tin kẹt xe 1</w:t>
      </w:r>
      <w:bookmarkEnd w:id="1610"/>
    </w:p>
    <w:p w:rsidR="00466B6C" w:rsidRDefault="00E95ACB" w:rsidP="00466B6C">
      <w:pPr>
        <w:pStyle w:val="BodyText"/>
        <w:keepNext/>
        <w:spacing w:line="360" w:lineRule="auto"/>
      </w:pPr>
      <w:r>
        <w:rPr>
          <w:noProof/>
        </w:rPr>
        <mc:AlternateContent>
          <mc:Choice Requires="wpg">
            <w:drawing>
              <wp:inline distT="0" distB="0" distL="0" distR="0" wp14:anchorId="1A4D65A5" wp14:editId="2641325A">
                <wp:extent cx="5780405" cy="1343660"/>
                <wp:effectExtent l="0" t="0" r="10795" b="2540"/>
                <wp:docPr id="362" name="Group 362"/>
                <wp:cNvGraphicFramePr/>
                <a:graphic xmlns:a="http://schemas.openxmlformats.org/drawingml/2006/main">
                  <a:graphicData uri="http://schemas.microsoft.com/office/word/2010/wordprocessingGroup">
                    <wpg:wgp>
                      <wpg:cNvGrpSpPr/>
                      <wpg:grpSpPr>
                        <a:xfrm>
                          <a:off x="0" y="0"/>
                          <a:ext cx="5780405" cy="1343660"/>
                          <a:chOff x="0" y="0"/>
                          <a:chExt cx="5780405" cy="1343660"/>
                        </a:xfrm>
                      </wpg:grpSpPr>
                      <pic:pic xmlns:pic="http://schemas.openxmlformats.org/drawingml/2006/picture">
                        <pic:nvPicPr>
                          <pic:cNvPr id="258" name="Picture 258" descr="Hackintosh:Users:NguyenHoangVinh:Desktop:Screen Shot 2014-07-04 at 11.29.43 AM.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0405" cy="1343660"/>
                          </a:xfrm>
                          <a:prstGeom prst="rect">
                            <a:avLst/>
                          </a:prstGeom>
                          <a:noFill/>
                          <a:ln>
                            <a:noFill/>
                          </a:ln>
                        </pic:spPr>
                      </pic:pic>
                      <wpg:grpSp>
                        <wpg:cNvPr id="356" name="Group 356"/>
                        <wpg:cNvGrpSpPr/>
                        <wpg:grpSpPr>
                          <a:xfrm>
                            <a:off x="1710055" y="285115"/>
                            <a:ext cx="2400300" cy="737235"/>
                            <a:chOff x="0" y="0"/>
                            <a:chExt cx="2400300" cy="737235"/>
                          </a:xfrm>
                        </wpg:grpSpPr>
                        <wpg:grpSp>
                          <wpg:cNvPr id="304" name="Group 304"/>
                          <wpg:cNvGrpSpPr/>
                          <wpg:grpSpPr>
                            <a:xfrm>
                              <a:off x="0" y="228600"/>
                              <a:ext cx="571500" cy="508635"/>
                              <a:chOff x="0" y="-228600"/>
                              <a:chExt cx="571500" cy="508635"/>
                            </a:xfrm>
                          </wpg:grpSpPr>
                          <wpg:grpSp>
                            <wpg:cNvPr id="259" name="Group 259"/>
                            <wpg:cNvGrpSpPr/>
                            <wpg:grpSpPr>
                              <a:xfrm>
                                <a:off x="0" y="-228600"/>
                                <a:ext cx="571500" cy="508635"/>
                                <a:chOff x="-134634" y="-428352"/>
                                <a:chExt cx="798734" cy="825039"/>
                              </a:xfrm>
                            </wpg:grpSpPr>
                            <wps:wsp>
                              <wps:cNvPr id="260" name="Rectangle 260"/>
                              <wps:cNvSpPr/>
                              <wps:spPr>
                                <a:xfrm>
                                  <a:off x="131293" y="-57548"/>
                                  <a:ext cx="532807"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F74F9">
                                    <w:pPr>
                                      <w:jc w:val="center"/>
                                      <w:rPr>
                                        <w:color w:val="000000"/>
                                        <w:sz w:val="24"/>
                                        <w:szCs w:val="24"/>
                                      </w:rPr>
                                    </w:pPr>
                                    <w:r>
                                      <w:rPr>
                                        <w:color w:val="000000"/>
                                        <w:sz w:val="24"/>
                                        <w:szCs w:val="2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Straight Arrow Connector 261"/>
                              <wps:cNvCnPr/>
                              <wps:spPr>
                                <a:xfrm flipH="1" flipV="1">
                                  <a:off x="-134634" y="-428352"/>
                                  <a:ext cx="265929" cy="5979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2" name="Straight Arrow Connector 302"/>
                            <wps:cNvCnPr>
                              <a:stCxn id="260" idx="1"/>
                            </wps:cNvCnPr>
                            <wps:spPr>
                              <a:xfrm flipH="1" flipV="1">
                                <a:off x="0" y="-114300"/>
                                <a:ext cx="190273" cy="2543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6" name="Group 306"/>
                          <wpg:cNvGrpSpPr/>
                          <wpg:grpSpPr>
                            <a:xfrm>
                              <a:off x="1257300" y="114300"/>
                              <a:ext cx="571500" cy="571500"/>
                              <a:chOff x="131293" y="-57548"/>
                              <a:chExt cx="665610" cy="927010"/>
                            </a:xfrm>
                          </wpg:grpSpPr>
                          <wps:wsp>
                            <wps:cNvPr id="323" name="Rectangle 32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F74F9">
                                  <w:pPr>
                                    <w:jc w:val="center"/>
                                    <w:rPr>
                                      <w:color w:val="000000"/>
                                      <w:sz w:val="24"/>
                                      <w:szCs w:val="24"/>
                                    </w:rPr>
                                  </w:pPr>
                                  <w:r>
                                    <w:rPr>
                                      <w:color w:val="000000"/>
                                      <w:sz w:val="24"/>
                                      <w:szCs w:val="24"/>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a:off x="397538" y="396687"/>
                                <a:ext cx="399365"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5" name="Group 325"/>
                          <wpg:cNvGrpSpPr/>
                          <wpg:grpSpPr>
                            <a:xfrm>
                              <a:off x="1943100" y="0"/>
                              <a:ext cx="457200" cy="685800"/>
                              <a:chOff x="131293" y="-57548"/>
                              <a:chExt cx="532488" cy="1112412"/>
                            </a:xfrm>
                          </wpg:grpSpPr>
                          <wps:wsp>
                            <wps:cNvPr id="326" name="Rectangle 32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F74F9">
                                  <w:pPr>
                                    <w:jc w:val="center"/>
                                    <w:rPr>
                                      <w:color w:val="000000"/>
                                      <w:sz w:val="24"/>
                                      <w:szCs w:val="24"/>
                                    </w:rPr>
                                  </w:pPr>
                                  <w:r>
                                    <w:rPr>
                                      <w:color w:val="000000"/>
                                      <w:sz w:val="24"/>
                                      <w:szCs w:val="24"/>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Straight Arrow Connector 327"/>
                            <wps:cNvCnPr/>
                            <wps:spPr>
                              <a:xfrm flipH="1">
                                <a:off x="397537" y="396687"/>
                                <a:ext cx="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A4D65A5" id="Group 362" o:spid="_x0000_s1517" style="width:455.15pt;height:105.8pt;mso-position-horizontal-relative:char;mso-position-vertical-relative:line" coordsize="57804,13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">
                <v:shape id="Picture 258" o:spid="_x0000_s1518" type="#_x0000_t75" alt="Hackintosh:Users:NguyenHoangVinh:Desktop:Screen Shot 2014-07-04 at 11.29.43 AM.png" style="position:absolute;width:57804;height:13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lqEO9AAAA3AAAAA8AAABkcnMvZG93bnJldi54bWxET0trAjEQvhf8D2EEbzWrYpHVKGIpeNUW&#10;eh02093oZrJssg//vXMQevz43rvD6GvVUxtdYAOLeQaKuAjWcWng5/vrfQMqJmSLdWAy8KAIh/3k&#10;bYe5DQNfqL+mUkkIxxwNVCk1udaxqMhjnIeGWLi/0HpMAttS2xYHCfe1XmbZh/boWBoqbOhUUXG/&#10;dt7A6nbO+k/vXBfXvzJi6DaWyJjZdDxuQSUa07/45T5bA8u1rJUzcgT0/gk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WoQ70AAADcAAAADwAAAAAAAAAAAAAAAACfAgAAZHJz&#10;L2Rvd25yZXYueG1sUEsFBgAAAAAEAAQA9wAAAIkDAAAAAA==&#10;">
                  <v:imagedata r:id="rId73" o:title="Screen Shot 2014-07-04 at 11.29.43 AM"/>
                  <v:path arrowok="t"/>
                </v:shape>
                <v:group id="Group 356" o:spid="_x0000_s1519" style="position:absolute;left:17100;top:2851;width:24003;height:7372" coordsize="24003,7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304" o:spid="_x0000_s1520" style="position:absolute;top:2286;width:5715;height:5086" coordorigin=",-2286" coordsize="5715,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group id="Group 259" o:spid="_x0000_s1521" style="position:absolute;top:-2286;width:5715;height:5086" coordorigin="-1346,-4283" coordsize="7987,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rect id="Rectangle 260" o:spid="_x0000_s1522" style="position:absolute;left:1312;top:-575;width:53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cZ8AA&#10;AADcAAAADwAAAGRycy9kb3ducmV2LnhtbERP3WrCMBS+F3yHcITdiKbKLNIZZQyE3drtAQ7JWRPX&#10;nHRNtNWnNxfCLj++/91h9K24Uh9dYAWrZQGCWAfjuFHw/XVcbEHEhGywDUwKbhThsJ9OdliZMPCJ&#10;rnVqRA7hWKECm1JXSRm1JY9xGTrizP2E3mPKsG+k6XHI4b6V66IopUfHucFiRx+W9G998Qq01K+X&#10;1s3P7q+0x6Eu7/Nic1bqZTa+v4FINKZ/8dP9aRSsyzw/n8lHQO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ccZ8AAAADcAAAADwAAAAAAAAAAAAAAAACYAgAAZHJzL2Rvd25y&#10;ZXYueG1sUEsFBgAAAAAEAAQA9QAAAIUDAAAAAA==&#10;" fillcolor="#faff7d" strokecolor="red">
                        <v:shadow on="t" color="black" opacity="22937f" origin=",.5" offset="0,.63889mm"/>
                        <v:textbox>
                          <w:txbxContent>
                            <w:p w:rsidR="003016C9" w:rsidRPr="00091572" w:rsidRDefault="003016C9" w:rsidP="006F74F9">
                              <w:pPr>
                                <w:jc w:val="center"/>
                                <w:rPr>
                                  <w:color w:val="000000"/>
                                  <w:sz w:val="24"/>
                                  <w:szCs w:val="24"/>
                                </w:rPr>
                              </w:pPr>
                              <w:r>
                                <w:rPr>
                                  <w:color w:val="000000"/>
                                  <w:sz w:val="24"/>
                                  <w:szCs w:val="24"/>
                                </w:rPr>
                                <w:t>15</w:t>
                              </w:r>
                            </w:p>
                          </w:txbxContent>
                        </v:textbox>
                      </v:rect>
                      <v:shape id="Straight Arrow Connector 261" o:spid="_x0000_s1523" type="#_x0000_t32" style="position:absolute;left:-1346;top:-4283;width:2658;height:59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8WMUAAADcAAAADwAAAGRycy9kb3ducmV2LnhtbESP3WrCQBSE7wXfYTmF3ulGC1Kiq1hp&#10;6Q8UYswDHLLHJJo9G7Jbs3n7bqHg5TAz3zCbXTCtuFHvGssKFvMEBHFpdcOVguL0NnsG4TyyxtYy&#10;KRjJwW47nWww1XbgI91yX4kIYZeigtr7LpXSlTUZdHPbEUfvbHuDPsq+krrHIcJNK5dJspIGG44L&#10;NXZ0qKm85j9GwfAU3scsfGaXsThz9vXqXwr7rdTjQ9ivQXgK/h7+b39oBcvVAv7Ox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q8WMUAAADcAAAADwAAAAAAAAAA&#10;AAAAAAChAgAAZHJzL2Rvd25yZXYueG1sUEsFBgAAAAAEAAQA+QAAAJMDAAAAAA==&#10;" strokecolor="red" strokeweight="1pt">
                        <v:stroke endarrow="block" endarrowwidth="narrow"/>
                        <v:shadow on="t" color="black" opacity="24903f" origin=",.5" offset="0,.55556mm"/>
                      </v:shape>
                    </v:group>
                    <v:shape id="Straight Arrow Connector 302" o:spid="_x0000_s1524" type="#_x0000_t32" style="position:absolute;top:-1143;width:1902;height:25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bIEsQAAADcAAAADwAAAGRycy9kb3ducmV2LnhtbESP0WrCQBRE3wv+w3KFvtWNCqVEV1Fp&#10;sS0UouYDLtlrEs3eDdnVbP6+Wyj4OMzMGWa5DqYRd+pcbVnBdJKAIC6srrlUkJ8+Xt5AOI+ssbFM&#10;CgZysF6NnpaYatvzge5HX4oIYZeigsr7NpXSFRUZdBPbEkfvbDuDPsqulLrDPsJNI2dJ8ioN1hwX&#10;KmxpV1FxPd6Mgn4e9kMWvrLLkJ85+37329z+KPU8DpsFCE/BP8L/7U+tYJ7M4O9MPA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sgSxAAAANwAAAAPAAAAAAAAAAAA&#10;AAAAAKECAABkcnMvZG93bnJldi54bWxQSwUGAAAAAAQABAD5AAAAkgMAAAAA&#10;" strokecolor="red" strokeweight="1pt">
                      <v:stroke endarrow="block" endarrowwidth="narrow"/>
                      <v:shadow on="t" color="black" opacity="24903f" origin=",.5" offset="0,.55556mm"/>
                    </v:shape>
                  </v:group>
                  <v:group id="Group 306" o:spid="_x0000_s1525" style="position:absolute;left:12573;top:1143;width:5715;height:5715" coordorigin="1312,-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Rectangle 323" o:spid="_x0000_s152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40TcQA&#10;AADcAAAADwAAAGRycy9kb3ducmV2LnhtbESP0WoCMRRE3wv9h3ALfZGaVdulbI0igtBXt37AJbnd&#10;xG5u1k10t/16Iwh9HGbmDLNcj74VF+qjC6xgNi1AEOtgHDcKDl+7l3cQMSEbbAOTgl+KsF49Piyx&#10;MmHgPV3q1IgM4VihAptSV0kZtSWPcRo64ux9h95jyrJvpOlxyHDfynlRlNKj47xgsaOtJf1Tn70C&#10;LfXruXWTozuVdjfU5d+keDsq9fw0bj5AJBrTf/je/jQKFvMF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NE3EAAAA3AAAAA8AAAAAAAAAAAAAAAAAmAIAAGRycy9k&#10;b3ducmV2LnhtbFBLBQYAAAAABAAEAPUAAACJAwAAAAA=&#10;" fillcolor="#faff7d" strokecolor="red">
                      <v:shadow on="t" color="black" opacity="22937f" origin=",.5" offset="0,.63889mm"/>
                      <v:textbox>
                        <w:txbxContent>
                          <w:p w:rsidR="003016C9" w:rsidRPr="00091572" w:rsidRDefault="003016C9" w:rsidP="006F74F9">
                            <w:pPr>
                              <w:jc w:val="center"/>
                              <w:rPr>
                                <w:color w:val="000000"/>
                                <w:sz w:val="24"/>
                                <w:szCs w:val="24"/>
                              </w:rPr>
                            </w:pPr>
                            <w:r>
                              <w:rPr>
                                <w:color w:val="000000"/>
                                <w:sz w:val="24"/>
                                <w:szCs w:val="24"/>
                              </w:rPr>
                              <w:t>16</w:t>
                            </w:r>
                          </w:p>
                        </w:txbxContent>
                      </v:textbox>
                    </v:rect>
                    <v:shape id="Straight Arrow Connector 324" o:spid="_x0000_s1527" type="#_x0000_t32" style="position:absolute;left:3975;top:3966;width:3994;height:4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K+I8cAAADcAAAADwAAAGRycy9kb3ducmV2LnhtbESP3WrCQBSE7wu+w3IK3hTdaEVs6ioh&#10;ILQI4h/29pg9JsHs2ZBdTfr2rlDo5TAz3zDzZWcqcafGlZYVjIYRCOLM6pJzBcfDajAD4Tyyxsoy&#10;KfglB8tF72WOsbYt7+i+97kIEHYxKii8r2MpXVaQQTe0NXHwLrYx6INscqkbbAPcVHIcRVNpsOSw&#10;UGBNaUHZdX8zCnZJfTmff5L1Nj3dPjZv39v0um6V6r92yScIT53/D/+1v7SC9/E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kr4jxwAAANwAAAAPAAAAAAAA&#10;AAAAAAAAAKECAABkcnMvZG93bnJldi54bWxQSwUGAAAAAAQABAD5AAAAlQMAAAAA&#10;" strokecolor="red" strokeweight="1pt">
                      <v:stroke endarrow="block" endarrowwidth="narrow"/>
                      <v:shadow on="t" color="black" opacity="24903f" origin=",.5" offset="0,.55556mm"/>
                    </v:shape>
                  </v:group>
                  <v:group id="Group 325" o:spid="_x0000_s1528" style="position:absolute;left:19431;width:4572;height:6858" coordorigin="1312,-575" coordsize="5324,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rect id="Rectangle 326" o:spid="_x0000_s152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X1cQA&#10;AADcAAAADwAAAGRycy9kb3ducmV2LnhtbESP0WoCMRRE3wv9h3ALfZGa1dZFVqNIQfC1Wz/gktxu&#10;Yjc32010V7/eFAp9HGbmDLPejr4VF+qjC6xgNi1AEOtgHDcKjp/7lyWImJANtoFJwZUibDePD2us&#10;TBj4gy51akSGcKxQgU2pq6SM2pLHOA0dcfa+Qu8xZdk30vQ4ZLhv5bwoSunRcV6w2NG7Jf1dn70C&#10;LfXbuXWTk/sp7X6oy9ukWJyUen4adysQicb0H/5rH4yC1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l9XEAAAA3AAAAA8AAAAAAAAAAAAAAAAAmAIAAGRycy9k&#10;b3ducmV2LnhtbFBLBQYAAAAABAAEAPUAAACJAwAAAAA=&#10;" fillcolor="#faff7d" strokecolor="red">
                      <v:shadow on="t" color="black" opacity="22937f" origin=",.5" offset="0,.63889mm"/>
                      <v:textbox>
                        <w:txbxContent>
                          <w:p w:rsidR="003016C9" w:rsidRPr="00091572" w:rsidRDefault="003016C9" w:rsidP="006F74F9">
                            <w:pPr>
                              <w:jc w:val="center"/>
                              <w:rPr>
                                <w:color w:val="000000"/>
                                <w:sz w:val="24"/>
                                <w:szCs w:val="24"/>
                              </w:rPr>
                            </w:pPr>
                            <w:r>
                              <w:rPr>
                                <w:color w:val="000000"/>
                                <w:sz w:val="24"/>
                                <w:szCs w:val="24"/>
                              </w:rPr>
                              <w:t>17</w:t>
                            </w:r>
                          </w:p>
                        </w:txbxContent>
                      </v:textbox>
                    </v:rect>
                    <v:shape id="Straight Arrow Connector 327" o:spid="_x0000_s1530" type="#_x0000_t32" style="position:absolute;left:3975;top:3966;width:0;height:6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6AosIAAADcAAAADwAAAGRycy9kb3ducmV2LnhtbESPQYvCMBSE7wv7H8Jb8LZNVdDSNYoI&#10;gtiTuvT8aN62ZZuX0iRa/70RBI/DzHzDrDaj6cSVBtdaVjBNUhDEldUt1wp+L/vvDITzyBo7y6Tg&#10;Tg4268+PFeba3vhE17OvRYSwy1FB432fS+mqhgy6xPbE0fuzg0Ef5VBLPeAtwk0nZ2m6kAZbjgsN&#10;9rRrqPo/B6MglPuSS87CsZgWi25b0CVkQanJ17j9AeFp9O/wq33QCuazJ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6AosIAAADcAAAADwAAAAAAAAAAAAAA&#10;AAChAgAAZHJzL2Rvd25yZXYueG1sUEsFBgAAAAAEAAQA+QAAAJADAAAAAA==&#10;" strokecolor="red" strokeweight="1pt">
                      <v:stroke endarrow="block" endarrowwidth="narrow"/>
                      <v:shadow on="t" color="black" opacity="24903f" origin=",.5" offset="0,.55556mm"/>
                    </v:shape>
                  </v:group>
                </v:group>
                <w10:anchorlock/>
              </v:group>
            </w:pict>
          </mc:Fallback>
        </mc:AlternateContent>
      </w:r>
    </w:p>
    <w:p w:rsidR="0026486E" w:rsidRPr="00466B6C" w:rsidRDefault="00466B6C" w:rsidP="00466B6C">
      <w:pPr>
        <w:pStyle w:val="Caption"/>
        <w:rPr>
          <w:sz w:val="26"/>
        </w:rPr>
      </w:pPr>
      <w:bookmarkStart w:id="1611" w:name="_Toc394071449"/>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66B6C">
        <w:rPr>
          <w:sz w:val="26"/>
        </w:rPr>
        <w:t xml:space="preserve"> Màn hình duyệt tin kẹt xe 2</w:t>
      </w:r>
      <w:bookmarkEnd w:id="1611"/>
    </w:p>
    <w:p w:rsidR="00466B6C" w:rsidRDefault="00E95ACB" w:rsidP="00466B6C">
      <w:pPr>
        <w:pStyle w:val="BodyText"/>
        <w:keepNext/>
        <w:spacing w:line="360" w:lineRule="auto"/>
      </w:pPr>
      <w:r>
        <w:rPr>
          <w:noProof/>
        </w:rPr>
        <w:lastRenderedPageBreak/>
        <mc:AlternateContent>
          <mc:Choice Requires="wpg">
            <w:drawing>
              <wp:inline distT="0" distB="0" distL="0" distR="0" wp14:anchorId="2E355E25" wp14:editId="506974CD">
                <wp:extent cx="5788660" cy="1530985"/>
                <wp:effectExtent l="0" t="25400" r="2540" b="0"/>
                <wp:docPr id="364" name="Group 364"/>
                <wp:cNvGraphicFramePr/>
                <a:graphic xmlns:a="http://schemas.openxmlformats.org/drawingml/2006/main">
                  <a:graphicData uri="http://schemas.microsoft.com/office/word/2010/wordprocessingGroup">
                    <wpg:wgp>
                      <wpg:cNvGrpSpPr/>
                      <wpg:grpSpPr>
                        <a:xfrm>
                          <a:off x="0" y="0"/>
                          <a:ext cx="5788660" cy="1530985"/>
                          <a:chOff x="0" y="0"/>
                          <a:chExt cx="5788660" cy="1530985"/>
                        </a:xfrm>
                      </wpg:grpSpPr>
                      <pic:pic xmlns:pic="http://schemas.openxmlformats.org/drawingml/2006/picture">
                        <pic:nvPicPr>
                          <pic:cNvPr id="328" name="Picture 328" descr="Hackintosh:Users:NguyenHoangVinh:Desktop:Screen Shot 2014-07-04 at 11.36.39 AM.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20320"/>
                            <a:ext cx="5788660" cy="1510665"/>
                          </a:xfrm>
                          <a:prstGeom prst="rect">
                            <a:avLst/>
                          </a:prstGeom>
                          <a:noFill/>
                          <a:ln>
                            <a:noFill/>
                          </a:ln>
                        </pic:spPr>
                      </pic:pic>
                      <wpg:grpSp>
                        <wpg:cNvPr id="357" name="Group 357"/>
                        <wpg:cNvGrpSpPr/>
                        <wpg:grpSpPr>
                          <a:xfrm>
                            <a:off x="1938655" y="0"/>
                            <a:ext cx="2514600" cy="800100"/>
                            <a:chOff x="0" y="0"/>
                            <a:chExt cx="2514600" cy="800100"/>
                          </a:xfrm>
                        </wpg:grpSpPr>
                        <wps:wsp>
                          <wps:cNvPr id="329" name="Rectangle 329"/>
                          <wps:cNvSpPr/>
                          <wps:spPr>
                            <a:xfrm>
                              <a:off x="0" y="114300"/>
                              <a:ext cx="1943100" cy="685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1943100" y="0"/>
                              <a:ext cx="571500" cy="571500"/>
                              <a:chOff x="-1829" y="-57548"/>
                              <a:chExt cx="665610" cy="927010"/>
                            </a:xfrm>
                          </wpg:grpSpPr>
                          <wps:wsp>
                            <wps:cNvPr id="331" name="Rectangle 331"/>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A6128">
                                  <w:pPr>
                                    <w:jc w:val="center"/>
                                    <w:rPr>
                                      <w:color w:val="000000"/>
                                      <w:sz w:val="24"/>
                                      <w:szCs w:val="24"/>
                                    </w:rPr>
                                  </w:pPr>
                                  <w:r>
                                    <w:rPr>
                                      <w:color w:val="000000"/>
                                      <w:sz w:val="24"/>
                                      <w:szCs w:val="24"/>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Straight Arrow Connector 332"/>
                            <wps:cNvCnPr/>
                            <wps:spPr>
                              <a:xfrm flipH="1">
                                <a:off x="-1829" y="396687"/>
                                <a:ext cx="399368"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E355E25" id="Group 364" o:spid="_x0000_s1531" style="width:455.8pt;height:120.55pt;mso-position-horizontal-relative:char;mso-position-vertical-relative:line" coordsize="57886,15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">
                <v:shape id="Picture 328" o:spid="_x0000_s1532" type="#_x0000_t75" alt="Hackintosh:Users:NguyenHoangVinh:Desktop:Screen Shot 2014-07-04 at 11.36.39 AM.png" style="position:absolute;top:203;width:57886;height:15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tIHTAAAAA3AAAAA8AAABkcnMvZG93bnJldi54bWxET8tqAjEU3Rf8h3AFN0Uzvu3UKEUouPWF&#10;Li+TazI4uRkm6Tj9+2ZRcHk47/W2c5VoqQmlZwXjUQaCuPC6ZKPgfPoerkCEiKyx8kwKfinAdtN7&#10;W2Ou/ZMP1B6jESmEQ44KbIx1LmUoLDkMI18TJ+7uG4cxwcZI3eAzhbtKTrJsIR2WnBos1rSzVDyO&#10;P04B3d5tO/8IS3O/mNniEq+HPU+VGvS7r08Qkbr4Ev+791rBdJLWpjPpCM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i0gdMAAAADcAAAADwAAAAAAAAAAAAAAAACfAgAA&#10;ZHJzL2Rvd25yZXYueG1sUEsFBgAAAAAEAAQA9wAAAIwDAAAAAA==&#10;">
                  <v:imagedata r:id="rId75" o:title="Screen Shot 2014-07-04 at 11.36.39 AM"/>
                  <v:path arrowok="t"/>
                </v:shape>
                <v:group id="Group 357" o:spid="_x0000_s1533" style="position:absolute;left:19386;width:25146;height:8001" coordsize="2514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rect id="Rectangle 329" o:spid="_x0000_s1534" style="position:absolute;top:1143;width:19431;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cNMgA&#10;AADcAAAADwAAAGRycy9kb3ducmV2LnhtbESPQWvCQBSE70L/w/IKXqRuaqFq6iqpELCHQqvF0tsz&#10;+5oNZt/G7GrSf98tFDwOM/MNs1j1thYXan3lWMH9OAFBXDhdcangY5ffzUD4gKyxdkwKfsjDankz&#10;WGCqXcfvdNmGUkQI+xQVmBCaVEpfGLLox64hjt63ay2GKNtS6ha7CLe1nCTJo7RYcVww2NDaUHHc&#10;nq2Cz2fzNcr2+cbR8TWfHk7Zy9uhU2p422dPIAL14Rr+b2+0gofJHP7OxCM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kFw0yAAAANwAAAAPAAAAAAAAAAAAAAAAAJgCAABk&#10;cnMvZG93bnJldi54bWxQSwUGAAAAAAQABAD1AAAAjQMAAAAA&#10;" filled="f" strokecolor="red">
                    <v:stroke dashstyle="longDash"/>
                  </v:rect>
                  <v:group id="Group 330" o:spid="_x0000_s1535" style="position:absolute;left:19431;width:5715;height:5715" coordorigin="-18,-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53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ZfMQA&#10;AADcAAAADwAAAGRycy9kb3ducmV2LnhtbESP0WoCMRRE3wv9h3ALfZGaVdtFVqMUQfC1Wz/gklw3&#10;0c3NdhPdrV/fFAp9HGbmDLPejr4VN+qjC6xgNi1AEOtgHDcKjp/7lyWImJANtoFJwTdF2G4eH9ZY&#10;mTDwB93q1IgM4VihAptSV0kZtSWPcRo64uydQu8xZdk30vQ4ZLhv5bwoSunRcV6w2NHOkr7UV69A&#10;S/16bd3k7L5Kux/q8j4p3s5KPT+N7ysQicb0H/5rH4yCxW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pmXzEAAAA3AAAAA8AAAAAAAAAAAAAAAAAmAIAAGRycy9k&#10;b3ducmV2LnhtbFBLBQYAAAAABAAEAPUAAACJAwAAAAA=&#10;" fillcolor="#faff7d" strokecolor="red">
                      <v:shadow on="t" color="black" opacity="22937f" origin=",.5" offset="0,.63889mm"/>
                      <v:textbox>
                        <w:txbxContent>
                          <w:p w:rsidR="003016C9" w:rsidRPr="00091572" w:rsidRDefault="003016C9" w:rsidP="006A6128">
                            <w:pPr>
                              <w:jc w:val="center"/>
                              <w:rPr>
                                <w:color w:val="000000"/>
                                <w:sz w:val="24"/>
                                <w:szCs w:val="24"/>
                              </w:rPr>
                            </w:pPr>
                            <w:r>
                              <w:rPr>
                                <w:color w:val="000000"/>
                                <w:sz w:val="24"/>
                                <w:szCs w:val="24"/>
                              </w:rPr>
                              <w:t>18</w:t>
                            </w:r>
                          </w:p>
                        </w:txbxContent>
                      </v:textbox>
                    </v:rect>
                    <v:shape id="Straight Arrow Connector 332" o:spid="_x0000_s1537" type="#_x0000_t32" style="position:absolute;left:-18;top:3966;width:3993;height:47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C158EAAADcAAAADwAAAGRycy9kb3ducmV2LnhtbESPzarCMBSE9xd8h3AEd9dUBSm9RhFB&#10;ELvyh64PzbltsTkpTaL17Y0guBxm5htmtRlMK+7Uu8aygtk0AUFcWt1wpeB62f+mIJxH1thaJgVP&#10;crBZj35WmGn74BPdz74SEcIuQwW1910mpStrMuimtiOO3r/tDfoo+0rqHh8Rblo5T5KlNNhwXKix&#10;o11N5e0cjIJQ7AsuOA3HfJYv221Ol5AGpSbjYfsHwtPgv+FP+6AVLBZz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gLXn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612" w:name="_Toc394071450"/>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66B6C">
        <w:rPr>
          <w:sz w:val="26"/>
        </w:rPr>
        <w:t xml:space="preserve"> Màn hình duyệt tin kẹt xe 3</w:t>
      </w:r>
      <w:bookmarkEnd w:id="1612"/>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Địa điểm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Mức độ kẹt xe tại địa điểm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thông tin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tại điểm kẹt xe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điểm kẹt xe mới</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các điểm kẹt xe gần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kẹt xe bằng chữ</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được quay tại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11</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Nút xoá các dữ liệu không cần thiết trong điểm </w:t>
            </w:r>
            <w:r>
              <w:lastRenderedPageBreak/>
              <w:t>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lastRenderedPageBreak/>
              <w:t>12</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Textarea</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Nhận xét của quản trị viên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13</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thông tin của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14</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từ chối thông tin của điểm kẹt xe mới cập nhật</w:t>
            </w:r>
            <w:r w:rsidR="006F74F9">
              <w:t xml:space="preserve"> và mở ra cửa sổ chọn lý do từ chối</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15</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Lựa chọn lý do từ chối thông tin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16</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tắt cửa sổ lựa chọn lý do từ chối thông tin điểm kẹt xe và trở về màn hình duyệt tin kẹt xe</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17</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lý do từ chối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pPr>
            <w:r>
              <w:t>18</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Alert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hiện ra khi người dùng đã vượt quá thời gian cho phép để duyệt tin và trở về màn hình danh sách các tin chưa duyệt</w:t>
            </w:r>
          </w:p>
        </w:tc>
      </w:tr>
    </w:tbl>
    <w:p w:rsidR="00466B6C" w:rsidRDefault="00466B6C">
      <w:pPr>
        <w:pStyle w:val="Caption"/>
        <w:rPr>
          <w:sz w:val="26"/>
        </w:rPr>
      </w:pPr>
      <w:bookmarkStart w:id="1613" w:name="_Toc394071558"/>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Pr="00466B6C">
        <w:rPr>
          <w:sz w:val="26"/>
        </w:rPr>
        <w:t xml:space="preserve"> Bảng mô tả màn hình duyệt tin kẹt xe</w:t>
      </w:r>
      <w:bookmarkEnd w:id="1613"/>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03597A" w:rsidRDefault="00DC2D23" w:rsidP="00F05E97">
      <w:pPr>
        <w:pStyle w:val="Chun"/>
        <w:outlineLvl w:val="3"/>
        <w:rPr>
          <w:b/>
        </w:rPr>
      </w:pPr>
      <w:bookmarkStart w:id="1614" w:name="_Toc422262647"/>
      <w:r w:rsidRPr="00F05E97">
        <w:rPr>
          <w:i/>
        </w:rPr>
        <w:lastRenderedPageBreak/>
        <w:t>4.</w:t>
      </w:r>
      <w:r w:rsidR="0003597A" w:rsidRPr="00F05E97">
        <w:rPr>
          <w:i/>
        </w:rPr>
        <w:t xml:space="preserve">1.2.8. Màn hình </w:t>
      </w:r>
      <w:r w:rsidR="00CA05F5" w:rsidRPr="00F05E97">
        <w:rPr>
          <w:i/>
        </w:rPr>
        <w:t xml:space="preserve">thông tin chi tiết </w:t>
      </w:r>
      <w:r w:rsidR="00905392" w:rsidRPr="00F05E97">
        <w:rPr>
          <w:i/>
        </w:rPr>
        <w:t xml:space="preserve">điểm </w:t>
      </w:r>
      <w:r w:rsidR="00CA05F5" w:rsidRPr="00F05E97">
        <w:rPr>
          <w:i/>
        </w:rPr>
        <w:t>kẹt xe</w:t>
      </w:r>
      <w:bookmarkEnd w:id="1614"/>
    </w:p>
    <w:p w:rsidR="00466B6C" w:rsidRDefault="00466B6C" w:rsidP="00466B6C">
      <w:pPr>
        <w:pStyle w:val="Chun"/>
        <w:keepNext/>
      </w:pPr>
      <w:r w:rsidRPr="006C1BBD">
        <w:rPr>
          <w:noProof/>
        </w:rPr>
        <mc:AlternateContent>
          <mc:Choice Requires="wpg">
            <w:drawing>
              <wp:inline distT="0" distB="0" distL="0" distR="0" wp14:anchorId="78B2C19F" wp14:editId="7CBAF934">
                <wp:extent cx="5780405" cy="2412365"/>
                <wp:effectExtent l="0" t="25400" r="10795" b="51435"/>
                <wp:docPr id="371" name="Group 371"/>
                <wp:cNvGraphicFramePr/>
                <a:graphic xmlns:a="http://schemas.openxmlformats.org/drawingml/2006/main">
                  <a:graphicData uri="http://schemas.microsoft.com/office/word/2010/wordprocessingGroup">
                    <wpg:wgp>
                      <wpg:cNvGrpSpPr/>
                      <wpg:grpSpPr>
                        <a:xfrm>
                          <a:off x="0" y="0"/>
                          <a:ext cx="5780405" cy="2412365"/>
                          <a:chOff x="0" y="0"/>
                          <a:chExt cx="5780405" cy="2412365"/>
                        </a:xfrm>
                      </wpg:grpSpPr>
                      <pic:pic xmlns:pic="http://schemas.openxmlformats.org/drawingml/2006/picture">
                        <pic:nvPicPr>
                          <pic:cNvPr id="284" name="Picture 284" descr="Hackintosh:Users:NguyenHoangVinh:Desktop:Screen Shot 2014-07-04 at 12.20.39 AM.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34925"/>
                            <a:ext cx="5780405" cy="2377440"/>
                          </a:xfrm>
                          <a:prstGeom prst="rect">
                            <a:avLst/>
                          </a:prstGeom>
                          <a:noFill/>
                          <a:ln>
                            <a:noFill/>
                          </a:ln>
                        </pic:spPr>
                      </pic:pic>
                      <wpg:grpSp>
                        <wpg:cNvPr id="370" name="Group 370"/>
                        <wpg:cNvGrpSpPr/>
                        <wpg:grpSpPr>
                          <a:xfrm>
                            <a:off x="109855" y="0"/>
                            <a:ext cx="5278120" cy="2337435"/>
                            <a:chOff x="0" y="0"/>
                            <a:chExt cx="5278120" cy="2337435"/>
                          </a:xfrm>
                        </wpg:grpSpPr>
                        <wpg:grpSp>
                          <wpg:cNvPr id="292" name="Group 292"/>
                          <wpg:cNvGrpSpPr/>
                          <wpg:grpSpPr>
                            <a:xfrm>
                              <a:off x="0" y="0"/>
                              <a:ext cx="5278120" cy="2337435"/>
                              <a:chOff x="0" y="0"/>
                              <a:chExt cx="5278667" cy="2337435"/>
                            </a:xfrm>
                          </wpg:grpSpPr>
                          <wpg:grpSp>
                            <wpg:cNvPr id="269" name="Group 269"/>
                            <wpg:cNvGrpSpPr/>
                            <wpg:grpSpPr>
                              <a:xfrm>
                                <a:off x="3314700" y="228600"/>
                                <a:ext cx="478155" cy="280035"/>
                                <a:chOff x="-158373" y="-57548"/>
                                <a:chExt cx="556228" cy="454235"/>
                              </a:xfrm>
                            </wpg:grpSpPr>
                            <wps:wsp>
                              <wps:cNvPr id="270" name="Rectangle 27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Straight Arrow Connector 271"/>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1" name="Group 291"/>
                            <wpg:cNvGrpSpPr/>
                            <wpg:grpSpPr>
                              <a:xfrm>
                                <a:off x="0" y="0"/>
                                <a:ext cx="5278667" cy="2337435"/>
                                <a:chOff x="0" y="0"/>
                                <a:chExt cx="5278667" cy="2337435"/>
                              </a:xfrm>
                            </wpg:grpSpPr>
                            <wps:wsp>
                              <wps:cNvPr id="262" name="Rectangle 262"/>
                              <wps:cNvSpPr/>
                              <wps:spPr>
                                <a:xfrm>
                                  <a:off x="0" y="5715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 name="Group 263"/>
                              <wpg:cNvGrpSpPr/>
                              <wpg:grpSpPr>
                                <a:xfrm>
                                  <a:off x="1943100" y="228600"/>
                                  <a:ext cx="478155" cy="280035"/>
                                  <a:chOff x="-158373" y="-57548"/>
                                  <a:chExt cx="556228" cy="454235"/>
                                </a:xfrm>
                              </wpg:grpSpPr>
                              <wps:wsp>
                                <wps:cNvPr id="264" name="Rectangle 26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Arrow Connector 265"/>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66" name="Group 266"/>
                              <wpg:cNvGrpSpPr/>
                              <wpg:grpSpPr>
                                <a:xfrm>
                                  <a:off x="1828800" y="0"/>
                                  <a:ext cx="436245" cy="280035"/>
                                  <a:chOff x="131293" y="-57548"/>
                                  <a:chExt cx="508111" cy="454235"/>
                                </a:xfrm>
                              </wpg:grpSpPr>
                              <wps:wsp>
                                <wps:cNvPr id="267" name="Rectangle 26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Straight Arrow Connector 268"/>
                                <wps:cNvCnPr>
                                  <a:stCxn id="267" idx="3"/>
                                </wps:cNvCnPr>
                                <wps:spPr>
                                  <a:xfrm flipV="1">
                                    <a:off x="397855" y="127854"/>
                                    <a:ext cx="241549"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2" name="Group 272"/>
                              <wpg:cNvGrpSpPr/>
                              <wpg:grpSpPr>
                                <a:xfrm>
                                  <a:off x="5049520" y="342900"/>
                                  <a:ext cx="229147" cy="508635"/>
                                  <a:chOff x="131293" y="-428352"/>
                                  <a:chExt cx="266562" cy="825039"/>
                                </a:xfrm>
                              </wpg:grpSpPr>
                              <wps:wsp>
                                <wps:cNvPr id="273" name="Rectangle 273"/>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273" idx="0"/>
                                </wps:cNvCnPr>
                                <wps:spPr>
                                  <a:xfrm flipH="1" flipV="1">
                                    <a:off x="240516" y="-428352"/>
                                    <a:ext cx="24059" cy="370804"/>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5" name="Group 275"/>
                              <wpg:cNvGrpSpPr/>
                              <wpg:grpSpPr>
                                <a:xfrm>
                                  <a:off x="1828800" y="1143000"/>
                                  <a:ext cx="457747" cy="280035"/>
                                  <a:chOff x="-134633" y="-57548"/>
                                  <a:chExt cx="532488" cy="454235"/>
                                </a:xfrm>
                              </wpg:grpSpPr>
                              <wps:wsp>
                                <wps:cNvPr id="276" name="Rectangle 2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Arrow Connector 277"/>
                                <wps:cNvCnPr>
                                  <a:stCxn id="276" idx="1"/>
                                </wps:cNvCnPr>
                                <wps:spPr>
                                  <a:xfrm flipH="1" flipV="1">
                                    <a:off x="-134633" y="127854"/>
                                    <a:ext cx="265926"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8" name="Group 278"/>
                              <wpg:cNvGrpSpPr/>
                              <wpg:grpSpPr>
                                <a:xfrm>
                                  <a:off x="914400" y="1028700"/>
                                  <a:ext cx="343446" cy="394335"/>
                                  <a:chOff x="-1669" y="-242950"/>
                                  <a:chExt cx="399524" cy="639637"/>
                                </a:xfrm>
                              </wpg:grpSpPr>
                              <wps:wsp>
                                <wps:cNvPr id="279" name="Rectangle 2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flipH="1" flipV="1">
                                    <a:off x="-1669" y="-242950"/>
                                    <a:ext cx="132644"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1" name="Group 281"/>
                              <wpg:cNvGrpSpPr/>
                              <wpg:grpSpPr>
                                <a:xfrm>
                                  <a:off x="3543300" y="1028700"/>
                                  <a:ext cx="457745" cy="280035"/>
                                  <a:chOff x="-134631" y="-57548"/>
                                  <a:chExt cx="532486" cy="454235"/>
                                </a:xfrm>
                              </wpg:grpSpPr>
                              <wps:wsp>
                                <wps:cNvPr id="282" name="Rectangle 2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a:stCxn id="282" idx="1"/>
                                </wps:cNvCnPr>
                                <wps:spPr>
                                  <a:xfrm flipH="1" flipV="1">
                                    <a:off x="-134631" y="127854"/>
                                    <a:ext cx="265924"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5" name="Group 285"/>
                              <wpg:cNvGrpSpPr/>
                              <wpg:grpSpPr>
                                <a:xfrm>
                                  <a:off x="4228465" y="457200"/>
                                  <a:ext cx="228874" cy="685800"/>
                                  <a:chOff x="131293" y="-57548"/>
                                  <a:chExt cx="266562" cy="1112412"/>
                                </a:xfrm>
                              </wpg:grpSpPr>
                              <wps:wsp>
                                <wps:cNvPr id="286" name="Rectangle 28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Arrow Connector 287"/>
                                <wps:cNvCnPr>
                                  <a:stCxn id="286" idx="2"/>
                                </wps:cNvCnPr>
                                <wps:spPr>
                                  <a:xfrm>
                                    <a:off x="264574" y="396687"/>
                                    <a:ext cx="13328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8" name="Group 288"/>
                              <wpg:cNvGrpSpPr/>
                              <wpg:grpSpPr>
                                <a:xfrm>
                                  <a:off x="3200068" y="2057400"/>
                                  <a:ext cx="686535" cy="280035"/>
                                  <a:chOff x="-135337" y="-57548"/>
                                  <a:chExt cx="799585" cy="454235"/>
                                </a:xfrm>
                              </wpg:grpSpPr>
                              <wps:wsp>
                                <wps:cNvPr id="289" name="Rectangle 289"/>
                                <wps:cNvSpPr/>
                                <wps:spPr>
                                  <a:xfrm>
                                    <a:off x="130878" y="-57548"/>
                                    <a:ext cx="533370"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a:stCxn id="289" idx="1"/>
                                </wps:cNvCnPr>
                                <wps:spPr>
                                  <a:xfrm flipH="1">
                                    <a:off x="-135337" y="169570"/>
                                    <a:ext cx="266215"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295" name="Group 295"/>
                          <wpg:cNvGrpSpPr/>
                          <wpg:grpSpPr>
                            <a:xfrm>
                              <a:off x="2514600" y="456565"/>
                              <a:ext cx="457200" cy="280035"/>
                              <a:chOff x="0" y="0"/>
                              <a:chExt cx="457112" cy="280035"/>
                            </a:xfrm>
                          </wpg:grpSpPr>
                          <wps:wsp>
                            <wps:cNvPr id="293" name="Rectangle 293"/>
                            <wps:cNvSpPr/>
                            <wps:spPr>
                              <a:xfrm>
                                <a:off x="227965" y="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FD4789" w:rsidRDefault="003016C9" w:rsidP="00466B6C">
                                  <w:pPr>
                                    <w:jc w:val="center"/>
                                    <w:rPr>
                                      <w:color w:val="000000"/>
                                    </w:rPr>
                                  </w:pPr>
                                  <w:r w:rsidRPr="00FD4789">
                                    <w:rPr>
                                      <w:color w:val="0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Straight Arrow Connector 294"/>
                            <wps:cNvCnPr/>
                            <wps:spPr>
                              <a:xfrm flipH="1" flipV="1">
                                <a:off x="0" y="88900"/>
                                <a:ext cx="228598"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78B2C19F" id="Group 371" o:spid="_x0000_s1538" style="width:455.15pt;height:189.95pt;mso-position-horizontal-relative:char;mso-position-vertical-relative:line" coordsize="57804,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">
                <v:shape id="Picture 284" o:spid="_x0000_s1539" type="#_x0000_t75" alt="Hackintosh:Users:NguyenHoangVinh:Desktop:Screen Shot 2014-07-04 at 12.20.39 AM.png" style="position:absolute;top:349;width:57804;height:23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dTo3FAAAA3AAAAA8AAABkcnMvZG93bnJldi54bWxEj0FrAjEUhO+F/ofwCt5qtiKyrkaR0hYL&#10;vXRVvD42z93F5GVNUnf7702h4HGYmW+Y5XqwRlzJh9axgpdxBoK4crrlWsF+9/6cgwgRWaNxTAp+&#10;KcB69fiwxEK7nr/pWsZaJAiHAhU0MXaFlKFqyGIYu444eSfnLcYkfS21xz7BrZGTLJtJiy2nhQY7&#10;em2oOpc/VsHH5/F02F6Mmb8djn1nL7mn8kup0dOwWYCINMR7+L+91Qom+RT+zqQj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HU6NxQAAANwAAAAPAAAAAAAAAAAAAAAA&#10;AJ8CAABkcnMvZG93bnJldi54bWxQSwUGAAAAAAQABAD3AAAAkQMAAAAA&#10;">
                  <v:imagedata r:id="rId77" o:title="Screen Shot 2014-07-04 at 12.20.39 AM"/>
                  <v:path arrowok="t"/>
                </v:shape>
                <v:group id="Group 370" o:spid="_x0000_s1540" style="position:absolute;left:1098;width:52781;height:23374" coordsize="52781,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292" o:spid="_x0000_s1541" style="position:absolute;width:52781;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group id="Group 269" o:spid="_x0000_s1542" style="position:absolute;left:33147;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rect id="Rectangle 270" o:spid="_x0000_s154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KusAA&#10;AADcAAAADwAAAGRycy9kb3ducmV2LnhtbERP3WrCMBS+H/gO4QjeyEwnWzeqUcZA2K3VBzgkZ020&#10;OemaaOue3lwMvPz4/tfb0bfiSn10gRW8LAoQxDoYx42C42H3/AEiJmSDbWBScKMI283kaY2VCQPv&#10;6VqnRuQQjhUqsCl1lZRRW/IYF6EjztxP6D2mDPtGmh6HHO5buSyKUnp0nBssdvRlSZ/ri1egpX69&#10;tG5+cr+l3Q11+Tcv3k5Kzabj5wpEojE9xP/ub6Ng+Z7n5z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6KusAAAADcAAAADwAAAAAAAAAAAAAAAACYAgAAZHJzL2Rvd25y&#10;ZXYueG1sUEsFBgAAAAAEAAQA9QAAAIU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3</w:t>
                              </w:r>
                            </w:p>
                          </w:txbxContent>
                        </v:textbox>
                      </v:rect>
                      <v:shape id="Straight Arrow Connector 271" o:spid="_x0000_s1544"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qhcUAAADcAAAADwAAAGRycy9kb3ducmV2LnhtbESP0WrCQBRE3wv+w3KFvtWNClZSV9FS&#10;aS0I0eYDLtlrkjZ7N2S3ZvP3rlDo4zAzZ5jVJphGXKlztWUF00kCgriwuuZSQf61f1qCcB5ZY2OZ&#10;FAzkYLMePaww1bbnE13PvhQRwi5FBZX3bSqlKyoy6Ca2JY7exXYGfZRdKXWHfYSbRs6SZCEN1hwX&#10;KmzptaLi5/xrFPTz8D5k4ZB9D/mFs883v8vtUanHcdi+gPAU/H/4r/2hFcyep3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qhcUAAADcAAAADwAAAAAAAAAA&#10;AAAAAAChAgAAZHJzL2Rvd25yZXYueG1sUEsFBgAAAAAEAAQA+QAAAJMDAAAAAA==&#10;" strokecolor="red" strokeweight="1pt">
                        <v:stroke endarrow="block" endarrowwidth="narrow"/>
                        <v:shadow on="t" color="black" opacity="24903f" origin=",.5" offset="0,.55556mm"/>
                      </v:shape>
                    </v:group>
                    <v:group id="Group 291" o:spid="_x0000_s1545" style="position:absolute;width:52786;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62" o:spid="_x0000_s1546" style="position:absolute;top:5715;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94GMcA&#10;AADcAAAADwAAAGRycy9kb3ducmV2LnhtbESPQUvDQBSE74L/YXlCL6XdmEMrsZsQhUA9CFrF4u01&#10;+8yGZt+m2bWJ/94VCh6HmfmG2RST7cSZBt86VnC7TEAQ10633Ch4f6sWdyB8QNbYOSYFP+ShyK+v&#10;NphpN/IrnXehERHCPkMFJoQ+k9LXhiz6peuJo/flBoshyqGResAxwm0n0yRZSYstxwWDPT0aqo+7&#10;b6tg/2A+5+VHtXV0fK7Wh1P59HIYlZrdTOU9iEBT+A9f2lutIF2l8HcmH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eBjHAAAA3AAAAA8AAAAAAAAAAAAAAAAAmAIAAGRy&#10;cy9kb3ducmV2LnhtbFBLBQYAAAAABAAEAPUAAACMAwAAAAA=&#10;" filled="f" strokecolor="red">
                        <v:stroke dashstyle="longDash"/>
                      </v:rect>
                      <v:group id="Group 263" o:spid="_x0000_s1547" style="position:absolute;left:19431;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rect id="Rectangle 264" o:spid="_x0000_s154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aZMMA&#10;AADcAAAADwAAAGRycy9kb3ducmV2LnhtbESP0WoCMRRE34X+Q7gFX6RmK7qUrVFKQfDV1Q+4JLeb&#10;6OZm3UR3269vhEIfh5k5w6y3o2/FnfroAit4nRcgiHUwjhsFp+Pu5Q1ETMgG28Ck4JsibDdPkzVW&#10;Jgx8oHudGpEhHCtUYFPqKimjtuQxzkNHnL2v0HtMWfaNND0OGe5buSiKUnp0nBcsdvRpSV/qm1eg&#10;pV7eWjc7u2tpd0Nd/syK1Vmp6fP48Q4i0Zj+w3/tvVGwKJf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waZMMAAADcAAAADwAAAAAAAAAAAAAAAACYAgAAZHJzL2Rv&#10;d25yZXYueG1sUEsFBgAAAAAEAAQA9QAAAIg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2</w:t>
                                </w:r>
                              </w:p>
                            </w:txbxContent>
                          </v:textbox>
                        </v:rect>
                        <v:shape id="Straight Arrow Connector 265" o:spid="_x0000_s1549"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G6W8UAAADcAAAADwAAAGRycy9kb3ducmV2LnhtbESP0WrCQBRE3wv9h+UW+lY3tVQkukqV&#10;llZBiJoPuGSvSTR7N2S3ZvP3rlDo4zAzZ5j5MphGXKlztWUFr6MEBHFhdc2lgvz49TIF4TyyxsYy&#10;KRjIwXLx+DDHVNue93Q9+FJECLsUFVTet6mUrqjIoBvZljh6J9sZ9FF2pdQd9hFuGjlOkok0WHNc&#10;qLCldUXF5fBrFPRv4XvIwiY7D/mJs+2nX+V2p9TzU/iYgfAU/H/4r/2jFYwn7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G6W8UAAADcAAAADwAAAAAAAAAA&#10;AAAAAAChAgAAZHJzL2Rvd25yZXYueG1sUEsFBgAAAAAEAAQA+QAAAJMDAAAAAA==&#10;" strokecolor="red" strokeweight="1pt">
                          <v:stroke endarrow="block" endarrowwidth="narrow"/>
                          <v:shadow on="t" color="black" opacity="24903f" origin=",.5" offset="0,.55556mm"/>
                        </v:shape>
                      </v:group>
                      <v:group id="Group 266" o:spid="_x0000_s1550" style="position:absolute;left:18288;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rect id="Rectangle 267" o:spid="_x0000_s155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6EE8QA&#10;AADcAAAADwAAAGRycy9kb3ducmV2LnhtbESP0WoCMRRE3wv9h3ALfZGaVdpVVqNIQfC1Wz/gktxu&#10;Yjc32010V7/eFAp9HGbmDLPejr4VF+qjC6xgNi1AEOtgHDcKjp/7lyWImJANtoFJwZUibDePD2us&#10;TBj4gy51akSGcKxQgU2pq6SM2pLHOA0dcfa+Qu8xZdk30vQ4ZLhv5bwoSunRcV6w2NG7Jf1dn70C&#10;LfXruXWTk/sp7X6oy9ukeDsp9fw07lYgEo3pP/zXPhgF83I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hBP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1</w:t>
                                </w:r>
                              </w:p>
                            </w:txbxContent>
                          </v:textbox>
                        </v:rect>
                        <v:shape id="Straight Arrow Connector 268" o:spid="_x0000_s1552" type="#_x0000_t32" style="position:absolute;left:3978;top:1278;width:2416;height:4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qijb4AAADcAAAADwAAAGRycy9kb3ducmV2LnhtbERPy4rCMBTdD/gP4Qqzm6a6KKUaRQRB&#10;7MoHXV+aa1tsbkqTaP17sxhweTjv9XYyvXjS6DrLChZJCoK4trrjRsHtevjLQTiPrLG3TAre5GC7&#10;mf2ssdD2xWd6XnwjYgi7AhW03g+FlK5uyaBL7EAcubsdDfoIx0bqEV8x3PRymaaZNNhxbGhxoH1L&#10;9eMSjIJQHSquOA+nclFm/a6ka8iDUr/zabcC4WnyX/G/+6gVLLO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OqKNvgAAANwAAAAPAAAAAAAAAAAAAAAAAKEC&#10;AABkcnMvZG93bnJldi54bWxQSwUGAAAAAAQABAD5AAAAjAMAAAAA&#10;" strokecolor="red" strokeweight="1pt">
                          <v:stroke endarrow="block" endarrowwidth="narrow"/>
                          <v:shadow on="t" color="black" opacity="24903f" origin=",.5" offset="0,.55556mm"/>
                        </v:shape>
                      </v:group>
                      <v:group id="Group 272" o:spid="_x0000_s1553" style="position:absolute;left:50495;top:3429;width:2291;height:5086" coordorigin="1312,-4283" coordsize="2665,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73" o:spid="_x0000_s155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wUzcQA&#10;AADcAAAADwAAAGRycy9kb3ducmV2LnhtbESP0WoCMRRE3wX/IVyhL1KztXZbtkYRQeiraz/gktxu&#10;Yjc32010t/36Rij0cZiZM8x6O/pWXKmPLrCCh0UBglgH47hR8H463L+AiAnZYBuYFHxThO1mOllj&#10;ZcLAR7rWqREZwrFCBTalrpIyakse4yJ0xNn7CL3HlGXfSNPjkOG+lcuiKKVHx3nBYkd7S/qzvngF&#10;WurVpXXzs/sq7WGoy5958XRW6m427l5BJBrTf/iv/WYULJ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8FM3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4</w:t>
                                </w:r>
                              </w:p>
                            </w:txbxContent>
                          </v:textbox>
                        </v:rect>
                        <v:shape id="Straight Arrow Connector 274" o:spid="_x0000_s1555" type="#_x0000_t32" style="position:absolute;left:2405;top:-4283;width:240;height:370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SJHcUAAADcAAAADwAAAGRycy9kb3ducmV2LnhtbESP0WrCQBRE3wv+w3KFvtVNtVRJXUXF&#10;0lYQos0HXLLXJDV7N2S3ZvP33UKhj8PMnGGW62AacaPO1ZYVPE4SEMSF1TWXCvLP14cFCOeRNTaW&#10;ScFADtar0d0SU217PtHt7EsRIexSVFB536ZSuqIig25iW+LoXWxn0EfZlVJ32Ee4aeQ0SZ6lwZrj&#10;QoUt7Soqrudvo6CfhbchCx/Z15BfODvs/Ta3R6Xux2HzAsJT8P/hv/a7VjCd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hSJHcUAAADcAAAADwAAAAAAAAAA&#10;AAAAAAChAgAAZHJzL2Rvd25yZXYueG1sUEsFBgAAAAAEAAQA+QAAAJMDAAAAAA==&#10;" strokecolor="red" strokeweight="1pt">
                          <v:stroke endarrow="block" endarrowwidth="narrow"/>
                          <v:shadow on="t" color="black" opacity="24903f" origin=",.5" offset="0,.55556mm"/>
                        </v:shape>
                      </v:group>
                      <v:group id="Group 275" o:spid="_x0000_s1556" style="position:absolute;left:18288;top:11430;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Rectangle 276" o:spid="_x0000_s155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3VcQA&#10;AADcAAAADwAAAGRycy9kb3ducmV2LnhtbESP0WoCMRRE3wv9h3ALfZGaVdpVVqNIQfC1Wz/gktxu&#10;Yjc32010V7/eFAp9HGbmDLPejr4VF+qjC6xgNi1AEOtgHDcKjp/7lyWImJANtoFJwZUibDePD2us&#10;TBj4gy51akSGcKxQgU2pq6SM2pLHOA0dcfa+Qu8xZdk30vQ4ZLhv5bwoSunRcV6w2NG7Jf1dn70C&#10;LfXruXWTk/sp7X6oy9ukeDsp9fw07lYgEo3pP/zXPhgF80U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t1X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5</w:t>
                                </w:r>
                              </w:p>
                            </w:txbxContent>
                          </v:textbox>
                        </v:rect>
                        <v:shape id="Straight Arrow Connector 277" o:spid="_x0000_s1558"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YXasUAAADcAAAADwAAAGRycy9kb3ducmV2LnhtbESP0WrCQBRE3wv9h+UW+lY3tVAlukqV&#10;llZBiJoPuGSvSTR7N2S3ZvP3rlDo4zAzZ5j5MphGXKlztWUFr6MEBHFhdc2lgvz49TIF4TyyxsYy&#10;KRjIwXLx+DDHVNue93Q9+FJECLsUFVTet6mUrqjIoBvZljh6J9sZ9FF2pdQd9hFuGjlOkndpsOa4&#10;UGFL64qKy+HXKOjfwveQhU12HvITZ9tPv8rtTqnnp/AxA+Ep+P/wX/tHKxhPJn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YXasUAAADcAAAADwAAAAAAAAAA&#10;AAAAAAChAgAAZHJzL2Rvd25yZXYueG1sUEsFBgAAAAAEAAQA+QAAAJMDAAAAAA==&#10;" strokecolor="red" strokeweight="1pt">
                          <v:stroke endarrow="block" endarrowwidth="narrow"/>
                          <v:shadow on="t" color="black" opacity="24903f" origin=",.5" offset="0,.55556mm"/>
                        </v:shape>
                      </v:group>
                      <v:group id="Group 278" o:spid="_x0000_s1559" style="position:absolute;left:9144;top:10287;width:3434;height:3943" coordorigin="-16,-2429" coordsize="3995,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rect id="Rectangle 279" o:spid="_x0000_s156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QjJ8QA&#10;AADcAAAADwAAAGRycy9kb3ducmV2LnhtbESP0WoCMRRE3wX/IVyhL1Kzlbptt0YRQeiraz/gktxu&#10;Yjc32010t/36Rij0cZiZM8x6O/pWXKmPLrCCh0UBglgH47hR8H463D+DiAnZYBuYFHxThO1mOllj&#10;ZcLAR7rWqREZwrFCBTalrpIyakse4yJ0xNn7CL3HlGXfSNPjkOG+lcuiKKVHx3nBYkd7S/qzvngF&#10;WurHS+vmZ/dV2sNQlz/zYnVW6m427l5BJBrTf/iv/WYULJ9e4H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UIyf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6</w:t>
                                </w:r>
                              </w:p>
                            </w:txbxContent>
                          </v:textbox>
                        </v:rect>
                        <v:shape id="Straight Arrow Connector 280" o:spid="_x0000_s1561" type="#_x0000_t32" style="position:absolute;left:-16;top:-2429;width:1325;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r/OcEAAADcAAAADwAAAGRycy9kb3ducmV2LnhtbERP3WrCMBS+H/gO4Qi7m6kOhlSjqGyo&#10;g0HVPsChObbV5qQ00aZvv1wMdvnx/S/XwTTiSZ2rLSuYThIQxIXVNZcK8svX2xyE88gaG8ukYCAH&#10;69XoZYmptj2f6Hn2pYgh7FJUUHnfplK6oiKDbmJb4shdbWfQR9iVUnfYx3DTyFmSfEiDNceGClva&#10;VVTczw+joH8P+yELx+w25FfOvj/9Nrc/Sr2Ow2YBwlPw/+I/90ErmM3j/HgmHg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v85wQAAANwAAAAPAAAAAAAAAAAAAAAA&#10;AKECAABkcnMvZG93bnJldi54bWxQSwUGAAAAAAQABAD5AAAAjwMAAAAA&#10;" strokecolor="red" strokeweight="1pt">
                          <v:stroke endarrow="block" endarrowwidth="narrow"/>
                          <v:shadow on="t" color="black" opacity="24903f" origin=",.5" offset="0,.55556mm"/>
                        </v:shape>
                      </v:group>
                      <v:group id="Group 281" o:spid="_x0000_s1562" style="position:absolute;left:35433;top:10287;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rect id="Rectangle 282" o:spid="_x0000_s156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ccMA&#10;AADcAAAADwAAAGRycy9kb3ducmV2LnhtbESPwWrDMBBE74X+g9hALqGRa1IT3CihFAK91skHLNLW&#10;UmqtHEuJ3Xx9FSj0OMzMG2azm3wnrjREF1jB87IAQayDcdwqOB72T2sQMSEb7AKTgh+KsNs+Pmyw&#10;NmHkT7o2qRUZwrFGBTalvpYyakse4zL0xNn7CoPHlOXQSjPgmOG+k2VRVNKj47xgsad3S/q7uXgF&#10;WurVpXOLkztXdj821W1RvJyUms+mt1cQiab0H/5rfxgF5bqE+5l8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BccMAAADcAAAADwAAAAAAAAAAAAAAAACYAgAAZHJzL2Rv&#10;d25yZXYueG1sUEsFBgAAAAAEAAQA9QAAAIg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8</w:t>
                                </w:r>
                              </w:p>
                            </w:txbxContent>
                          </v:textbox>
                        </v:rect>
                        <v:shape id="Straight Arrow Connector 283" o:spid="_x0000_s1564"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hTsQAAADcAAAADwAAAGRycy9kb3ducmV2LnhtbESP0WrCQBRE3wv+w3IF3+pGhSKpq1Sx&#10;qIVC1HzAJXtN0mbvhuzWbP6+Wyj4OMzMGWa1CaYRd+pcbVnBbJqAIC6srrlUkF/fn5cgnEfW2Fgm&#10;BQM52KxHTytMte35TPeLL0WEsEtRQeV9m0rpiooMuqltiaN3s51BH2VXSt1hH+GmkfMkeZEGa44L&#10;Fba0q6j4vvwYBf0iHIYsnLKvIb9x9rH329x+KjUZh7dXEJ6Cf4T/20etYL5cwN+Ze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KGFOxAAAANwAAAAPAAAAAAAAAAAA&#10;AAAAAKECAABkcnMvZG93bnJldi54bWxQSwUGAAAAAAQABAD5AAAAkgMAAAAA&#10;" strokecolor="red" strokeweight="1pt">
                          <v:stroke endarrow="block" endarrowwidth="narrow"/>
                          <v:shadow on="t" color="black" opacity="24903f" origin=",.5" offset="0,.55556mm"/>
                        </v:shape>
                      </v:group>
                      <v:group id="Group 285" o:spid="_x0000_s1565" style="position:absolute;left:42284;top:4572;width:2289;height:6858" coordorigin="1312,-575" coordsize="2665,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rect id="Rectangle 286" o:spid="_x0000_s156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7HcsMA&#10;AADcAAAADwAAAGRycy9kb3ducmV2LnhtbESPwWrDMBBE74X+g9hCLqGRE1pj3CihBAK91skHLNLW&#10;UmqtXEuJ3Xx9VQjkOMzMG2a9nXwnLjREF1jBclGAINbBOG4VHA/75wpETMgGu8Ck4JcibDePD2us&#10;TRj5ky5NakWGcKxRgU2pr6WM2pLHuAg9cfa+wuAxZTm00gw4Zrjv5KooSunRcV6w2NPOkv5uzl6B&#10;lvrl3Ln5yf2Udj825XVevJ6Umj1N728gEk3pHr61P4yCVVXC/5l8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7HcsMAAADcAAAADwAAAAAAAAAAAAAAAACYAgAAZHJzL2Rv&#10;d25yZXYueG1sUEsFBgAAAAAEAAQA9QAAAIg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9</w:t>
                                </w:r>
                              </w:p>
                            </w:txbxContent>
                          </v:textbox>
                        </v:rect>
                        <v:shape id="Straight Arrow Connector 287" o:spid="_x0000_s1567" type="#_x0000_t32" style="position:absolute;left:2645;top:3966;width:1333;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dw88YAAADcAAAADwAAAGRycy9kb3ducmV2LnhtbESPT2vCQBTE74LfYXmFXkQ3eqiaukoI&#10;CBZB/Ed7fWafSTD7NmRXk357Vyj0OMzMb5jFqjOVeFDjSssKxqMIBHFmdcm5gvNpPZyBcB5ZY2WZ&#10;FPySg9Wy31tgrG3LB3ocfS4ChF2MCgrv61hKlxVk0I1sTRy8q20M+iCbXOoG2wA3lZxE0Yc0WHJY&#10;KLCmtKDsdrwbBYekvl4uP8l2n37f57vB1z69bVul3t+65BOEp87/h//aG61gMpvC60w4AnL5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HcPPGAAAA3AAAAA8AAAAAAAAA&#10;AAAAAAAAoQIAAGRycy9kb3ducmV2LnhtbFBLBQYAAAAABAAEAPkAAACUAwAAAAA=&#10;" strokecolor="red" strokeweight="1pt">
                          <v:stroke endarrow="block" endarrowwidth="narrow"/>
                          <v:shadow on="t" color="black" opacity="24903f" origin=",.5" offset="0,.55556mm"/>
                        </v:shape>
                      </v:group>
                      <v:group id="Group 288" o:spid="_x0000_s1568" style="position:absolute;left:32000;top:20574;width:6866;height:2800" coordorigin="-1353,-575" coordsize="799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89" o:spid="_x0000_s1569" style="position:absolute;left:1308;top:-575;width:5334;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FTAMQA&#10;AADcAAAADwAAAGRycy9kb3ducmV2LnhtbESP0WoCMRRE3wv9h3ALfZGaVexit0aRguCrWz/gktxu&#10;Yjc32010t/16Iwh9HGbmDLPajL4VF+qjC6xgNi1AEOtgHDcKjp+7lyWImJANtoFJwS9F2KwfH1ZY&#10;mTDwgS51akSGcKxQgU2pq6SM2pLHOA0dcfa+Qu8xZdk30vQ4ZLhv5bwoSunRcV6w2NGHJf1dn70C&#10;LfXi3LrJyf2UdjfU5d+keD0p9fw0bt9BJBrTf/je3hsF8+Ub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UwD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10</w:t>
                                </w:r>
                              </w:p>
                            </w:txbxContent>
                          </v:textbox>
                        </v:rect>
                        <v:shape id="Straight Arrow Connector 290" o:spid="_x0000_s1570" type="#_x0000_t32" style="position:absolute;left:-1353;top:1695;width:2661;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nerL8AAADcAAAADwAAAGRycy9kb3ducmV2LnhtbERPy4rCMBTdC/MP4Q7Mzqa6kFqNpQjC&#10;MF35oOtLc22LzU1pEu38/WQx4PJw3vtiNoN40uR6ywpWSQqCuLG651bB7XpaZiCcR9Y4WCYFv+Sg&#10;OHws9phr++IzPS++FTGEXY4KOu/HXErXdGTQJXYkjtzdTgZ9hFMr9YSvGG4GuU7TjTTYc2zocKRj&#10;R83jEoyCUJ9qrjkLP9Wq2gxlRdeQBaW+PudyB8LT7N/if/e3VrDexv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5nerL8AAADcAAAADwAAAAAAAAAAAAAAAACh&#10;AgAAZHJzL2Rvd25yZXYueG1sUEsFBgAAAAAEAAQA+QAAAI0DAAAAAA==&#10;" strokecolor="red" strokeweight="1pt">
                          <v:stroke endarrow="block" endarrowwidth="narrow"/>
                          <v:shadow on="t" color="black" opacity="24903f" origin=",.5" offset="0,.55556mm"/>
                        </v:shape>
                      </v:group>
                    </v:group>
                  </v:group>
                  <v:group id="Group 295" o:spid="_x0000_s1571" style="position:absolute;left:25146;top:4565;width:4572;height:2801" coordsize="457112,280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293" o:spid="_x0000_s1572" style="position:absolute;left:227965;width:229147;height:280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yN8QA&#10;AADcAAAADwAAAGRycy9kb3ducmV2LnhtbESP0WoCMRRE3wX/IVyhL1KztXZpt0YRQeiraz/gktxu&#10;Yjc32010t/36Rij0cZiZM8x6O/pWXKmPLrCCh0UBglgH47hR8H463D+DiAnZYBuYFHxThO1mOllj&#10;ZcLAR7rWqREZwrFCBTalrpIyakse4yJ0xNn7CL3HlGXfSNPjkOG+lcuiKKVHx3nBYkd7S/qzvngF&#10;WurVpXXzs/sq7WGoy5958XRW6m427l5BJBrTf/iv/WYULF8e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w8jfEAAAA3AAAAA8AAAAAAAAAAAAAAAAAmAIAAGRycy9k&#10;b3ducmV2LnhtbFBLBQYAAAAABAAEAPUAAACJAwAAAAA=&#10;" fillcolor="#faff7d" strokecolor="red">
                      <v:shadow on="t" color="black" opacity="22937f" origin=",.5" offset="0,.63889mm"/>
                      <v:textbox>
                        <w:txbxContent>
                          <w:p w:rsidR="003016C9" w:rsidRPr="00FD4789" w:rsidRDefault="003016C9" w:rsidP="00466B6C">
                            <w:pPr>
                              <w:jc w:val="center"/>
                              <w:rPr>
                                <w:color w:val="000000"/>
                              </w:rPr>
                            </w:pPr>
                            <w:r w:rsidRPr="00FD4789">
                              <w:rPr>
                                <w:color w:val="000000"/>
                              </w:rPr>
                              <w:t>7</w:t>
                            </w:r>
                          </w:p>
                        </w:txbxContent>
                      </v:textbox>
                    </v:rect>
                    <v:shape id="Straight Arrow Connector 294" o:spid="_x0000_s1573" type="#_x0000_t32" style="position:absolute;top:88900;width:228598;height:257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hv58UAAADcAAAADwAAAGRycy9kb3ducmV2LnhtbESP0WrCQBRE3wv+w3KFvtVNtRRNXUXF&#10;0lYQos0HXLLXJDV7N2S3ZvP33UKhj8PMnGGW62AacaPO1ZYVPE4SEMSF1TWXCvLP14c5COeRNTaW&#10;ScFADtar0d0SU217PtHt7EsRIexSVFB536ZSuqIig25iW+LoXWxn0EfZlVJ32Ee4aeQ0SZ6lwZrj&#10;QoUt7Soqrudvo6CfhbchCx/Z15BfODvs/Ta3R6Xux2HzAsJT8P/hv/a7VjBdPM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hv58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466B6C" w:rsidRPr="00466B6C" w:rsidRDefault="00466B6C" w:rsidP="00466B6C">
      <w:pPr>
        <w:pStyle w:val="Caption"/>
        <w:rPr>
          <w:b w:val="0"/>
          <w:sz w:val="26"/>
        </w:rPr>
      </w:pPr>
      <w:bookmarkStart w:id="1615" w:name="_Toc394071451"/>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66B6C">
        <w:rPr>
          <w:sz w:val="26"/>
        </w:rPr>
        <w:t xml:space="preserve"> Màn hình thông tin chi tiết điểm kẹt xe</w:t>
      </w:r>
      <w:bookmarkEnd w:id="1615"/>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8316BD"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76383D" w:rsidRDefault="008316BD"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Thời gian cập nhật thông tin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 đồ tại tại điểm xảy ra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vị trí điểm kẹt xe trên bản đồ</w:t>
            </w:r>
          </w:p>
        </w:tc>
      </w:tr>
      <w:tr w:rsidR="00FD478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lastRenderedPageBreak/>
              <w:t>10</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bl>
    <w:p w:rsidR="00466B6C" w:rsidRPr="00466B6C" w:rsidRDefault="00466B6C">
      <w:pPr>
        <w:pStyle w:val="Caption"/>
        <w:rPr>
          <w:sz w:val="26"/>
        </w:rPr>
      </w:pPr>
      <w:bookmarkStart w:id="1616" w:name="_Toc394071559"/>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466B6C">
        <w:rPr>
          <w:sz w:val="26"/>
        </w:rPr>
        <w:t xml:space="preserve"> Bảng mô tả màn hình thông tin chi tiết điểm kẹt xe</w:t>
      </w:r>
      <w:bookmarkEnd w:id="1616"/>
    </w:p>
    <w:p w:rsidR="00CA05F5" w:rsidRPr="006C1BBD" w:rsidRDefault="00DC2D23" w:rsidP="00F05E97">
      <w:pPr>
        <w:pStyle w:val="Chun"/>
        <w:outlineLvl w:val="3"/>
        <w:rPr>
          <w:b/>
        </w:rPr>
      </w:pPr>
      <w:bookmarkStart w:id="1617" w:name="_Toc422262648"/>
      <w:r w:rsidRPr="00F05E97">
        <w:rPr>
          <w:i/>
        </w:rPr>
        <w:t>4.</w:t>
      </w:r>
      <w:r w:rsidR="00CA05F5" w:rsidRPr="00F05E97">
        <w:rPr>
          <w:i/>
        </w:rPr>
        <w:t>1.2.9. Màn hình thông tin chi tiết người dùng</w:t>
      </w:r>
      <w:bookmarkEnd w:id="1617"/>
    </w:p>
    <w:p w:rsidR="00466B6C" w:rsidRDefault="00466B6C" w:rsidP="00466B6C">
      <w:pPr>
        <w:pStyle w:val="BodyText"/>
        <w:keepNext/>
        <w:spacing w:line="360" w:lineRule="auto"/>
      </w:pPr>
      <w:r w:rsidRPr="006C1BBD">
        <w:rPr>
          <w:b/>
          <w:noProof/>
        </w:rPr>
        <mc:AlternateContent>
          <mc:Choice Requires="wpg">
            <w:drawing>
              <wp:inline distT="0" distB="0" distL="0" distR="0" wp14:anchorId="2BF73741" wp14:editId="460F79BA">
                <wp:extent cx="5711190" cy="1551940"/>
                <wp:effectExtent l="0" t="25400" r="3810" b="0"/>
                <wp:docPr id="383" name="Group 383"/>
                <wp:cNvGraphicFramePr/>
                <a:graphic xmlns:a="http://schemas.openxmlformats.org/drawingml/2006/main">
                  <a:graphicData uri="http://schemas.microsoft.com/office/word/2010/wordprocessingGroup">
                    <wpg:wgp>
                      <wpg:cNvGrpSpPr/>
                      <wpg:grpSpPr>
                        <a:xfrm>
                          <a:off x="0" y="0"/>
                          <a:ext cx="5711190" cy="1551940"/>
                          <a:chOff x="0" y="0"/>
                          <a:chExt cx="5711190" cy="1551940"/>
                        </a:xfrm>
                      </wpg:grpSpPr>
                      <pic:pic xmlns:pic="http://schemas.openxmlformats.org/drawingml/2006/picture">
                        <pic:nvPicPr>
                          <pic:cNvPr id="171" name="Picture 155" descr="Hackintosh:Users:NguyenHoangVinh:Desktop:Screen Shot 2014-07-03 at 10.58.22 PM.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66040"/>
                            <a:ext cx="3256915" cy="1319530"/>
                          </a:xfrm>
                          <a:prstGeom prst="rect">
                            <a:avLst/>
                          </a:prstGeom>
                          <a:noFill/>
                          <a:ln>
                            <a:noFill/>
                          </a:ln>
                        </pic:spPr>
                      </pic:pic>
                      <pic:pic xmlns:pic="http://schemas.openxmlformats.org/drawingml/2006/picture">
                        <pic:nvPicPr>
                          <pic:cNvPr id="296" name="Picture 156" descr="Hackintosh:Users:NguyenHoangVinh:Desktop:Screen Shot 2014-07-03 at 10.58.39 PM.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3200400" y="0"/>
                            <a:ext cx="2510790" cy="1551940"/>
                          </a:xfrm>
                          <a:prstGeom prst="rect">
                            <a:avLst/>
                          </a:prstGeom>
                          <a:noFill/>
                          <a:ln>
                            <a:noFill/>
                          </a:ln>
                        </pic:spPr>
                      </pic:pic>
                      <wpg:grpSp>
                        <wpg:cNvPr id="373" name="Group 373"/>
                        <wpg:cNvGrpSpPr/>
                        <wpg:grpSpPr>
                          <a:xfrm>
                            <a:off x="2628900" y="66040"/>
                            <a:ext cx="2514600" cy="1257300"/>
                            <a:chOff x="0" y="114300"/>
                            <a:chExt cx="2515147" cy="1257300"/>
                          </a:xfrm>
                        </wpg:grpSpPr>
                        <wpg:grpSp>
                          <wpg:cNvPr id="300" name="Group 300"/>
                          <wpg:cNvGrpSpPr/>
                          <wpg:grpSpPr>
                            <a:xfrm>
                              <a:off x="0" y="114300"/>
                              <a:ext cx="1028924" cy="280035"/>
                              <a:chOff x="114300" y="114300"/>
                              <a:chExt cx="1028924" cy="280035"/>
                            </a:xfrm>
                          </wpg:grpSpPr>
                          <wpg:grpSp>
                            <wpg:cNvPr id="297" name="Group 296"/>
                            <wpg:cNvGrpSpPr/>
                            <wpg:grpSpPr>
                              <a:xfrm>
                                <a:off x="114300" y="114300"/>
                                <a:ext cx="478155" cy="280035"/>
                                <a:chOff x="-158373" y="-57548"/>
                                <a:chExt cx="556228" cy="454235"/>
                              </a:xfrm>
                            </wpg:grpSpPr>
                            <wps:wsp>
                              <wps:cNvPr id="298" name="Rectangle 29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298"/>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3" name="Straight Arrow Connector 299"/>
                            <wps:cNvCnPr>
                              <a:stCxn id="297" idx="3"/>
                            </wps:cNvCnPr>
                            <wps:spPr>
                              <a:xfrm flipV="1">
                                <a:off x="592455" y="114300"/>
                                <a:ext cx="550769" cy="1400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5" name="Group 301"/>
                          <wpg:cNvGrpSpPr/>
                          <wpg:grpSpPr>
                            <a:xfrm>
                              <a:off x="1028700" y="1028700"/>
                              <a:ext cx="571500" cy="280035"/>
                              <a:chOff x="363308" y="228600"/>
                              <a:chExt cx="571500" cy="280035"/>
                            </a:xfrm>
                          </wpg:grpSpPr>
                          <wps:wsp>
                            <wps:cNvPr id="307" name="Rectangle 303"/>
                            <wps:cNvSpPr/>
                            <wps:spPr>
                              <a:xfrm>
                                <a:off x="363308" y="2286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5"/>
                            <wps:cNvCnPr>
                              <a:stCxn id="303" idx="3"/>
                            </wps:cNvCnPr>
                            <wps:spPr>
                              <a:xfrm flipV="1">
                                <a:off x="592455" y="342900"/>
                                <a:ext cx="342353"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9" name="Group 307"/>
                          <wpg:cNvGrpSpPr/>
                          <wpg:grpSpPr>
                            <a:xfrm>
                              <a:off x="1943522" y="1028700"/>
                              <a:ext cx="571625" cy="342900"/>
                              <a:chOff x="20830" y="114300"/>
                              <a:chExt cx="571625" cy="342900"/>
                            </a:xfrm>
                          </wpg:grpSpPr>
                          <wps:wsp>
                            <wps:cNvPr id="310" name="Rectangle 308"/>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321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09"/>
                            <wps:cNvCnPr>
                              <a:stCxn id="308" idx="1"/>
                            </wps:cNvCnPr>
                            <wps:spPr>
                              <a:xfrm flipH="1">
                                <a:off x="20830" y="254318"/>
                                <a:ext cx="342478" cy="2028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BF73741" id="Group 383" o:spid="_x0000_s1574" style="width:449.7pt;height:122.2pt;mso-position-horizontal-relative:char;mso-position-vertical-relative:line" coordsize="57111,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">
                <v:shape id="Picture 155" o:spid="_x0000_s1575" type="#_x0000_t75" alt="Hackintosh:Users:NguyenHoangVinh:Desktop:Screen Shot 2014-07-03 at 10.58.22 PM.png" style="position:absolute;top:660;width:32569;height:13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vDTCAAAA3AAAAA8AAABkcnMvZG93bnJldi54bWxET01rwkAQvQv+h2UKvUjd6KFK6iolQcix&#10;xhx6HLNjkpqdDdk1Jv/eLRR6m8f7nN1hNK0YqHeNZQWrZQSCuLS64UpBcT6+bUE4j6yxtUwKJnJw&#10;2M9nO4y1ffCJhtxXIoSwi1FB7X0XS+nKmgy6pe2IA3e1vUEfYF9J3eMjhJtWrqPoXRpsODTU2FFS&#10;U3nL70ZB7hY/39vs63a5jNM1HQrWacJKvb6Mnx8gPI3+X/znznSYv1nB7zPhAr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6bw0wgAAANwAAAAPAAAAAAAAAAAAAAAAAJ8C&#10;AABkcnMvZG93bnJldi54bWxQSwUGAAAAAAQABAD3AAAAjgMAAAAA&#10;">
                  <v:imagedata r:id="rId80" o:title="Screen Shot 2014-07-03 at 10.58.22 PM"/>
                  <v:path arrowok="t"/>
                </v:shape>
                <v:shape id="Picture 156" o:spid="_x0000_s1576" type="#_x0000_t75" alt="Hackintosh:Users:NguyenHoangVinh:Desktop:Screen Shot 2014-07-03 at 10.58.39 PM.png" style="position:absolute;left:32004;width:25107;height:15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4Hw7FAAAA3AAAAA8AAABkcnMvZG93bnJldi54bWxEj8FqwzAQRO+F/IPYQG+N3BxC61gOJRDI&#10;MXF7SG6LtbHdSivbUmzXX18VCj0OM/OGyXaTNWKg3jeOFTyvEhDEpdMNVwo+3g9PLyB8QNZoHJOC&#10;b/KwyxcPGabajXymoQiViBD2KSqoQ2hTKX1Zk0W/ci1x9G6utxii7Cupexwj3Bq5TpKNtNhwXKix&#10;pX1N5Vdxtwrmy952l/k6d/5WdEGeDqX5NEo9Lqe3LYhAU/gP/7WPWsH6dQO/Z+IRk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eB8OxQAAANwAAAAPAAAAAAAAAAAAAAAA&#10;AJ8CAABkcnMvZG93bnJldi54bWxQSwUGAAAAAAQABAD3AAAAkQMAAAAA&#10;">
                  <v:imagedata r:id="rId81" o:title="Screen Shot 2014-07-03 at 10.58.39 PM"/>
                  <v:path arrowok="t"/>
                </v:shape>
                <v:group id="Group 373" o:spid="_x0000_s1577" style="position:absolute;left:26289;top:660;width:25146;height:12573" coordorigin=",1143" coordsize="25151,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Group 300" o:spid="_x0000_s1578" style="position:absolute;top:1143;width:10289;height:2800" coordorigin="1143,1143" coordsize="10289,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group id="Group 296" o:spid="_x0000_s1579" style="position:absolute;left:114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97" o:spid="_x0000_s158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gRsAA&#10;AADcAAAADwAAAGRycy9kb3ducmV2LnhtbERP3WrCMBS+H/gO4QjeyEwnW9mqUcZA2K3VBzgkZ020&#10;OemaaOue3lwMvPz4/tfb0bfiSn10gRW8LAoQxDoYx42C42H3/A4iJmSDbWBScKMI283kaY2VCQPv&#10;6VqnRuQQjhUqsCl1lZRRW/IYF6EjztxP6D2mDPtGmh6HHO5buSyKUnp0nBssdvRlSZ/ri1egpX69&#10;tG5+cr+l3Q11+Tcv3k5Kzabj5wpEojE9xP/ub6Ng+ZHX5j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9RgRsAAAADcAAAADwAAAAAAAAAAAAAAAACYAgAAZHJzL2Rvd25y&#10;ZXYueG1sUEsFBgAAAAAEAAQA9QAAAIU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1</w:t>
                              </w:r>
                            </w:p>
                          </w:txbxContent>
                        </v:textbox>
                      </v:rect>
                      <v:shape id="Straight Arrow Connector 298" o:spid="_x0000_s158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RWZcQAAADcAAAADwAAAGRycy9kb3ducmV2LnhtbESP0WrCQBRE3wv+w3KFvtWNFaREV1Gx&#10;WAuFVPMBl+w1iWbvhuxqNn/fLRT6OMzMGWa5DqYRD+pcbVnBdJKAIC6srrlUkJ/fX95AOI+ssbFM&#10;CgZysF6NnpaYatvzNz1OvhQRwi5FBZX3bSqlKyoy6Ca2JY7exXYGfZRdKXWHfYSbRr4myVwarDku&#10;VNjSrqLidrobBf0sHIYsHLPrkF84+9z7bW6/lHoeh80ChKfg/8N/7Q+tYJZM4fdMP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hFZlxAAAANwAAAAPAAAAAAAAAAAA&#10;AAAAAKECAABkcnMvZG93bnJldi54bWxQSwUGAAAAAAQABAD5AAAAkgMAAAAA&#10;" strokecolor="red" strokeweight="1pt">
                        <v:stroke endarrow="block" endarrowwidth="narrow"/>
                        <v:shadow on="t" color="black" opacity="24903f" origin=",.5" offset="0,.55556mm"/>
                      </v:shape>
                    </v:group>
                    <v:shape id="Straight Arrow Connector 299" o:spid="_x0000_s1582" type="#_x0000_t32" style="position:absolute;left:5924;top:1143;width:5508;height:1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DawcEAAADcAAAADwAAAGRycy9kb3ducmV2LnhtbESPzarCMBSE94LvEI5wd5p6BSnVKCII&#10;crvyh64PzbEtNielSbS+vbkguBxm5htmvR1MKx7Uu8aygvksAUFcWt1wpeB6OUxTEM4ja2wtk4IX&#10;OdhuxqM1Zto++USPs69EhLDLUEHtfZdJ6cqaDLqZ7Yijd7O9QR9lX0nd4zPCTSt/k2QpDTYcF2rs&#10;aF9TeT8HoyAUh4ILTsNfPs+X7S6nS0iDUj+TYbcC4Wnw3/CnfdQKFs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NrBwQAAANwAAAAPAAAAAAAAAAAAAAAA&#10;AKECAABkcnMvZG93bnJldi54bWxQSwUGAAAAAAQABAD5AAAAjwMAAAAA&#10;" strokecolor="red" strokeweight="1pt">
                      <v:stroke endarrow="block" endarrowwidth="narrow"/>
                      <v:shadow on="t" color="black" opacity="24903f" origin=",.5" offset="0,.55556mm"/>
                    </v:shape>
                  </v:group>
                  <v:group id="Group 301" o:spid="_x0000_s1583" style="position:absolute;left:10287;top:10287;width:5715;height:2800" coordorigin="3633,2286" coordsize="5715,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rect id="Rectangle 303" o:spid="_x0000_s1584" style="position:absolute;left:3633;top:2286;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BuLsQA&#10;AADcAAAADwAAAGRycy9kb3ducmV2LnhtbESP3UoDMRSE74W+QziCN6VN/Ola1qZFhIK3rj7AITlu&#10;0m5Otpu0u/r0RhC8HGbmG2azm0InLjQkH1nD7VKBIDbRem41fLzvF2sQKSNb7CKThi9KsNvOrjZY&#10;2zjyG12a3IoC4VSjBpdzX0uZjKOAaRl74uJ9xiFgLnJopR1wLPDQyTulKhnQc1lw2NOLI3NszkGD&#10;kebh3Pn5wZ8qtx+b6nuuVgetb66n5ycQmab8H/5rv1oN9+oR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gbi7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21</w:t>
                            </w:r>
                          </w:p>
                        </w:txbxContent>
                      </v:textbox>
                    </v:rect>
                    <v:shape id="Straight Arrow Connector 305" o:spid="_x0000_s1585" type="#_x0000_t32" style="position:absolute;left:5924;top:3429;width:3424;height:2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RIsL8AAADcAAAADwAAAGRycy9kb3ducmV2LnhtbERPy4rCMBTdD/gP4QrupqkjSKnGUgRB&#10;pisfdH1p7rRlmpvSJNr5+8lCcHk4730xm0E8aHK9ZQXrJAVB3Fjdc6vgfjt9ZiCcR9Y4WCYFf+Sg&#10;OCw+9phr++QLPa6+FTGEXY4KOu/HXErXdGTQJXYkjtyPnQz6CKdW6gmfMdwM8itNt9Jgz7Ghw5GO&#10;HTW/12AUhPpUc81Z+K7W1XYoK7qFLCi1Ws7lDoSn2b/FL/dZK9ikcW08E4+AP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wRIsL8AAADcAAAADwAAAAAAAAAAAAAAAACh&#10;AgAAZHJzL2Rvd25yZXYueG1sUEsFBgAAAAAEAAQA+QAAAI0DAAAAAA==&#10;" strokecolor="red" strokeweight="1pt">
                      <v:stroke endarrow="block" endarrowwidth="narrow"/>
                      <v:shadow on="t" color="black" opacity="24903f" origin=",.5" offset="0,.55556mm"/>
                    </v:shape>
                  </v:group>
                  <v:group id="Group 307" o:spid="_x0000_s1586" style="position:absolute;left:19435;top:10287;width:5716;height:3429" coordorigin="208,1143" coordsize="5716,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308" o:spid="_x0000_s158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gh8AA&#10;AADcAAAADwAAAGRycy9kb3ducmV2LnhtbERP3WrCMBS+H/gO4QjeyEydWxnVKGMgeLvOBzgkZ020&#10;OemaaKtPv1wIu/z4/je70bfiSn10gRUsFwUIYh2M40bB8Xv//A4iJmSDbWBScKMIu+3kaYOVCQN/&#10;0bVOjcghHCtUYFPqKimjtuQxLkJHnLmf0HtMGfaNND0OOdy38qUoSunRcW6w2NGnJX2uL16Blvr1&#10;0rr5yf2Wdj/U5X1evJ2Umk3HjzWIRGP6Fz/cB6Ngtczz85l8BO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Bgh8AAAADcAAAADwAAAAAAAAAAAAAAAACYAgAAZHJzL2Rvd25y&#10;ZXYueG1sUEsFBgAAAAAEAAQA9QAAAIU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321</w:t>
                            </w:r>
                          </w:p>
                        </w:txbxContent>
                      </v:textbox>
                    </v:rect>
                    <v:shape id="Straight Arrow Connector 309" o:spid="_x0000_s1588" type="#_x0000_t32" style="position:absolute;left:208;top:2543;width:3425;height:20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8MEAAADcAAAADwAAAGRycy9kb3ducmV2LnhtbESPQYvCMBSE7wv+h/AEb2taBSnVKCII&#10;sj2tSs+P5tkWm5fSJNr990ZY8DjMzDfMZjeaTjxocK1lBek8AUFcWd1yreB6OX5nIJxH1thZJgV/&#10;5GC3nXxtMNf2yb/0OPtaRAi7HBU03ve5lK5qyKCb2544ejc7GPRRDrXUAz4j3HRykSQrabDluNBg&#10;T4eGqvs5GAWhPJZcchZ+irRYdfuCLiELSs2m434NwtPoP+H/9kkrWKYpvM/EIyC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3fw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618" w:name="_Toc394071452"/>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66B6C">
        <w:rPr>
          <w:sz w:val="26"/>
        </w:rPr>
        <w:t xml:space="preserve"> Nhóm màn hình thông tin chi tiết người dùng</w:t>
      </w:r>
      <w:bookmarkEnd w:id="1618"/>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B96060" w:rsidRPr="00DF1EEC" w:rsidTr="00B9606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hideMark/>
          </w:tcPr>
          <w:p w:rsidR="00B96060" w:rsidRPr="00DF1EEC" w:rsidRDefault="00B96060" w:rsidP="00B9606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1</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hideMark/>
          </w:tcPr>
          <w:p w:rsidR="00B96060" w:rsidRPr="0076383D"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người dùng</w:t>
            </w:r>
          </w:p>
        </w:tc>
      </w:tr>
      <w:tr w:rsidR="00B96060" w:rsidRPr="00DF1EEC" w:rsidTr="00B96060">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2</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Trạng thái hiện tại của người dùng (Cộng tác viên)</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3</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466B6C">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thay đổi trạng thái hoạt động của người dùng (Cộng tác viên)</w:t>
            </w:r>
          </w:p>
        </w:tc>
      </w:tr>
    </w:tbl>
    <w:p w:rsidR="00466B6C" w:rsidRPr="00466B6C" w:rsidRDefault="00466B6C">
      <w:pPr>
        <w:pStyle w:val="Caption"/>
        <w:rPr>
          <w:sz w:val="26"/>
        </w:rPr>
      </w:pPr>
      <w:bookmarkStart w:id="1619" w:name="_Toc394071560"/>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466B6C">
        <w:rPr>
          <w:sz w:val="26"/>
        </w:rPr>
        <w:t xml:space="preserve"> Bảng mô tả màn hình thông tin chi tiết người dùng</w:t>
      </w:r>
      <w:bookmarkEnd w:id="1619"/>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CA05F5" w:rsidRPr="006C1BBD" w:rsidRDefault="00DC2D23" w:rsidP="00F05E97">
      <w:pPr>
        <w:pStyle w:val="Chun"/>
        <w:outlineLvl w:val="3"/>
        <w:rPr>
          <w:b/>
        </w:rPr>
      </w:pPr>
      <w:bookmarkStart w:id="1620" w:name="_Toc422262649"/>
      <w:r w:rsidRPr="00F05E97">
        <w:rPr>
          <w:i/>
        </w:rPr>
        <w:lastRenderedPageBreak/>
        <w:t>4.</w:t>
      </w:r>
      <w:r w:rsidR="00CA05F5" w:rsidRPr="00F05E97">
        <w:rPr>
          <w:i/>
        </w:rPr>
        <w:t>1.2.10. Màn hình thêm người dùng mới</w:t>
      </w:r>
      <w:bookmarkEnd w:id="1620"/>
    </w:p>
    <w:p w:rsidR="00466B6C" w:rsidRDefault="00E95ACB" w:rsidP="00466B6C">
      <w:pPr>
        <w:pStyle w:val="BodyText"/>
        <w:keepNext/>
        <w:spacing w:line="360" w:lineRule="auto"/>
        <w:jc w:val="center"/>
      </w:pPr>
      <w:r>
        <w:rPr>
          <w:noProof/>
        </w:rPr>
        <mc:AlternateContent>
          <mc:Choice Requires="wpg">
            <w:drawing>
              <wp:inline distT="0" distB="0" distL="0" distR="0" wp14:anchorId="5ABDA87D" wp14:editId="38F5AE09">
                <wp:extent cx="4225924" cy="2041525"/>
                <wp:effectExtent l="0" t="0" r="67310" b="0"/>
                <wp:docPr id="408" name="Group 408"/>
                <wp:cNvGraphicFramePr/>
                <a:graphic xmlns:a="http://schemas.openxmlformats.org/drawingml/2006/main">
                  <a:graphicData uri="http://schemas.microsoft.com/office/word/2010/wordprocessingGroup">
                    <wpg:wgp>
                      <wpg:cNvGrpSpPr/>
                      <wpg:grpSpPr>
                        <a:xfrm>
                          <a:off x="0" y="0"/>
                          <a:ext cx="4225924" cy="2041525"/>
                          <a:chOff x="0" y="0"/>
                          <a:chExt cx="4225924" cy="2041525"/>
                        </a:xfrm>
                      </wpg:grpSpPr>
                      <pic:pic xmlns:pic="http://schemas.openxmlformats.org/drawingml/2006/picture">
                        <pic:nvPicPr>
                          <pic:cNvPr id="312" name="Picture 171" descr="Hackintosh:Users:NguyenHoangVinh:Desktop:Screen Shot 2014-07-03 at 11.04.51 PM.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92655" cy="2014855"/>
                          </a:xfrm>
                          <a:prstGeom prst="rect">
                            <a:avLst/>
                          </a:prstGeom>
                          <a:noFill/>
                          <a:ln>
                            <a:noFill/>
                          </a:ln>
                        </pic:spPr>
                      </pic:pic>
                      <pic:pic xmlns:pic="http://schemas.openxmlformats.org/drawingml/2006/picture">
                        <pic:nvPicPr>
                          <pic:cNvPr id="319" name="Picture 319" descr="Hackintosh:Users:NguyenHoangVinh:Desktop:Screen Shot 2014-07-04 at 12.56.41 AM.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2397125" y="0"/>
                            <a:ext cx="1809750" cy="2041525"/>
                          </a:xfrm>
                          <a:prstGeom prst="rect">
                            <a:avLst/>
                          </a:prstGeom>
                          <a:noFill/>
                          <a:ln>
                            <a:noFill/>
                          </a:ln>
                        </pic:spPr>
                      </pic:pic>
                      <wpg:grpSp>
                        <wpg:cNvPr id="407" name="Group 407"/>
                        <wpg:cNvGrpSpPr/>
                        <wpg:grpSpPr>
                          <a:xfrm>
                            <a:off x="339090" y="76835"/>
                            <a:ext cx="3886834" cy="1765935"/>
                            <a:chOff x="0" y="0"/>
                            <a:chExt cx="3886834" cy="1765935"/>
                          </a:xfrm>
                        </wpg:grpSpPr>
                        <wpg:grpSp>
                          <wpg:cNvPr id="313" name="Group 310"/>
                          <wpg:cNvGrpSpPr/>
                          <wpg:grpSpPr>
                            <a:xfrm>
                              <a:off x="1486535" y="0"/>
                              <a:ext cx="457747" cy="280035"/>
                              <a:chOff x="134708" y="114300"/>
                              <a:chExt cx="457747" cy="280035"/>
                            </a:xfrm>
                          </wpg:grpSpPr>
                          <wps:wsp>
                            <wps:cNvPr id="314" name="Rectangle 31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40150">
                                  <w:pPr>
                                    <w:jc w:val="center"/>
                                    <w:rPr>
                                      <w:color w:val="000000"/>
                                      <w:sz w:val="24"/>
                                      <w:szCs w:val="24"/>
                                    </w:rPr>
                                  </w:pPr>
                                  <w:r>
                                    <w:rPr>
                                      <w:color w:val="000000"/>
                                      <w:sz w:val="24"/>
                                      <w:szCs w:val="24"/>
                                    </w:rPr>
                                    <w:t>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Arrow Connector 312"/>
                            <wps:cNvCnPr/>
                            <wps:spPr>
                              <a:xfrm flipH="1" flipV="1">
                                <a:off x="134708" y="228600"/>
                                <a:ext cx="228600"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16" name="Group 313"/>
                          <wpg:cNvGrpSpPr/>
                          <wpg:grpSpPr>
                            <a:xfrm>
                              <a:off x="0" y="1485900"/>
                              <a:ext cx="457201" cy="280035"/>
                              <a:chOff x="363308" y="114300"/>
                              <a:chExt cx="457201" cy="280035"/>
                            </a:xfrm>
                          </wpg:grpSpPr>
                          <wps:wsp>
                            <wps:cNvPr id="317" name="Rectangle 314"/>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4015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Straight Arrow Connector 315"/>
                            <wps:cNvCnPr>
                              <a:stCxn id="314" idx="3"/>
                            </wps:cNvCnPr>
                            <wps:spPr>
                              <a:xfrm>
                                <a:off x="592455" y="254318"/>
                                <a:ext cx="228054"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0" name="Group 316"/>
                          <wpg:cNvGrpSpPr/>
                          <wpg:grpSpPr>
                            <a:xfrm>
                              <a:off x="1029335" y="1485900"/>
                              <a:ext cx="457747" cy="280035"/>
                              <a:chOff x="134708" y="114300"/>
                              <a:chExt cx="457747" cy="280035"/>
                            </a:xfrm>
                          </wpg:grpSpPr>
                          <wps:wsp>
                            <wps:cNvPr id="321" name="Rectangle 317"/>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40150">
                                  <w:pPr>
                                    <w:jc w:val="center"/>
                                    <w:rPr>
                                      <w:color w:val="000000"/>
                                      <w:sz w:val="24"/>
                                      <w:szCs w:val="24"/>
                                    </w:rPr>
                                  </w:pPr>
                                  <w:r>
                                    <w:rPr>
                                      <w:color w:val="000000"/>
                                      <w:sz w:val="24"/>
                                      <w:szCs w:val="24"/>
                                    </w:rPr>
                                    <w:t>3121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18"/>
                            <wps:cNvCnPr>
                              <a:stCxn id="317" idx="1"/>
                            </wps:cNvCnPr>
                            <wps:spPr>
                              <a:xfrm flipH="1">
                                <a:off x="134708" y="254318"/>
                                <a:ext cx="228600"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33" name="Group 320"/>
                          <wpg:cNvGrpSpPr/>
                          <wpg:grpSpPr>
                            <a:xfrm>
                              <a:off x="3543935" y="571500"/>
                              <a:ext cx="342899" cy="394335"/>
                              <a:chOff x="249146" y="0"/>
                              <a:chExt cx="343309" cy="394335"/>
                            </a:xfrm>
                          </wpg:grpSpPr>
                          <wps:wsp>
                            <wps:cNvPr id="354" name="Rectangle 32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A20B6F">
                                  <w:pPr>
                                    <w:jc w:val="center"/>
                                    <w:rPr>
                                      <w:color w:val="000000"/>
                                      <w:sz w:val="24"/>
                                      <w:szCs w:val="24"/>
                                    </w:rPr>
                                  </w:pPr>
                                  <w:r>
                                    <w:rPr>
                                      <w:color w:val="000000"/>
                                      <w:sz w:val="24"/>
                                      <w:szCs w:val="24"/>
                                    </w:rPr>
                                    <w:t>4121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Straight Arrow Connector 322"/>
                            <wps:cNvCnPr>
                              <a:stCxn id="321" idx="0"/>
                            </wps:cNvCnPr>
                            <wps:spPr>
                              <a:xfrm flipH="1" flipV="1">
                                <a:off x="249146" y="0"/>
                                <a:ext cx="228736"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5ABDA87D" id="Group 408" o:spid="_x0000_s1589" style="width:332.75pt;height:160.75pt;mso-position-horizontal-relative:char;mso-position-vertical-relative:line" coordsize="42259,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">
                <v:shape id="Picture 171" o:spid="_x0000_s1590" type="#_x0000_t75" alt="Hackintosh:Users:NguyenHoangVinh:Desktop:Screen Shot 2014-07-03 at 11.04.51 PM.png" style="position:absolute;width:21926;height:20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lWr/FAAAA3AAAAA8AAABkcnMvZG93bnJldi54bWxEj0FrwkAUhO+C/2F5Qi+lbtS21Ogq0iIW&#10;e0q092f2mSxm36bZVeO/7xYKHoeZ+YaZLztbiwu13jhWMBomIIgLpw2XCva79dMbCB+QNdaOScGN&#10;PCwX/d4cU+2unNElD6WIEPYpKqhCaFIpfVGRRT90DXH0jq61GKJsS6lbvEa4reU4SV6lRcNxocKG&#10;3isqTvnZKniZfhzM5vsnM4/u2ZST4xfm24NSD4NuNQMRqAv38H/7UyuYjMbwdyYeAb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pVq/xQAAANwAAAAPAAAAAAAAAAAAAAAA&#10;AJ8CAABkcnMvZG93bnJldi54bWxQSwUGAAAAAAQABAD3AAAAkQMAAAAA&#10;">
                  <v:imagedata r:id="rId84" o:title="Screen Shot 2014-07-03 at 11.04.51 PM"/>
                  <v:path arrowok="t"/>
                </v:shape>
                <v:shape id="Picture 319" o:spid="_x0000_s1591" type="#_x0000_t75" alt="Hackintosh:Users:NguyenHoangVinh:Desktop:Screen Shot 2014-07-04 at 12.56.41 AM.png" style="position:absolute;left:23971;width:18097;height:20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pPULFAAAA3AAAAA8AAABkcnMvZG93bnJldi54bWxEj9FqwkAURN8F/2G5hb6IbhKx1egqUlJo&#10;X6SNfsAle01Cs3fD7qrx77uFgo/DzJxhNrvBdOJKzreWFaSzBARxZXXLtYLT8X26BOEDssbOMim4&#10;k4fddjzaYK7tjb/pWoZaRAj7HBU0IfS5lL5qyKCf2Z44emfrDIYoXS21w1uEm05mSfIiDbYcFxrs&#10;6a2h6qe8GAU+m9yLi8uq+bFcDF+fr0WaHgqlnp+G/RpEoCE8wv/tD61gnq7g70w8AnL7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qT1CxQAAANwAAAAPAAAAAAAAAAAAAAAA&#10;AJ8CAABkcnMvZG93bnJldi54bWxQSwUGAAAAAAQABAD3AAAAkQMAAAAA&#10;">
                  <v:imagedata r:id="rId85" o:title="Screen Shot 2014-07-04 at 12.56.41 AM"/>
                  <v:path arrowok="t"/>
                </v:shape>
                <v:group id="Group 407" o:spid="_x0000_s1592" style="position:absolute;left:3390;top:768;width:38869;height:17659" coordsize="38868,17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group id="Group 310" o:spid="_x0000_s1593" style="position:absolute;left:14865;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Rectangle 311" o:spid="_x0000_s1594"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tmhMQA&#10;AADcAAAADwAAAGRycy9kb3ducmV2LnhtbESP0WoCMRRE3wv9h3ALfZGa1dpFVqMUQfC1Wz/gklw3&#10;0c3NdhPdrV/fFAp9HGbmDLPejr4VN+qjC6xgNi1AEOtgHDcKjp/7lyWImJANtoFJwTdF2G4eH9ZY&#10;mTDwB93q1IgM4VihAptSV0kZtSWPcRo64uydQu8xZdk30vQ4ZLhv5bwoSunRcV6w2NHOkr7UV69A&#10;S724tm5ydl+l3Q91eZ8Ub2elnp/G9xWIRGP6D/+1D0bB6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rZoTEAAAA3AAAAA8AAAAAAAAAAAAAAAAAmAIAAGRycy9k&#10;b3ducmV2LnhtbFBLBQYAAAAABAAEAPUAAACJAwAAAAA=&#10;" fillcolor="#faff7d" strokecolor="red">
                      <v:shadow on="t" color="black" opacity="22937f" origin=",.5" offset="0,.63889mm"/>
                      <v:textbox>
                        <w:txbxContent>
                          <w:p w:rsidR="003016C9" w:rsidRPr="00091572" w:rsidRDefault="003016C9" w:rsidP="00F40150">
                            <w:pPr>
                              <w:jc w:val="center"/>
                              <w:rPr>
                                <w:color w:val="000000"/>
                                <w:sz w:val="24"/>
                                <w:szCs w:val="24"/>
                              </w:rPr>
                            </w:pPr>
                            <w:r>
                              <w:rPr>
                                <w:color w:val="000000"/>
                                <w:sz w:val="24"/>
                                <w:szCs w:val="24"/>
                              </w:rPr>
                              <w:t>121</w:t>
                            </w:r>
                          </w:p>
                        </w:txbxContent>
                      </v:textbox>
                    </v:rect>
                    <v:shape id="Straight Arrow Connector 312" o:spid="_x0000_s1595" type="#_x0000_t32" style="position:absolute;left:1347;top:2286;width:2286;height:2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bGu8UAAADcAAAADwAAAGRycy9kb3ducmV2LnhtbESP0WrCQBRE3wv+w3IF3+rGikVSV9HS&#10;0loQos0HXLLXJG32bsiuZvP3rlDo4zAzZ5jVJphGXKlztWUFs2kCgriwuuZSQf79/rgE4TyyxsYy&#10;KRjIwWY9elhhqm3PR7qefCkihF2KCirv21RKV1Rk0E1tSxy9s+0M+ii7UuoO+wg3jXxKkmdpsOa4&#10;UGFLrxUVv6eLUdDPw8eQhX32M+Rnzr7e/C63B6Um47B9AeEp+P/wX/tTK5jPFn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bGu8UAAADcAAAADwAAAAAAAAAA&#10;AAAAAAChAgAAZHJzL2Rvd25yZXYueG1sUEsFBgAAAAAEAAQA+QAAAJMDAAAAAA==&#10;" strokecolor="red" strokeweight="1pt">
                      <v:stroke endarrow="block" endarrowwidth="narrow"/>
                      <v:shadow on="t" color="black" opacity="24903f" origin=",.5" offset="0,.55556mm"/>
                    </v:shape>
                  </v:group>
                  <v:group id="Group 313" o:spid="_x0000_s1596" style="position:absolute;top:14859;width:4572;height:2800" coordorigin="3633,1143" coordsize="4572,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Rectangle 314" o:spid="_x0000_s159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488QA&#10;AADcAAAADwAAAGRycy9kb3ducmV2LnhtbESP0WoCMRRE3wv+Q7hCX0Sz2naVrVGKIPS1az/gklw3&#10;sZub7Sa62359Uyj0cZiZM8x2P/pW3KiPLrCC5aIAQayDcdwoeD8d5xsQMSEbbAOTgi+KsN9N7rZY&#10;mTDwG93q1IgM4VihAptSV0kZtSWPcRE64uydQ+8xZdk30vQ4ZLhv5aooSunRcV6w2NHBkv6or16B&#10;lvrx2rrZxX2W9jjU5feseLoodT8dX55BJBrTf/iv/WoUPCzX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5+PPEAAAA3AAAAA8AAAAAAAAAAAAAAAAAmAIAAGRycy9k&#10;b3ducmV2LnhtbFBLBQYAAAAABAAEAPUAAACJAwAAAAA=&#10;" fillcolor="#faff7d" strokecolor="red">
                      <v:shadow on="t" color="black" opacity="22937f" origin=",.5" offset="0,.63889mm"/>
                      <v:textbox>
                        <w:txbxContent>
                          <w:p w:rsidR="003016C9" w:rsidRPr="00091572" w:rsidRDefault="003016C9" w:rsidP="00F40150">
                            <w:pPr>
                              <w:jc w:val="center"/>
                              <w:rPr>
                                <w:color w:val="000000"/>
                                <w:sz w:val="24"/>
                                <w:szCs w:val="24"/>
                              </w:rPr>
                            </w:pPr>
                            <w:r>
                              <w:rPr>
                                <w:color w:val="000000"/>
                                <w:sz w:val="24"/>
                                <w:szCs w:val="24"/>
                              </w:rPr>
                              <w:t>2</w:t>
                            </w:r>
                          </w:p>
                        </w:txbxContent>
                      </v:textbox>
                    </v:rect>
                    <v:shape id="Straight Arrow Connector 315" o:spid="_x0000_s1598" type="#_x0000_t32" style="position:absolute;left:5924;top:2543;width:2281;height: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N+m8QAAADcAAAADwAAAGRycy9kb3ducmV2LnhtbERPy2qDQBTdF/IPww10U5rRBkprMooI&#10;gZZAyYt2e+PcqOjcEWcSzd93FoUuD+e9zibTiRsNrrGsIF5EIIhLqxuuFJyOm+c3EM4ja+wsk4I7&#10;OcjS2cMaE21H3tPt4CsRQtglqKD2vk+kdGVNBt3C9sSBu9jBoA9wqKQecAzhppMvUfQqDTYcGmrs&#10;qaipbA9Xo2Cf95fz+Sff7orv6/vX0+euaLejUo/zKV+B8DT5f/Gf+0MrWMZhbTg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36bxAAAANwAAAAPAAAAAAAAAAAA&#10;AAAAAKECAABkcnMvZG93bnJldi54bWxQSwUGAAAAAAQABAD5AAAAkgMAAAAA&#10;" strokecolor="red" strokeweight="1pt">
                      <v:stroke endarrow="block" endarrowwidth="narrow"/>
                      <v:shadow on="t" color="black" opacity="24903f" origin=",.5" offset="0,.55556mm"/>
                    </v:shape>
                  </v:group>
                  <v:group id="Group 316" o:spid="_x0000_s1599" style="position:absolute;left:10293;top:14859;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rect id="Rectangle 317" o:spid="_x0000_s1600"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PocQA&#10;AADcAAAADwAAAGRycy9kb3ducmV2LnhtbESP0WoCMRRE3wv9h3ALvkjNqu1StkYRQeirqx9wSW43&#10;sZubdRPdbb++KRR8HGbmDLPajL4VN+qjC6xgPitAEOtgHDcKTsf98xuImJANtoFJwTdF2KwfH1ZY&#10;mTDwgW51akSGcKxQgU2pq6SM2pLHOAsdcfY+Q+8xZdk30vQ4ZLhv5aIoSunRcV6w2NHOkv6qr16B&#10;lvrl2rrp2V1Kux/q8mdavJ6VmjyN23cQicZ0D/+3P4yC5W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6HEAAAA3AAAAA8AAAAAAAAAAAAAAAAAmAIAAGRycy9k&#10;b3ducmV2LnhtbFBLBQYAAAAABAAEAPUAAACJAwAAAAA=&#10;" fillcolor="#faff7d" strokecolor="red">
                      <v:shadow on="t" color="black" opacity="22937f" origin=",.5" offset="0,.63889mm"/>
                      <v:textbox>
                        <w:txbxContent>
                          <w:p w:rsidR="003016C9" w:rsidRPr="00091572" w:rsidRDefault="003016C9" w:rsidP="00F40150">
                            <w:pPr>
                              <w:jc w:val="center"/>
                              <w:rPr>
                                <w:color w:val="000000"/>
                                <w:sz w:val="24"/>
                                <w:szCs w:val="24"/>
                              </w:rPr>
                            </w:pPr>
                            <w:r>
                              <w:rPr>
                                <w:color w:val="000000"/>
                                <w:sz w:val="24"/>
                                <w:szCs w:val="24"/>
                              </w:rPr>
                              <w:t>3121</w:t>
                            </w:r>
                          </w:p>
                        </w:txbxContent>
                      </v:textbox>
                    </v:rect>
                    <v:shape id="Straight Arrow Connector 318" o:spid="_x0000_s1601" type="#_x0000_t32" style="position:absolute;left:1347;top:2543;width:2286;height: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kjOsEAAADcAAAADwAAAGRycy9kb3ducmV2LnhtbESPQYvCMBSE7wv+h/CEva2pFaRUo4gg&#10;iD2tSs+P5tkWm5fSJFr/vVlY8DjMzDfMejuaTjxocK1lBfNZAoK4srrlWsH1cvjJQDiPrLGzTApe&#10;5GC7mXytMdf2yb/0OPtaRAi7HBU03ve5lK5qyKCb2Z44ejc7GPRRDrXUAz4j3HQyTZKlNNhyXGiw&#10;p31D1f0cjIJQHkouOQunYl4su11Bl5AFpb6n424FwtPoP+H/9lErWKQp/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WSM6wQAAANwAAAAPAAAAAAAAAAAAAAAA&#10;AKECAABkcnMvZG93bnJldi54bWxQSwUGAAAAAAQABAD5AAAAjwMAAAAA&#10;" strokecolor="red" strokeweight="1pt">
                      <v:stroke endarrow="block" endarrowwidth="narrow"/>
                      <v:shadow on="t" color="black" opacity="24903f" origin=",.5" offset="0,.55556mm"/>
                    </v:shape>
                  </v:group>
                  <v:group id="Group 320" o:spid="_x0000_s1602" style="position:absolute;left:35439;top:5715;width:3429;height:3943" coordorigin="2491" coordsize="3433,3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rect id="Rectangle 321" o:spid="_x0000_s1603"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fRMQA&#10;AADcAAAADwAAAGRycy9kb3ducmV2LnhtbESP0WoCMRRE3wv+Q7hCX0SzbXWR1SilIPS1Wz/gklw3&#10;0c3Nuonutl/fFAp9HGbmDLPdj74Vd+qjC6zgaVGAINbBOG4UHD8P8zWImJANtoFJwRdF2O8mD1us&#10;TBj4g+51akSGcKxQgU2pq6SM2pLHuAgdcfZOofeYsuwbaXocMty38rkoSunRcV6w2NGbJX2pb16B&#10;lnp5a93s7K6lPQx1+T0rVmelHqfj6wZEojH9h//a70bBy2oJv2fy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B30TEAAAA3AAAAA8AAAAAAAAAAAAAAAAAmAIAAGRycy9k&#10;b3ducmV2LnhtbFBLBQYAAAAABAAEAPUAAACJAwAAAAA=&#10;" fillcolor="#faff7d" strokecolor="red">
                      <v:shadow on="t" color="black" opacity="22937f" origin=",.5" offset="0,.63889mm"/>
                      <v:textbox>
                        <w:txbxContent>
                          <w:p w:rsidR="003016C9" w:rsidRPr="00091572" w:rsidRDefault="003016C9" w:rsidP="00A20B6F">
                            <w:pPr>
                              <w:jc w:val="center"/>
                              <w:rPr>
                                <w:color w:val="000000"/>
                                <w:sz w:val="24"/>
                                <w:szCs w:val="24"/>
                              </w:rPr>
                            </w:pPr>
                            <w:r>
                              <w:rPr>
                                <w:color w:val="000000"/>
                                <w:sz w:val="24"/>
                                <w:szCs w:val="24"/>
                              </w:rPr>
                              <w:t>4121</w:t>
                            </w:r>
                          </w:p>
                        </w:txbxContent>
                      </v:textbox>
                    </v:rect>
                    <v:shape id="Straight Arrow Connector 322" o:spid="_x0000_s1604" type="#_x0000_t32" style="position:absolute;left:2491;width:2287;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IrscUAAADcAAAADwAAAGRycy9kb3ducmV2LnhtbESP0WrCQBRE3wv9h+UKfasbK4QSXUVL&#10;pVoopJoPuGSvSTR7N2RXs/n7bqHQx2FmzjDLdTCtuFPvGssKZtMEBHFpdcOVguK0e34F4TyyxtYy&#10;KRjJwXr1+LDETNuBv+l+9JWIEHYZKqi97zIpXVmTQTe1HXH0zrY36KPsK6l7HCLctPIlSVJpsOG4&#10;UGNHbzWV1+PNKBjm4WPMwyG/jMWZ8893vy3sl1JPk7BZgPAU/H/4r73XCuZpC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Irsc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CA05F5" w:rsidRPr="00466B6C" w:rsidRDefault="00466B6C" w:rsidP="00466B6C">
      <w:pPr>
        <w:pStyle w:val="Caption"/>
        <w:rPr>
          <w:sz w:val="26"/>
        </w:rPr>
      </w:pPr>
      <w:bookmarkStart w:id="1621" w:name="_Toc394071453"/>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466B6C">
        <w:rPr>
          <w:sz w:val="26"/>
        </w:rPr>
        <w:t xml:space="preserve"> Màn hình thêm người dùng mới</w:t>
      </w:r>
      <w:bookmarkEnd w:id="1621"/>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A20B6F"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76383D"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màn hình Thêm người dùng mới</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huỷ Thêm người dùng mới và trở về màn hình danh sách người dùng</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thêm người dùng mới và trở về màn hình danh sách người dùng</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lỗi trong quá trình Thêm người dùng</w:t>
            </w:r>
          </w:p>
        </w:tc>
      </w:tr>
    </w:tbl>
    <w:p w:rsidR="00466B6C" w:rsidRPr="00466B6C" w:rsidRDefault="00466B6C">
      <w:pPr>
        <w:pStyle w:val="Caption"/>
        <w:rPr>
          <w:sz w:val="26"/>
        </w:rPr>
      </w:pPr>
      <w:bookmarkStart w:id="1622" w:name="_Toc394071561"/>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466B6C">
        <w:rPr>
          <w:sz w:val="26"/>
        </w:rPr>
        <w:t xml:space="preserve"> Bảng mô tả màn hình thêm người dùng mới</w:t>
      </w:r>
      <w:bookmarkEnd w:id="1622"/>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802B66" w:rsidRPr="006A758C" w:rsidRDefault="00DC2D23" w:rsidP="00F544B4">
      <w:pPr>
        <w:pStyle w:val="Heading2"/>
        <w:numPr>
          <w:ilvl w:val="0"/>
          <w:numId w:val="0"/>
        </w:numPr>
        <w:rPr>
          <w:sz w:val="26"/>
        </w:rPr>
      </w:pPr>
      <w:bookmarkStart w:id="1623" w:name="_Toc422262650"/>
      <w:r w:rsidRPr="00F544B4">
        <w:rPr>
          <w:sz w:val="26"/>
          <w:szCs w:val="26"/>
        </w:rPr>
        <w:lastRenderedPageBreak/>
        <w:t>4.</w:t>
      </w:r>
      <w:r w:rsidR="006A758C" w:rsidRPr="00F544B4">
        <w:rPr>
          <w:sz w:val="26"/>
          <w:szCs w:val="26"/>
        </w:rPr>
        <w:t xml:space="preserve">2. </w:t>
      </w:r>
      <w:r w:rsidR="00802B66" w:rsidRPr="00F544B4">
        <w:rPr>
          <w:sz w:val="26"/>
          <w:szCs w:val="26"/>
        </w:rPr>
        <w:t xml:space="preserve">Thiết kế </w:t>
      </w:r>
      <w:r w:rsidR="00117A59" w:rsidRPr="00F544B4">
        <w:rPr>
          <w:sz w:val="26"/>
          <w:szCs w:val="26"/>
        </w:rPr>
        <w:t xml:space="preserve">và cài đặt </w:t>
      </w:r>
      <w:r w:rsidR="00E24099" w:rsidRPr="00F544B4">
        <w:rPr>
          <w:sz w:val="26"/>
          <w:szCs w:val="26"/>
        </w:rPr>
        <w:t xml:space="preserve">Back-end </w:t>
      </w:r>
      <w:r w:rsidR="00117A59" w:rsidRPr="00F544B4">
        <w:rPr>
          <w:sz w:val="26"/>
          <w:szCs w:val="26"/>
        </w:rPr>
        <w:t>Database</w:t>
      </w:r>
      <w:bookmarkEnd w:id="1623"/>
    </w:p>
    <w:p w:rsidR="00802B66" w:rsidRPr="007F5AAD" w:rsidRDefault="00843894" w:rsidP="007F5AAD">
      <w:pPr>
        <w:rPr>
          <w:b/>
        </w:rPr>
      </w:pPr>
      <w:r w:rsidRPr="007F5AAD">
        <w:rPr>
          <w:b/>
        </w:rPr>
        <w:t>Mô tả các Webservice</w:t>
      </w:r>
    </w:p>
    <w:tbl>
      <w:tblPr>
        <w:tblW w:w="901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08"/>
        <w:gridCol w:w="8310"/>
      </w:tblGrid>
      <w:tr w:rsidR="00843894" w:rsidRPr="00DF1EEC" w:rsidTr="0005631A">
        <w:trPr>
          <w:tblHeader/>
        </w:trPr>
        <w:tc>
          <w:tcPr>
            <w:tcW w:w="708"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STT</w:t>
            </w:r>
          </w:p>
        </w:tc>
        <w:tc>
          <w:tcPr>
            <w:tcW w:w="8310"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Mô tả Thông tin Webservice (Prototype, ý nghĩa hàm, …)</w:t>
            </w:r>
          </w:p>
        </w:tc>
      </w:tr>
      <w:tr w:rsidR="00DF4FF9" w:rsidRPr="00DF1EEC" w:rsidTr="003C78B2">
        <w:trPr>
          <w:tblHeader/>
        </w:trPr>
        <w:tc>
          <w:tcPr>
            <w:tcW w:w="9018" w:type="dxa"/>
            <w:gridSpan w:val="2"/>
          </w:tcPr>
          <w:p w:rsidR="00DF4FF9" w:rsidRPr="00444F8C" w:rsidRDefault="00DF4FF9" w:rsidP="00116914">
            <w:pPr>
              <w:spacing w:after="60" w:line="360" w:lineRule="auto"/>
              <w:jc w:val="center"/>
            </w:pPr>
            <w:r>
              <w:t>Tất cả các hàm đều trả về dưới dạng json</w:t>
            </w:r>
          </w:p>
        </w:tc>
      </w:tr>
      <w:tr w:rsidR="00444F8C" w:rsidRPr="00DF1EEC" w:rsidTr="0005631A">
        <w:trPr>
          <w:tblHeader/>
        </w:trPr>
        <w:tc>
          <w:tcPr>
            <w:tcW w:w="708" w:type="dxa"/>
          </w:tcPr>
          <w:p w:rsidR="00444F8C" w:rsidRPr="00DF1EEC" w:rsidRDefault="00CA2165" w:rsidP="00843894">
            <w:pPr>
              <w:spacing w:after="60" w:line="360" w:lineRule="auto"/>
              <w:jc w:val="center"/>
            </w:pPr>
            <w:r>
              <w:t>1</w:t>
            </w:r>
          </w:p>
        </w:tc>
        <w:tc>
          <w:tcPr>
            <w:tcW w:w="8310" w:type="dxa"/>
          </w:tcPr>
          <w:p w:rsidR="00444F8C" w:rsidRDefault="00444F8C" w:rsidP="00444F8C">
            <w:pPr>
              <w:spacing w:after="60" w:line="360" w:lineRule="auto"/>
              <w:rPr>
                <w:b/>
              </w:rPr>
            </w:pPr>
            <w:r w:rsidRPr="00444F8C">
              <w:t>getTrafficInfoInRange</w:t>
            </w:r>
          </w:p>
          <w:p w:rsidR="00444F8C" w:rsidRPr="00DF1EEC" w:rsidRDefault="00444F8C" w:rsidP="005524E1">
            <w:pPr>
              <w:pStyle w:val="ListParagraph"/>
              <w:numPr>
                <w:ilvl w:val="0"/>
                <w:numId w:val="86"/>
              </w:numPr>
              <w:spacing w:after="60" w:line="360" w:lineRule="auto"/>
              <w:ind w:left="372"/>
            </w:pPr>
            <w:r w:rsidRPr="00444F8C">
              <w:rPr>
                <w:b/>
              </w:rPr>
              <w:t>Ý nghĩa hàm:</w:t>
            </w:r>
            <w:r w:rsidRPr="00DF1EEC">
              <w:t xml:space="preserve"> </w:t>
            </w:r>
            <w:r>
              <w:t>Lấy danh sách các địa điểm kẹt xe hiện tại trong một bán kính được cung cấp</w:t>
            </w:r>
          </w:p>
          <w:p w:rsidR="00444F8C" w:rsidRPr="00DF1EEC" w:rsidRDefault="00444F8C" w:rsidP="005524E1">
            <w:pPr>
              <w:pStyle w:val="ListParagraph"/>
              <w:numPr>
                <w:ilvl w:val="0"/>
                <w:numId w:val="10"/>
              </w:numPr>
              <w:spacing w:after="60" w:line="360" w:lineRule="auto"/>
            </w:pPr>
            <w:r w:rsidRPr="00DF1EEC">
              <w:t xml:space="preserve">Phương thức : </w:t>
            </w:r>
            <w:r>
              <w:t>POST</w:t>
            </w:r>
          </w:p>
          <w:p w:rsidR="00444F8C" w:rsidRPr="00DF1EEC" w:rsidRDefault="00444F8C" w:rsidP="005524E1">
            <w:pPr>
              <w:pStyle w:val="ListParagraph"/>
              <w:numPr>
                <w:ilvl w:val="0"/>
                <w:numId w:val="10"/>
              </w:numPr>
              <w:spacing w:after="60" w:line="360" w:lineRule="auto"/>
            </w:pPr>
            <w:r w:rsidRPr="00DF1EEC">
              <w:t>Đầu vào :</w:t>
            </w:r>
          </w:p>
          <w:p w:rsidR="00444F8C" w:rsidRDefault="00444F8C" w:rsidP="005524E1">
            <w:pPr>
              <w:pStyle w:val="ListParagraph"/>
              <w:numPr>
                <w:ilvl w:val="0"/>
                <w:numId w:val="11"/>
              </w:numPr>
              <w:spacing w:after="60" w:line="360" w:lineRule="auto"/>
            </w:pPr>
            <w:r>
              <w:t>Lat</w:t>
            </w:r>
            <w:r w:rsidRPr="00DF1EEC">
              <w:t xml:space="preserve">: </w:t>
            </w:r>
            <w:r>
              <w:t>giá trị vĩ độ của vị trí hiện tại</w:t>
            </w:r>
          </w:p>
          <w:p w:rsidR="00444F8C" w:rsidRDefault="00444F8C" w:rsidP="005524E1">
            <w:pPr>
              <w:pStyle w:val="ListParagraph"/>
              <w:numPr>
                <w:ilvl w:val="0"/>
                <w:numId w:val="11"/>
              </w:numPr>
              <w:spacing w:after="60" w:line="360" w:lineRule="auto"/>
            </w:pPr>
            <w:r>
              <w:t>Long: giá trị kinh độ của vị trí hiện tại</w:t>
            </w:r>
          </w:p>
          <w:p w:rsidR="00444F8C" w:rsidRPr="00DF1EEC" w:rsidRDefault="00444F8C" w:rsidP="005524E1">
            <w:pPr>
              <w:pStyle w:val="ListParagraph"/>
              <w:numPr>
                <w:ilvl w:val="0"/>
                <w:numId w:val="11"/>
              </w:numPr>
              <w:spacing w:after="60" w:line="360" w:lineRule="auto"/>
            </w:pPr>
            <w:r>
              <w:t>Distance: giá trị bán kính để lấy các điểm kẹt xe tính từ vị trí hiện tại (được tính theo đơn vị km)</w:t>
            </w:r>
          </w:p>
          <w:p w:rsidR="00444F8C" w:rsidRPr="00DF1EEC" w:rsidRDefault="00444F8C" w:rsidP="005524E1">
            <w:pPr>
              <w:pStyle w:val="ListParagraph"/>
              <w:numPr>
                <w:ilvl w:val="0"/>
                <w:numId w:val="10"/>
              </w:numPr>
              <w:spacing w:after="60" w:line="360" w:lineRule="auto"/>
            </w:pPr>
            <w:r w:rsidRPr="00DF1EEC">
              <w:t xml:space="preserve">Kết quả trả về: </w:t>
            </w:r>
          </w:p>
          <w:p w:rsidR="00444F8C" w:rsidRDefault="000E5048" w:rsidP="005524E1">
            <w:pPr>
              <w:pStyle w:val="ListParagraph"/>
              <w:numPr>
                <w:ilvl w:val="0"/>
                <w:numId w:val="87"/>
              </w:numPr>
              <w:autoSpaceDE w:val="0"/>
              <w:autoSpaceDN w:val="0"/>
              <w:adjustRightInd w:val="0"/>
              <w:spacing w:line="360" w:lineRule="auto"/>
              <w:ind w:left="732"/>
            </w:pPr>
            <w:r>
              <w:t>c</w:t>
            </w:r>
            <w:r w:rsidR="00F1353C">
              <w:t>ode:</w:t>
            </w:r>
          </w:p>
          <w:p w:rsidR="00F1353C" w:rsidRDefault="00F1353C" w:rsidP="005524E1">
            <w:pPr>
              <w:pStyle w:val="ListParagraph"/>
              <w:numPr>
                <w:ilvl w:val="0"/>
                <w:numId w:val="88"/>
              </w:numPr>
              <w:autoSpaceDE w:val="0"/>
              <w:autoSpaceDN w:val="0"/>
              <w:adjustRightInd w:val="0"/>
              <w:spacing w:line="360" w:lineRule="auto"/>
              <w:ind w:left="1092"/>
            </w:pPr>
            <w:r>
              <w:t xml:space="preserve">1: </w:t>
            </w:r>
            <w:r w:rsidR="000E5048">
              <w:t>Nếu cố lỗi xảy ra</w:t>
            </w:r>
          </w:p>
          <w:p w:rsidR="000E5048" w:rsidRDefault="000E5048" w:rsidP="005524E1">
            <w:pPr>
              <w:pStyle w:val="ListParagraph"/>
              <w:numPr>
                <w:ilvl w:val="0"/>
                <w:numId w:val="88"/>
              </w:numPr>
              <w:autoSpaceDE w:val="0"/>
              <w:autoSpaceDN w:val="0"/>
              <w:adjustRightInd w:val="0"/>
              <w:spacing w:line="360" w:lineRule="auto"/>
              <w:ind w:left="1092"/>
            </w:pPr>
            <w:r>
              <w:t>-1: Lấy danh sách thành công</w:t>
            </w:r>
          </w:p>
          <w:p w:rsidR="000E5048" w:rsidRDefault="000E5048" w:rsidP="005524E1">
            <w:pPr>
              <w:pStyle w:val="ListParagraph"/>
              <w:numPr>
                <w:ilvl w:val="0"/>
                <w:numId w:val="87"/>
              </w:numPr>
              <w:autoSpaceDE w:val="0"/>
              <w:autoSpaceDN w:val="0"/>
              <w:adjustRightInd w:val="0"/>
              <w:spacing w:line="360" w:lineRule="auto"/>
            </w:pPr>
            <w:r>
              <w:t>data: Danh sách điểm kẹ</w:t>
            </w:r>
            <w:r w:rsidR="00FC55D1">
              <w:t>t xe (nếu code là -1)</w:t>
            </w:r>
          </w:p>
        </w:tc>
      </w:tr>
      <w:tr w:rsidR="000B7DF8" w:rsidRPr="00DF1EEC" w:rsidTr="0005631A">
        <w:trPr>
          <w:tblHeader/>
        </w:trPr>
        <w:tc>
          <w:tcPr>
            <w:tcW w:w="708" w:type="dxa"/>
          </w:tcPr>
          <w:p w:rsidR="000B7DF8" w:rsidRPr="00DF1EEC" w:rsidRDefault="009D65B8" w:rsidP="00843894">
            <w:pPr>
              <w:spacing w:after="60" w:line="360" w:lineRule="auto"/>
              <w:jc w:val="center"/>
            </w:pPr>
            <w:r>
              <w:lastRenderedPageBreak/>
              <w:t>2</w:t>
            </w:r>
          </w:p>
        </w:tc>
        <w:tc>
          <w:tcPr>
            <w:tcW w:w="8310" w:type="dxa"/>
          </w:tcPr>
          <w:p w:rsidR="000B7DF8" w:rsidRPr="00DF1EEC" w:rsidRDefault="000B7DF8" w:rsidP="002B59A1">
            <w:pPr>
              <w:autoSpaceDE w:val="0"/>
              <w:autoSpaceDN w:val="0"/>
              <w:adjustRightInd w:val="0"/>
              <w:spacing w:line="360" w:lineRule="auto"/>
            </w:pPr>
            <w:r>
              <w:t>upload</w:t>
            </w:r>
          </w:p>
          <w:p w:rsidR="000B7DF8" w:rsidRPr="00DF1EEC" w:rsidRDefault="000B7DF8" w:rsidP="005524E1">
            <w:pPr>
              <w:pStyle w:val="ListParagraph"/>
              <w:numPr>
                <w:ilvl w:val="0"/>
                <w:numId w:val="10"/>
              </w:numPr>
              <w:spacing w:after="60" w:line="360" w:lineRule="auto"/>
            </w:pPr>
            <w:r w:rsidRPr="00DF1EEC">
              <w:rPr>
                <w:b/>
              </w:rPr>
              <w:t>Ý nghĩa hàm:</w:t>
            </w:r>
            <w:r w:rsidRPr="00DF1EEC">
              <w:t xml:space="preserve"> </w:t>
            </w:r>
            <w:r>
              <w:t>Gửi thông tin kẹt xe (bao gồm nhận xét và các dữ liệu đa phương tiện) lên server tại vị trí hiện tại của thiết bị</w:t>
            </w:r>
          </w:p>
          <w:p w:rsidR="000B7DF8" w:rsidRPr="00DF1EEC" w:rsidRDefault="000B7DF8" w:rsidP="005524E1">
            <w:pPr>
              <w:pStyle w:val="ListParagraph"/>
              <w:numPr>
                <w:ilvl w:val="0"/>
                <w:numId w:val="10"/>
              </w:numPr>
              <w:spacing w:after="60" w:line="360" w:lineRule="auto"/>
            </w:pPr>
            <w:r w:rsidRPr="00DF1EEC">
              <w:t xml:space="preserve">Phương thức : </w:t>
            </w:r>
            <w:r>
              <w:t>POST</w:t>
            </w:r>
          </w:p>
          <w:p w:rsidR="000B7DF8" w:rsidRPr="00DF1EEC" w:rsidRDefault="000B7DF8" w:rsidP="005524E1">
            <w:pPr>
              <w:pStyle w:val="ListParagraph"/>
              <w:numPr>
                <w:ilvl w:val="0"/>
                <w:numId w:val="10"/>
              </w:numPr>
              <w:spacing w:after="60" w:line="360" w:lineRule="auto"/>
            </w:pPr>
            <w:r w:rsidRPr="00DF1EEC">
              <w:t>Đầu vào :</w:t>
            </w:r>
          </w:p>
          <w:p w:rsidR="000B7DF8" w:rsidRDefault="000B7DF8" w:rsidP="005524E1">
            <w:pPr>
              <w:pStyle w:val="ListParagraph"/>
              <w:numPr>
                <w:ilvl w:val="0"/>
                <w:numId w:val="11"/>
              </w:numPr>
              <w:spacing w:after="60" w:line="360" w:lineRule="auto"/>
            </w:pPr>
            <w:r>
              <w:t>Latitude</w:t>
            </w:r>
            <w:r w:rsidRPr="00DF1EEC">
              <w:t xml:space="preserve">: </w:t>
            </w:r>
            <w:r>
              <w:t>giá trị vĩ độ tại vị trí hiện tại của thiết bị</w:t>
            </w:r>
          </w:p>
          <w:p w:rsidR="000B7DF8" w:rsidRDefault="000B7DF8" w:rsidP="005524E1">
            <w:pPr>
              <w:pStyle w:val="ListParagraph"/>
              <w:numPr>
                <w:ilvl w:val="0"/>
                <w:numId w:val="11"/>
              </w:numPr>
              <w:spacing w:after="60" w:line="360" w:lineRule="auto"/>
            </w:pPr>
            <w:r>
              <w:t>Longitude: giá trị kinh độ tại vị trí hiện tại của thiết bị</w:t>
            </w:r>
          </w:p>
          <w:p w:rsidR="000B7DF8" w:rsidRDefault="000B7DF8" w:rsidP="005524E1">
            <w:pPr>
              <w:pStyle w:val="ListParagraph"/>
              <w:numPr>
                <w:ilvl w:val="0"/>
                <w:numId w:val="11"/>
              </w:numPr>
              <w:spacing w:after="60" w:line="360" w:lineRule="auto"/>
            </w:pPr>
            <w:r>
              <w:t>Density: mức độ kẹt xe tại vị trí hiện tại</w:t>
            </w:r>
          </w:p>
          <w:p w:rsidR="000B7DF8" w:rsidRDefault="000B7DF8" w:rsidP="005524E1">
            <w:pPr>
              <w:pStyle w:val="ListParagraph"/>
              <w:numPr>
                <w:ilvl w:val="0"/>
                <w:numId w:val="11"/>
              </w:numPr>
              <w:spacing w:after="60" w:line="360" w:lineRule="auto"/>
            </w:pPr>
            <w:r>
              <w:t xml:space="preserve">PhotoURL: liên kết đến hình ảnh tại điểm kẹt xe </w:t>
            </w:r>
          </w:p>
          <w:p w:rsidR="000B7DF8" w:rsidRDefault="000B7DF8" w:rsidP="005524E1">
            <w:pPr>
              <w:pStyle w:val="ListParagraph"/>
              <w:numPr>
                <w:ilvl w:val="0"/>
                <w:numId w:val="11"/>
              </w:numPr>
              <w:spacing w:after="60" w:line="360" w:lineRule="auto"/>
            </w:pPr>
            <w:r>
              <w:t>AudioURL: liên kết đến âm thanh tại điểm kẹt xe</w:t>
            </w:r>
          </w:p>
          <w:p w:rsidR="000B7DF8" w:rsidRDefault="000B7DF8" w:rsidP="005524E1">
            <w:pPr>
              <w:pStyle w:val="ListParagraph"/>
              <w:numPr>
                <w:ilvl w:val="0"/>
                <w:numId w:val="11"/>
              </w:numPr>
              <w:spacing w:after="60" w:line="360" w:lineRule="auto"/>
            </w:pPr>
            <w:r>
              <w:t xml:space="preserve">VideoURL: liên kết đến video tại điểm kẹt xe </w:t>
            </w:r>
          </w:p>
          <w:p w:rsidR="000B7DF8" w:rsidRDefault="000B7DF8" w:rsidP="005524E1">
            <w:pPr>
              <w:pStyle w:val="ListParagraph"/>
              <w:numPr>
                <w:ilvl w:val="0"/>
                <w:numId w:val="11"/>
              </w:numPr>
              <w:spacing w:after="60" w:line="360" w:lineRule="auto"/>
            </w:pPr>
            <w:r>
              <w:t>Description: Nhận xét của người dùng (Cộng tác viên) tại điểm kẹt xe</w:t>
            </w:r>
          </w:p>
          <w:p w:rsidR="000B7DF8" w:rsidRDefault="000B7DF8" w:rsidP="005524E1">
            <w:pPr>
              <w:pStyle w:val="ListParagraph"/>
              <w:numPr>
                <w:ilvl w:val="0"/>
                <w:numId w:val="11"/>
              </w:numPr>
              <w:spacing w:after="60" w:line="360" w:lineRule="auto"/>
            </w:pPr>
            <w:r>
              <w:t>Address: địa chỉ tại điểm kẹt xe</w:t>
            </w:r>
          </w:p>
          <w:p w:rsidR="000B7DF8" w:rsidRDefault="000B7DF8" w:rsidP="005524E1">
            <w:pPr>
              <w:pStyle w:val="ListParagraph"/>
              <w:numPr>
                <w:ilvl w:val="0"/>
                <w:numId w:val="11"/>
              </w:numPr>
              <w:spacing w:after="60" w:line="360" w:lineRule="auto"/>
            </w:pPr>
            <w:r>
              <w:t>UserID: ID của Cộng tác viên cung cấp thông tin</w:t>
            </w:r>
          </w:p>
          <w:p w:rsidR="000B7DF8" w:rsidRPr="00DF1EEC" w:rsidRDefault="000B7DF8" w:rsidP="005524E1">
            <w:pPr>
              <w:pStyle w:val="ListParagraph"/>
              <w:numPr>
                <w:ilvl w:val="0"/>
                <w:numId w:val="10"/>
              </w:numPr>
              <w:spacing w:after="60" w:line="360" w:lineRule="auto"/>
            </w:pPr>
            <w:r w:rsidRPr="00DF1EEC">
              <w:t xml:space="preserve">Kết quả trả về: </w:t>
            </w:r>
          </w:p>
          <w:p w:rsidR="000B7DF8" w:rsidRDefault="000B7DF8" w:rsidP="005524E1">
            <w:pPr>
              <w:pStyle w:val="ListParagraph"/>
              <w:numPr>
                <w:ilvl w:val="1"/>
                <w:numId w:val="10"/>
              </w:numPr>
              <w:spacing w:after="60" w:line="360" w:lineRule="auto"/>
            </w:pPr>
            <w:r>
              <w:t xml:space="preserve">Code: </w:t>
            </w:r>
          </w:p>
          <w:p w:rsidR="000B7DF8" w:rsidRDefault="000B7DF8" w:rsidP="005524E1">
            <w:pPr>
              <w:pStyle w:val="ListParagraph"/>
              <w:numPr>
                <w:ilvl w:val="0"/>
                <w:numId w:val="12"/>
              </w:numPr>
              <w:spacing w:after="60" w:line="360" w:lineRule="auto"/>
              <w:ind w:left="1452"/>
            </w:pPr>
            <w:r>
              <w:t>1: Nếu xảy ra lỗi</w:t>
            </w:r>
          </w:p>
          <w:p w:rsidR="000B7DF8" w:rsidRDefault="000B7DF8" w:rsidP="005524E1">
            <w:pPr>
              <w:pStyle w:val="ListParagraph"/>
              <w:numPr>
                <w:ilvl w:val="0"/>
                <w:numId w:val="12"/>
              </w:numPr>
              <w:autoSpaceDE w:val="0"/>
              <w:autoSpaceDN w:val="0"/>
              <w:adjustRightInd w:val="0"/>
              <w:spacing w:line="360" w:lineRule="auto"/>
              <w:ind w:left="1452"/>
            </w:pPr>
            <w:r>
              <w:t>-1: Thành công</w:t>
            </w:r>
          </w:p>
        </w:tc>
      </w:tr>
      <w:tr w:rsidR="00467094" w:rsidRPr="00DF1EEC" w:rsidTr="0005631A">
        <w:trPr>
          <w:tblHeader/>
        </w:trPr>
        <w:tc>
          <w:tcPr>
            <w:tcW w:w="708" w:type="dxa"/>
          </w:tcPr>
          <w:p w:rsidR="00467094" w:rsidRPr="00DF1EEC" w:rsidRDefault="009D65B8" w:rsidP="00843894">
            <w:pPr>
              <w:spacing w:after="60" w:line="360" w:lineRule="auto"/>
              <w:jc w:val="center"/>
            </w:pPr>
            <w:r>
              <w:lastRenderedPageBreak/>
              <w:t>3</w:t>
            </w:r>
          </w:p>
        </w:tc>
        <w:tc>
          <w:tcPr>
            <w:tcW w:w="8310" w:type="dxa"/>
          </w:tcPr>
          <w:p w:rsidR="00467094" w:rsidRPr="006A758C" w:rsidRDefault="00467094" w:rsidP="002B59A1">
            <w:pPr>
              <w:autoSpaceDE w:val="0"/>
              <w:autoSpaceDN w:val="0"/>
              <w:adjustRightInd w:val="0"/>
              <w:spacing w:line="360" w:lineRule="auto"/>
            </w:pPr>
            <w:r>
              <w:t>getPartner</w:t>
            </w:r>
            <w:r w:rsidRPr="006A758C">
              <w:t>Info</w:t>
            </w:r>
          </w:p>
          <w:p w:rsidR="00467094" w:rsidRPr="00DF1EEC" w:rsidRDefault="00467094" w:rsidP="005524E1">
            <w:pPr>
              <w:pStyle w:val="ListParagraph"/>
              <w:numPr>
                <w:ilvl w:val="0"/>
                <w:numId w:val="10"/>
              </w:numPr>
              <w:spacing w:after="60" w:line="360" w:lineRule="auto"/>
            </w:pPr>
            <w:r w:rsidRPr="00DF1EEC">
              <w:rPr>
                <w:b/>
              </w:rPr>
              <w:t xml:space="preserve">Ý nghĩa hàm: </w:t>
            </w:r>
            <w:r>
              <w:t>Lấy thông tin của Cộng tác viên</w:t>
            </w:r>
          </w:p>
          <w:p w:rsidR="00467094" w:rsidRPr="00DF1EEC" w:rsidRDefault="00467094" w:rsidP="005524E1">
            <w:pPr>
              <w:pStyle w:val="ListParagraph"/>
              <w:numPr>
                <w:ilvl w:val="0"/>
                <w:numId w:val="10"/>
              </w:numPr>
              <w:spacing w:after="60" w:line="360" w:lineRule="auto"/>
            </w:pPr>
            <w:r w:rsidRPr="00DF1EEC">
              <w:t xml:space="preserve">Phương thức : </w:t>
            </w:r>
            <w:r>
              <w:t>POST</w:t>
            </w:r>
          </w:p>
          <w:p w:rsidR="00467094" w:rsidRPr="00DF1EEC" w:rsidRDefault="00467094" w:rsidP="005524E1">
            <w:pPr>
              <w:pStyle w:val="ListParagraph"/>
              <w:numPr>
                <w:ilvl w:val="0"/>
                <w:numId w:val="10"/>
              </w:numPr>
              <w:spacing w:after="60" w:line="360" w:lineRule="auto"/>
            </w:pPr>
            <w:r w:rsidRPr="00DF1EEC">
              <w:t>Đầu vào :</w:t>
            </w:r>
          </w:p>
          <w:p w:rsidR="00467094" w:rsidRPr="00DF1EEC" w:rsidRDefault="00467094" w:rsidP="005524E1">
            <w:pPr>
              <w:pStyle w:val="ListParagraph"/>
              <w:numPr>
                <w:ilvl w:val="0"/>
                <w:numId w:val="11"/>
              </w:numPr>
              <w:spacing w:after="60" w:line="360" w:lineRule="auto"/>
            </w:pPr>
            <w:r w:rsidRPr="00DF1EEC">
              <w:t>userI</w:t>
            </w:r>
            <w:r>
              <w:t>D</w:t>
            </w:r>
            <w:r w:rsidRPr="00DF1EEC">
              <w:t xml:space="preserve">: </w:t>
            </w:r>
            <w:r>
              <w:t>ID của Cộng tác viên</w:t>
            </w:r>
          </w:p>
          <w:p w:rsidR="00467094" w:rsidRPr="00DF1EEC" w:rsidRDefault="00467094" w:rsidP="005524E1">
            <w:pPr>
              <w:pStyle w:val="ListParagraph"/>
              <w:numPr>
                <w:ilvl w:val="0"/>
                <w:numId w:val="10"/>
              </w:numPr>
              <w:spacing w:after="60" w:line="360" w:lineRule="auto"/>
            </w:pPr>
            <w:r w:rsidRPr="00DF1EEC">
              <w:t xml:space="preserve">Kết quả trả về: </w:t>
            </w:r>
          </w:p>
          <w:p w:rsidR="00467094" w:rsidRDefault="00467094" w:rsidP="005524E1">
            <w:pPr>
              <w:pStyle w:val="ListParagraph"/>
              <w:numPr>
                <w:ilvl w:val="1"/>
                <w:numId w:val="10"/>
              </w:numPr>
              <w:spacing w:after="60" w:line="360" w:lineRule="auto"/>
            </w:pPr>
            <w:r>
              <w:t>code:</w:t>
            </w:r>
          </w:p>
          <w:p w:rsidR="00467094" w:rsidRDefault="00467094" w:rsidP="005524E1">
            <w:pPr>
              <w:pStyle w:val="ListParagraph"/>
              <w:numPr>
                <w:ilvl w:val="0"/>
                <w:numId w:val="13"/>
              </w:numPr>
              <w:spacing w:after="60" w:line="360" w:lineRule="auto"/>
              <w:ind w:left="1452"/>
            </w:pPr>
            <w:r>
              <w:t>1: nếu không tìm thấy thông tin hoặc xảy ra lỗi</w:t>
            </w:r>
          </w:p>
          <w:p w:rsidR="00467094" w:rsidRDefault="00467094" w:rsidP="005524E1">
            <w:pPr>
              <w:pStyle w:val="ListParagraph"/>
              <w:numPr>
                <w:ilvl w:val="0"/>
                <w:numId w:val="13"/>
              </w:numPr>
              <w:spacing w:after="60" w:line="360" w:lineRule="auto"/>
              <w:ind w:left="1452"/>
            </w:pPr>
            <w:r>
              <w:t>-1: nếu thành công</w:t>
            </w:r>
          </w:p>
          <w:p w:rsidR="00467094" w:rsidRDefault="00467094" w:rsidP="005524E1">
            <w:pPr>
              <w:pStyle w:val="ListParagraph"/>
              <w:numPr>
                <w:ilvl w:val="0"/>
                <w:numId w:val="87"/>
              </w:numPr>
              <w:autoSpaceDE w:val="0"/>
              <w:autoSpaceDN w:val="0"/>
              <w:adjustRightInd w:val="0"/>
              <w:spacing w:line="360" w:lineRule="auto"/>
              <w:ind w:left="1092"/>
            </w:pPr>
            <w:r>
              <w:t>data: thông tin Cộng tác viên trong trường hợp thành công.</w:t>
            </w:r>
          </w:p>
        </w:tc>
      </w:tr>
      <w:tr w:rsidR="00AA357E" w:rsidRPr="00DF1EEC" w:rsidTr="0005631A">
        <w:trPr>
          <w:tblHeader/>
        </w:trPr>
        <w:tc>
          <w:tcPr>
            <w:tcW w:w="708" w:type="dxa"/>
          </w:tcPr>
          <w:p w:rsidR="00AA357E" w:rsidRPr="00DF1EEC" w:rsidRDefault="009D65B8" w:rsidP="00843894">
            <w:pPr>
              <w:spacing w:after="60" w:line="360" w:lineRule="auto"/>
              <w:jc w:val="center"/>
            </w:pPr>
            <w:r>
              <w:t>4</w:t>
            </w:r>
          </w:p>
        </w:tc>
        <w:tc>
          <w:tcPr>
            <w:tcW w:w="8310" w:type="dxa"/>
          </w:tcPr>
          <w:p w:rsidR="00AA357E" w:rsidRPr="00DF1EEC" w:rsidRDefault="00AA357E" w:rsidP="002B59A1">
            <w:pPr>
              <w:autoSpaceDE w:val="0"/>
              <w:autoSpaceDN w:val="0"/>
              <w:adjustRightInd w:val="0"/>
              <w:spacing w:line="360" w:lineRule="auto"/>
            </w:pPr>
            <w:r>
              <w:t>findPath</w:t>
            </w:r>
          </w:p>
          <w:p w:rsidR="00AA357E" w:rsidRPr="00DF1EEC" w:rsidRDefault="00AA357E" w:rsidP="005524E1">
            <w:pPr>
              <w:pStyle w:val="ListParagraph"/>
              <w:numPr>
                <w:ilvl w:val="0"/>
                <w:numId w:val="10"/>
              </w:numPr>
              <w:spacing w:after="60" w:line="360" w:lineRule="auto"/>
            </w:pPr>
            <w:r w:rsidRPr="00DF1EEC">
              <w:rPr>
                <w:b/>
              </w:rPr>
              <w:t xml:space="preserve">Ý nghĩa hàm: </w:t>
            </w:r>
            <w:r>
              <w:t>tìm kiếm đường đi giữa hai điểm</w:t>
            </w:r>
          </w:p>
          <w:p w:rsidR="00AA357E" w:rsidRPr="00DF1EEC" w:rsidRDefault="00AA357E" w:rsidP="005524E1">
            <w:pPr>
              <w:pStyle w:val="ListParagraph"/>
              <w:numPr>
                <w:ilvl w:val="0"/>
                <w:numId w:val="10"/>
              </w:numPr>
              <w:spacing w:after="60" w:line="360" w:lineRule="auto"/>
            </w:pPr>
            <w:r w:rsidRPr="00DF1EEC">
              <w:t xml:space="preserve">Phương thức : </w:t>
            </w:r>
            <w:r>
              <w:t>POST</w:t>
            </w:r>
          </w:p>
          <w:p w:rsidR="00AA357E" w:rsidRPr="00DF1EEC" w:rsidRDefault="00AA357E" w:rsidP="005524E1">
            <w:pPr>
              <w:pStyle w:val="ListParagraph"/>
              <w:numPr>
                <w:ilvl w:val="0"/>
                <w:numId w:val="10"/>
              </w:numPr>
              <w:spacing w:after="60" w:line="360" w:lineRule="auto"/>
            </w:pPr>
            <w:r w:rsidRPr="00DF1EEC">
              <w:t>Đầu vào :</w:t>
            </w:r>
          </w:p>
          <w:p w:rsidR="00AA357E" w:rsidRPr="00DF1EEC" w:rsidRDefault="00AA357E" w:rsidP="005524E1">
            <w:pPr>
              <w:pStyle w:val="ListParagraph"/>
              <w:numPr>
                <w:ilvl w:val="0"/>
                <w:numId w:val="11"/>
              </w:numPr>
              <w:spacing w:after="60" w:line="360" w:lineRule="auto"/>
            </w:pPr>
            <w:r>
              <w:t>origin</w:t>
            </w:r>
            <w:r w:rsidRPr="00DF1EEC">
              <w:t xml:space="preserve">: </w:t>
            </w:r>
            <w:r>
              <w:t>vị trí tại điểm đầu</w:t>
            </w:r>
          </w:p>
          <w:p w:rsidR="00AA357E" w:rsidRPr="00DF1EEC" w:rsidRDefault="00AA357E" w:rsidP="005524E1">
            <w:pPr>
              <w:pStyle w:val="ListParagraph"/>
              <w:numPr>
                <w:ilvl w:val="0"/>
                <w:numId w:val="11"/>
              </w:numPr>
              <w:spacing w:after="60" w:line="360" w:lineRule="auto"/>
            </w:pPr>
            <w:r>
              <w:t>destination</w:t>
            </w:r>
            <w:r w:rsidRPr="00DF1EEC">
              <w:t xml:space="preserve">: </w:t>
            </w:r>
            <w:r>
              <w:t>vị trí tại điểm cuối</w:t>
            </w:r>
          </w:p>
          <w:p w:rsidR="00AA357E" w:rsidRPr="00DF1EEC" w:rsidRDefault="00AA357E" w:rsidP="005524E1">
            <w:pPr>
              <w:pStyle w:val="ListParagraph"/>
              <w:numPr>
                <w:ilvl w:val="0"/>
                <w:numId w:val="10"/>
              </w:numPr>
              <w:spacing w:after="60" w:line="360" w:lineRule="auto"/>
            </w:pPr>
            <w:r w:rsidRPr="00DF1EEC">
              <w:t xml:space="preserve">Kết quả trả về: </w:t>
            </w:r>
          </w:p>
          <w:p w:rsidR="00AA357E" w:rsidRDefault="00AA357E" w:rsidP="005524E1">
            <w:pPr>
              <w:pStyle w:val="ListParagraph"/>
              <w:numPr>
                <w:ilvl w:val="1"/>
                <w:numId w:val="10"/>
              </w:numPr>
              <w:spacing w:after="60" w:line="360" w:lineRule="auto"/>
            </w:pPr>
            <w:r>
              <w:t>code:</w:t>
            </w:r>
          </w:p>
          <w:p w:rsidR="00AA357E" w:rsidRDefault="00AA357E" w:rsidP="005524E1">
            <w:pPr>
              <w:pStyle w:val="ListParagraph"/>
              <w:numPr>
                <w:ilvl w:val="0"/>
                <w:numId w:val="13"/>
              </w:numPr>
              <w:spacing w:after="60" w:line="360" w:lineRule="auto"/>
              <w:ind w:left="1452"/>
            </w:pPr>
            <w:r>
              <w:t>1: nếu không tìm thấy thông tin hoặc xảy ra lỗi</w:t>
            </w:r>
          </w:p>
          <w:p w:rsidR="00AA357E" w:rsidRDefault="00AA357E" w:rsidP="005524E1">
            <w:pPr>
              <w:pStyle w:val="ListParagraph"/>
              <w:numPr>
                <w:ilvl w:val="0"/>
                <w:numId w:val="13"/>
              </w:numPr>
              <w:spacing w:after="60" w:line="360" w:lineRule="auto"/>
              <w:ind w:left="1452"/>
            </w:pPr>
            <w:r>
              <w:t>-1: nếu thành công</w:t>
            </w:r>
          </w:p>
          <w:p w:rsidR="00AA357E" w:rsidRDefault="00AA357E" w:rsidP="005524E1">
            <w:pPr>
              <w:pStyle w:val="ListParagraph"/>
              <w:numPr>
                <w:ilvl w:val="0"/>
                <w:numId w:val="87"/>
              </w:numPr>
              <w:autoSpaceDE w:val="0"/>
              <w:autoSpaceDN w:val="0"/>
              <w:adjustRightInd w:val="0"/>
              <w:spacing w:line="360" w:lineRule="auto"/>
              <w:ind w:left="1092"/>
            </w:pPr>
            <w:r>
              <w:t>data: đường đi từ điểm đầu đến điểm cuối nếu thành công.</w:t>
            </w:r>
          </w:p>
        </w:tc>
      </w:tr>
      <w:tr w:rsidR="002B59A1" w:rsidRPr="00DF1EEC" w:rsidTr="0005631A">
        <w:trPr>
          <w:tblHeader/>
        </w:trPr>
        <w:tc>
          <w:tcPr>
            <w:tcW w:w="708" w:type="dxa"/>
          </w:tcPr>
          <w:p w:rsidR="002B59A1" w:rsidRPr="00DF1EEC" w:rsidRDefault="009D65B8" w:rsidP="00843894">
            <w:pPr>
              <w:spacing w:after="60" w:line="360" w:lineRule="auto"/>
              <w:jc w:val="center"/>
            </w:pPr>
            <w:r>
              <w:lastRenderedPageBreak/>
              <w:t>5</w:t>
            </w:r>
          </w:p>
        </w:tc>
        <w:tc>
          <w:tcPr>
            <w:tcW w:w="8310" w:type="dxa"/>
          </w:tcPr>
          <w:p w:rsidR="002B59A1" w:rsidRPr="00DF1EEC" w:rsidRDefault="002B59A1" w:rsidP="002B59A1">
            <w:pPr>
              <w:autoSpaceDE w:val="0"/>
              <w:autoSpaceDN w:val="0"/>
              <w:adjustRightInd w:val="0"/>
              <w:spacing w:line="360" w:lineRule="auto"/>
            </w:pPr>
            <w:r>
              <w:t>registerPartner</w:t>
            </w:r>
          </w:p>
          <w:p w:rsidR="002B59A1" w:rsidRPr="00DF1EEC" w:rsidRDefault="002B59A1" w:rsidP="005524E1">
            <w:pPr>
              <w:pStyle w:val="ListParagraph"/>
              <w:numPr>
                <w:ilvl w:val="0"/>
                <w:numId w:val="10"/>
              </w:numPr>
              <w:spacing w:after="60" w:line="360" w:lineRule="auto"/>
            </w:pPr>
            <w:r w:rsidRPr="00DF1EEC">
              <w:rPr>
                <w:b/>
              </w:rPr>
              <w:t xml:space="preserve">Ý nghĩa hàm: </w:t>
            </w:r>
            <w:r>
              <w:t>đăng ký trở thành Cộng tác viên</w:t>
            </w:r>
          </w:p>
          <w:p w:rsidR="002B59A1" w:rsidRPr="00DF1EEC" w:rsidRDefault="002B59A1" w:rsidP="005524E1">
            <w:pPr>
              <w:pStyle w:val="ListParagraph"/>
              <w:numPr>
                <w:ilvl w:val="0"/>
                <w:numId w:val="10"/>
              </w:numPr>
              <w:spacing w:after="60" w:line="360" w:lineRule="auto"/>
            </w:pPr>
            <w:r w:rsidRPr="00DF1EEC">
              <w:t xml:space="preserve">Phương thức : </w:t>
            </w:r>
            <w:r>
              <w:t>POST</w:t>
            </w:r>
          </w:p>
          <w:p w:rsidR="002B59A1" w:rsidRPr="00DF1EEC" w:rsidRDefault="002B59A1" w:rsidP="005524E1">
            <w:pPr>
              <w:pStyle w:val="ListParagraph"/>
              <w:numPr>
                <w:ilvl w:val="0"/>
                <w:numId w:val="10"/>
              </w:numPr>
              <w:spacing w:after="60" w:line="360" w:lineRule="auto"/>
            </w:pPr>
            <w:r w:rsidRPr="00DF1EEC">
              <w:t>Đầu vào :</w:t>
            </w:r>
          </w:p>
          <w:p w:rsidR="002B59A1" w:rsidRPr="00DF1EEC" w:rsidRDefault="002B59A1" w:rsidP="005524E1">
            <w:pPr>
              <w:pStyle w:val="ListParagraph"/>
              <w:numPr>
                <w:ilvl w:val="0"/>
                <w:numId w:val="11"/>
              </w:numPr>
              <w:spacing w:after="60" w:line="360" w:lineRule="auto"/>
            </w:pPr>
            <w:r>
              <w:t>name</w:t>
            </w:r>
            <w:r w:rsidRPr="00DF1EEC">
              <w:t xml:space="preserve">: </w:t>
            </w:r>
            <w:r>
              <w:t>tên người đăng ký</w:t>
            </w:r>
            <w:r w:rsidRPr="00DF1EEC">
              <w:t xml:space="preserve">  </w:t>
            </w:r>
          </w:p>
          <w:p w:rsidR="002B59A1" w:rsidRPr="00DF1EEC" w:rsidRDefault="002B59A1" w:rsidP="005524E1">
            <w:pPr>
              <w:pStyle w:val="ListParagraph"/>
              <w:numPr>
                <w:ilvl w:val="0"/>
                <w:numId w:val="11"/>
              </w:numPr>
              <w:spacing w:after="60" w:line="360" w:lineRule="auto"/>
            </w:pPr>
            <w:r>
              <w:t>phone</w:t>
            </w:r>
            <w:r w:rsidRPr="00DF1EEC">
              <w:t xml:space="preserve">: </w:t>
            </w:r>
            <w:r>
              <w:t>số điện thoại người đăng ký</w:t>
            </w:r>
          </w:p>
          <w:p w:rsidR="002B59A1" w:rsidRDefault="002B59A1" w:rsidP="005524E1">
            <w:pPr>
              <w:pStyle w:val="ListParagraph"/>
              <w:numPr>
                <w:ilvl w:val="0"/>
                <w:numId w:val="10"/>
              </w:numPr>
              <w:spacing w:after="60" w:line="360" w:lineRule="auto"/>
            </w:pPr>
            <w:r>
              <w:t>Xử lý thêm: sau khi nhận được thông tin, hệ thống sẽ gửi thông tin lên Tổng đài tin nhắn sau đó tổng đài sẽ gửi mã số kích hoạt đến số điện thoại đã đăng ký.</w:t>
            </w:r>
          </w:p>
          <w:p w:rsidR="002B59A1" w:rsidRPr="00DF1EEC" w:rsidRDefault="002B59A1" w:rsidP="005524E1">
            <w:pPr>
              <w:pStyle w:val="ListParagraph"/>
              <w:numPr>
                <w:ilvl w:val="0"/>
                <w:numId w:val="10"/>
              </w:numPr>
              <w:spacing w:after="60" w:line="360" w:lineRule="auto"/>
            </w:pPr>
            <w:r w:rsidRPr="00DF1EEC">
              <w:t xml:space="preserve">Kết quả trả về: </w:t>
            </w:r>
          </w:p>
          <w:p w:rsidR="002B59A1" w:rsidRPr="00040376" w:rsidRDefault="002B59A1" w:rsidP="005524E1">
            <w:pPr>
              <w:pStyle w:val="ListParagraph"/>
              <w:numPr>
                <w:ilvl w:val="1"/>
                <w:numId w:val="10"/>
              </w:numPr>
              <w:autoSpaceDE w:val="0"/>
              <w:autoSpaceDN w:val="0"/>
              <w:adjustRightInd w:val="0"/>
              <w:spacing w:after="60" w:line="360" w:lineRule="auto"/>
              <w:rPr>
                <w:color w:val="0000FF"/>
              </w:rPr>
            </w:pPr>
            <w:r>
              <w:t>Status:</w:t>
            </w:r>
          </w:p>
          <w:p w:rsidR="002B59A1" w:rsidRPr="00040376" w:rsidRDefault="002B59A1" w:rsidP="005524E1">
            <w:pPr>
              <w:pStyle w:val="ListParagraph"/>
              <w:numPr>
                <w:ilvl w:val="0"/>
                <w:numId w:val="18"/>
              </w:numPr>
              <w:autoSpaceDE w:val="0"/>
              <w:autoSpaceDN w:val="0"/>
              <w:adjustRightInd w:val="0"/>
              <w:spacing w:after="60" w:line="360" w:lineRule="auto"/>
              <w:rPr>
                <w:color w:val="0000FF"/>
              </w:rPr>
            </w:pPr>
            <w:r>
              <w:t>-1: Quá trình đăng ký thành công</w:t>
            </w:r>
          </w:p>
          <w:p w:rsidR="002B59A1" w:rsidRDefault="002B59A1" w:rsidP="005524E1">
            <w:pPr>
              <w:pStyle w:val="ListParagraph"/>
              <w:numPr>
                <w:ilvl w:val="0"/>
                <w:numId w:val="89"/>
              </w:numPr>
              <w:autoSpaceDE w:val="0"/>
              <w:autoSpaceDN w:val="0"/>
              <w:adjustRightInd w:val="0"/>
              <w:spacing w:line="360" w:lineRule="auto"/>
              <w:ind w:left="1812"/>
            </w:pPr>
            <w:r>
              <w:t>1: Không đủ tham số truyền vào</w:t>
            </w:r>
          </w:p>
        </w:tc>
      </w:tr>
      <w:tr w:rsidR="002B59A1" w:rsidRPr="00DF1EEC" w:rsidTr="0005631A">
        <w:trPr>
          <w:tblHeader/>
        </w:trPr>
        <w:tc>
          <w:tcPr>
            <w:tcW w:w="708" w:type="dxa"/>
          </w:tcPr>
          <w:p w:rsidR="002B59A1" w:rsidRPr="00DF1EEC" w:rsidRDefault="009D65B8" w:rsidP="00843894">
            <w:pPr>
              <w:spacing w:after="60" w:line="360" w:lineRule="auto"/>
              <w:jc w:val="center"/>
            </w:pPr>
            <w:r>
              <w:t>6</w:t>
            </w:r>
          </w:p>
        </w:tc>
        <w:tc>
          <w:tcPr>
            <w:tcW w:w="8310" w:type="dxa"/>
          </w:tcPr>
          <w:p w:rsidR="002B59A1" w:rsidRPr="00DF1EEC" w:rsidRDefault="002B59A1" w:rsidP="002B59A1">
            <w:pPr>
              <w:autoSpaceDE w:val="0"/>
              <w:autoSpaceDN w:val="0"/>
              <w:adjustRightInd w:val="0"/>
              <w:spacing w:line="360" w:lineRule="auto"/>
            </w:pPr>
            <w:r>
              <w:t>verifyUser</w:t>
            </w:r>
          </w:p>
          <w:p w:rsidR="002B59A1" w:rsidRPr="00DF1EEC" w:rsidRDefault="002B59A1" w:rsidP="005524E1">
            <w:pPr>
              <w:pStyle w:val="ListParagraph"/>
              <w:numPr>
                <w:ilvl w:val="0"/>
                <w:numId w:val="10"/>
              </w:numPr>
              <w:spacing w:after="60" w:line="360" w:lineRule="auto"/>
            </w:pPr>
            <w:r w:rsidRPr="00DF1EEC">
              <w:rPr>
                <w:b/>
              </w:rPr>
              <w:t xml:space="preserve">Ý nghĩa hàm: </w:t>
            </w:r>
            <w:r>
              <w:t>xác nhận tài khoản để trở thành Cộng tác viên</w:t>
            </w:r>
            <w:r w:rsidRPr="00DF1EEC">
              <w:t xml:space="preserve"> </w:t>
            </w:r>
          </w:p>
          <w:p w:rsidR="002B59A1" w:rsidRPr="00DF1EEC" w:rsidRDefault="002B59A1" w:rsidP="005524E1">
            <w:pPr>
              <w:pStyle w:val="ListParagraph"/>
              <w:numPr>
                <w:ilvl w:val="0"/>
                <w:numId w:val="10"/>
              </w:numPr>
              <w:spacing w:after="60" w:line="360" w:lineRule="auto"/>
            </w:pPr>
            <w:r w:rsidRPr="00DF1EEC">
              <w:t xml:space="preserve">Phương thức : </w:t>
            </w:r>
            <w:r>
              <w:t>POST</w:t>
            </w:r>
          </w:p>
          <w:p w:rsidR="002B59A1" w:rsidRPr="00DF1EEC" w:rsidRDefault="002B59A1" w:rsidP="005524E1">
            <w:pPr>
              <w:pStyle w:val="ListParagraph"/>
              <w:numPr>
                <w:ilvl w:val="0"/>
                <w:numId w:val="10"/>
              </w:numPr>
              <w:spacing w:after="60" w:line="360" w:lineRule="auto"/>
            </w:pPr>
            <w:r w:rsidRPr="00DF1EEC">
              <w:t>Đầu vào :</w:t>
            </w:r>
          </w:p>
          <w:p w:rsidR="002B59A1" w:rsidRPr="00DF1EEC" w:rsidRDefault="002B59A1" w:rsidP="005524E1">
            <w:pPr>
              <w:pStyle w:val="ListParagraph"/>
              <w:numPr>
                <w:ilvl w:val="0"/>
                <w:numId w:val="11"/>
              </w:numPr>
              <w:spacing w:after="60" w:line="360" w:lineRule="auto"/>
            </w:pPr>
            <w:r>
              <w:t>phone</w:t>
            </w:r>
            <w:r w:rsidRPr="00DF1EEC">
              <w:t xml:space="preserve">: </w:t>
            </w:r>
            <w:r>
              <w:t>số điện thoại</w:t>
            </w:r>
          </w:p>
          <w:p w:rsidR="002B59A1" w:rsidRPr="00DF1EEC" w:rsidRDefault="002B59A1" w:rsidP="005524E1">
            <w:pPr>
              <w:pStyle w:val="ListParagraph"/>
              <w:numPr>
                <w:ilvl w:val="0"/>
                <w:numId w:val="11"/>
              </w:numPr>
              <w:spacing w:after="60" w:line="360" w:lineRule="auto"/>
            </w:pPr>
            <w:r>
              <w:t>code: mã số kích hoạt để xác nhận tài khoản</w:t>
            </w:r>
          </w:p>
          <w:p w:rsidR="002B59A1" w:rsidRPr="00DF1EEC" w:rsidRDefault="002B59A1" w:rsidP="005524E1">
            <w:pPr>
              <w:pStyle w:val="ListParagraph"/>
              <w:numPr>
                <w:ilvl w:val="0"/>
                <w:numId w:val="10"/>
              </w:numPr>
              <w:spacing w:after="60" w:line="360" w:lineRule="auto"/>
            </w:pPr>
            <w:r w:rsidRPr="00DF1EEC">
              <w:t xml:space="preserve">Kết quả trả về: </w:t>
            </w:r>
          </w:p>
          <w:p w:rsidR="002B59A1" w:rsidRPr="00DF1EEC" w:rsidRDefault="002B59A1" w:rsidP="005524E1">
            <w:pPr>
              <w:pStyle w:val="ListParagraph"/>
              <w:numPr>
                <w:ilvl w:val="1"/>
                <w:numId w:val="10"/>
              </w:numPr>
              <w:autoSpaceDE w:val="0"/>
              <w:autoSpaceDN w:val="0"/>
              <w:adjustRightInd w:val="0"/>
              <w:spacing w:after="60" w:line="360" w:lineRule="auto"/>
              <w:rPr>
                <w:color w:val="0000FF"/>
              </w:rPr>
            </w:pPr>
            <w:r>
              <w:t>status:</w:t>
            </w:r>
          </w:p>
          <w:p w:rsidR="002B59A1" w:rsidRPr="00040376" w:rsidRDefault="002B59A1" w:rsidP="005524E1">
            <w:pPr>
              <w:pStyle w:val="ListParagraph"/>
              <w:numPr>
                <w:ilvl w:val="0"/>
                <w:numId w:val="19"/>
              </w:numPr>
              <w:spacing w:after="60" w:line="360" w:lineRule="auto"/>
            </w:pPr>
            <w:r w:rsidRPr="00040376">
              <w:rPr>
                <w:lang w:val="fr-FR"/>
              </w:rPr>
              <w:t>-1 : Xác nhận thành công</w:t>
            </w:r>
          </w:p>
          <w:p w:rsidR="002B59A1" w:rsidRPr="00040376" w:rsidRDefault="002B59A1" w:rsidP="005524E1">
            <w:pPr>
              <w:pStyle w:val="ListParagraph"/>
              <w:numPr>
                <w:ilvl w:val="0"/>
                <w:numId w:val="19"/>
              </w:numPr>
              <w:spacing w:after="60" w:line="360" w:lineRule="auto"/>
            </w:pPr>
            <w:r w:rsidRPr="00040376">
              <w:rPr>
                <w:lang w:val="fr-FR"/>
              </w:rPr>
              <w:t>1 : Sai mã kích hoạt</w:t>
            </w:r>
          </w:p>
          <w:p w:rsidR="002B59A1" w:rsidRPr="00040376" w:rsidRDefault="002B59A1" w:rsidP="005524E1">
            <w:pPr>
              <w:pStyle w:val="ListParagraph"/>
              <w:numPr>
                <w:ilvl w:val="0"/>
                <w:numId w:val="19"/>
              </w:numPr>
              <w:spacing w:after="60" w:line="360" w:lineRule="auto"/>
            </w:pPr>
            <w:r w:rsidRPr="00040376">
              <w:rPr>
                <w:lang w:val="fr-FR"/>
              </w:rPr>
              <w:t>2 : Không đủ tham số truyền vào</w:t>
            </w:r>
          </w:p>
          <w:p w:rsidR="002B59A1" w:rsidRDefault="002B59A1" w:rsidP="005524E1">
            <w:pPr>
              <w:pStyle w:val="ListParagraph"/>
              <w:numPr>
                <w:ilvl w:val="0"/>
                <w:numId w:val="90"/>
              </w:numPr>
              <w:autoSpaceDE w:val="0"/>
              <w:autoSpaceDN w:val="0"/>
              <w:adjustRightInd w:val="0"/>
              <w:spacing w:line="360" w:lineRule="auto"/>
              <w:ind w:left="1092"/>
            </w:pPr>
            <w:r w:rsidRPr="00040376">
              <w:t>userID: ID của người dùng trong trường hợp xác nhận thành công</w:t>
            </w:r>
          </w:p>
        </w:tc>
      </w:tr>
      <w:tr w:rsidR="00CA4FA1" w:rsidRPr="00DF1EEC" w:rsidTr="0005631A">
        <w:trPr>
          <w:tblHeader/>
        </w:trPr>
        <w:tc>
          <w:tcPr>
            <w:tcW w:w="708" w:type="dxa"/>
          </w:tcPr>
          <w:p w:rsidR="00CA4FA1" w:rsidRPr="00DF1EEC" w:rsidRDefault="009D65B8" w:rsidP="00843894">
            <w:pPr>
              <w:spacing w:after="60" w:line="360" w:lineRule="auto"/>
              <w:jc w:val="center"/>
            </w:pPr>
            <w:r>
              <w:lastRenderedPageBreak/>
              <w:t>7</w:t>
            </w:r>
          </w:p>
        </w:tc>
        <w:tc>
          <w:tcPr>
            <w:tcW w:w="8310" w:type="dxa"/>
          </w:tcPr>
          <w:p w:rsidR="00CA4FA1" w:rsidRPr="00DF1EEC" w:rsidRDefault="00CA4FA1" w:rsidP="003733BD">
            <w:pPr>
              <w:autoSpaceDE w:val="0"/>
              <w:autoSpaceDN w:val="0"/>
              <w:adjustRightInd w:val="0"/>
              <w:spacing w:line="360" w:lineRule="auto"/>
            </w:pPr>
            <w:r>
              <w:t>getRoadNameAudios</w:t>
            </w:r>
          </w:p>
          <w:p w:rsidR="00CA4FA1" w:rsidRPr="00DF1EEC" w:rsidRDefault="00CA4FA1" w:rsidP="005524E1">
            <w:pPr>
              <w:pStyle w:val="ListParagraph"/>
              <w:numPr>
                <w:ilvl w:val="0"/>
                <w:numId w:val="10"/>
              </w:numPr>
              <w:spacing w:after="60" w:line="360" w:lineRule="auto"/>
            </w:pPr>
            <w:r w:rsidRPr="00DF1EEC">
              <w:rPr>
                <w:b/>
              </w:rPr>
              <w:t xml:space="preserve">Ý nghĩa hàm: </w:t>
            </w:r>
            <w:r>
              <w:t>lấy danh sách các liên kết tới các dữ liệu âm thanh mẫu phát tên đường kẹt xe</w:t>
            </w:r>
          </w:p>
          <w:p w:rsidR="00CA4FA1" w:rsidRPr="00DF1EEC" w:rsidRDefault="00CA4FA1" w:rsidP="005524E1">
            <w:pPr>
              <w:pStyle w:val="ListParagraph"/>
              <w:numPr>
                <w:ilvl w:val="0"/>
                <w:numId w:val="10"/>
              </w:numPr>
              <w:spacing w:after="60" w:line="360" w:lineRule="auto"/>
            </w:pPr>
            <w:r w:rsidRPr="00DF1EEC">
              <w:t>Phương thức : POST</w:t>
            </w:r>
          </w:p>
          <w:p w:rsidR="00CA4FA1" w:rsidRPr="00DF1EEC" w:rsidRDefault="00CA4FA1" w:rsidP="005524E1">
            <w:pPr>
              <w:pStyle w:val="ListParagraph"/>
              <w:numPr>
                <w:ilvl w:val="0"/>
                <w:numId w:val="10"/>
              </w:numPr>
              <w:spacing w:after="60" w:line="360" w:lineRule="auto"/>
            </w:pPr>
            <w:r w:rsidRPr="00DF1EEC">
              <w:t>Đầu vào :</w:t>
            </w:r>
          </w:p>
          <w:p w:rsidR="00CA4FA1" w:rsidRPr="00DF1EEC" w:rsidRDefault="00CA4FA1" w:rsidP="005524E1">
            <w:pPr>
              <w:pStyle w:val="ListParagraph"/>
              <w:numPr>
                <w:ilvl w:val="0"/>
                <w:numId w:val="11"/>
              </w:numPr>
              <w:spacing w:after="60" w:line="360" w:lineRule="auto"/>
            </w:pPr>
            <w:r>
              <w:t>Không có</w:t>
            </w:r>
          </w:p>
          <w:p w:rsidR="00CA4FA1" w:rsidRPr="00DF1EEC" w:rsidRDefault="00CA4FA1" w:rsidP="005524E1">
            <w:pPr>
              <w:pStyle w:val="ListParagraph"/>
              <w:numPr>
                <w:ilvl w:val="0"/>
                <w:numId w:val="10"/>
              </w:numPr>
              <w:spacing w:after="60" w:line="360" w:lineRule="auto"/>
            </w:pPr>
            <w:r w:rsidRPr="00DF1EEC">
              <w:t xml:space="preserve">Kết quả trả về: </w:t>
            </w:r>
          </w:p>
          <w:p w:rsidR="00CA4FA1" w:rsidRPr="006B6462" w:rsidRDefault="00CA4FA1" w:rsidP="005524E1">
            <w:pPr>
              <w:pStyle w:val="ListParagraph"/>
              <w:numPr>
                <w:ilvl w:val="1"/>
                <w:numId w:val="10"/>
              </w:numPr>
              <w:autoSpaceDE w:val="0"/>
              <w:autoSpaceDN w:val="0"/>
              <w:adjustRightInd w:val="0"/>
              <w:spacing w:after="60" w:line="360" w:lineRule="auto"/>
              <w:rPr>
                <w:color w:val="0000FF"/>
              </w:rPr>
            </w:pPr>
            <w:r>
              <w:t>code:</w:t>
            </w:r>
          </w:p>
          <w:p w:rsidR="00CA4FA1" w:rsidRPr="00CA4FA1" w:rsidRDefault="00CA4FA1" w:rsidP="005524E1">
            <w:pPr>
              <w:pStyle w:val="ListParagraph"/>
              <w:numPr>
                <w:ilvl w:val="0"/>
                <w:numId w:val="91"/>
              </w:numPr>
              <w:autoSpaceDE w:val="0"/>
              <w:autoSpaceDN w:val="0"/>
              <w:adjustRightInd w:val="0"/>
              <w:spacing w:after="60" w:line="360" w:lineRule="auto"/>
              <w:rPr>
                <w:color w:val="0000FF"/>
              </w:rPr>
            </w:pPr>
            <w:r>
              <w:t>1: Có lỗi xảy ra</w:t>
            </w:r>
          </w:p>
          <w:p w:rsidR="00CA4FA1" w:rsidRPr="006B6462" w:rsidRDefault="00CA4FA1" w:rsidP="005524E1">
            <w:pPr>
              <w:pStyle w:val="ListParagraph"/>
              <w:numPr>
                <w:ilvl w:val="0"/>
                <w:numId w:val="91"/>
              </w:numPr>
              <w:autoSpaceDE w:val="0"/>
              <w:autoSpaceDN w:val="0"/>
              <w:adjustRightInd w:val="0"/>
              <w:spacing w:after="60" w:line="360" w:lineRule="auto"/>
              <w:rPr>
                <w:color w:val="0000FF"/>
              </w:rPr>
            </w:pPr>
            <w:r>
              <w:t>-1: Lấy danh sách thành công</w:t>
            </w:r>
          </w:p>
          <w:p w:rsidR="00CA4FA1" w:rsidRDefault="00CA4FA1" w:rsidP="005524E1">
            <w:pPr>
              <w:pStyle w:val="ListParagraph"/>
              <w:numPr>
                <w:ilvl w:val="0"/>
                <w:numId w:val="90"/>
              </w:numPr>
              <w:autoSpaceDE w:val="0"/>
              <w:autoSpaceDN w:val="0"/>
              <w:adjustRightInd w:val="0"/>
              <w:spacing w:line="360" w:lineRule="auto"/>
              <w:ind w:left="1092"/>
            </w:pPr>
            <w:r>
              <w:t>data: danh sách các liên kết đế dữ liệu âm thanh mẫu</w:t>
            </w:r>
          </w:p>
        </w:tc>
      </w:tr>
      <w:tr w:rsidR="00163B41" w:rsidRPr="00DF1EEC" w:rsidTr="0005631A">
        <w:trPr>
          <w:tblHeader/>
        </w:trPr>
        <w:tc>
          <w:tcPr>
            <w:tcW w:w="708" w:type="dxa"/>
          </w:tcPr>
          <w:p w:rsidR="00163B41" w:rsidRPr="00DF1EEC" w:rsidRDefault="009D65B8" w:rsidP="00843894">
            <w:pPr>
              <w:spacing w:after="60" w:line="360" w:lineRule="auto"/>
              <w:jc w:val="center"/>
            </w:pPr>
            <w:r>
              <w:t>8</w:t>
            </w:r>
          </w:p>
        </w:tc>
        <w:tc>
          <w:tcPr>
            <w:tcW w:w="8310" w:type="dxa"/>
          </w:tcPr>
          <w:p w:rsidR="00163B41" w:rsidRPr="00DF1EEC" w:rsidRDefault="00163B41" w:rsidP="003733BD">
            <w:pPr>
              <w:autoSpaceDE w:val="0"/>
              <w:autoSpaceDN w:val="0"/>
              <w:adjustRightInd w:val="0"/>
              <w:spacing w:line="360" w:lineRule="auto"/>
            </w:pPr>
            <w:r>
              <w:t>reportTrafficInfo</w:t>
            </w:r>
          </w:p>
          <w:p w:rsidR="00163B41" w:rsidRPr="00DF1EEC" w:rsidRDefault="00163B41" w:rsidP="005524E1">
            <w:pPr>
              <w:pStyle w:val="ListParagraph"/>
              <w:numPr>
                <w:ilvl w:val="0"/>
                <w:numId w:val="10"/>
              </w:numPr>
              <w:spacing w:after="60" w:line="360" w:lineRule="auto"/>
            </w:pPr>
            <w:r w:rsidRPr="00DF1EEC">
              <w:rPr>
                <w:b/>
              </w:rPr>
              <w:t xml:space="preserve">Ý nghĩa hàm: </w:t>
            </w:r>
            <w:r>
              <w:t>cung cấp thông tin báo cáo sai phạm lên server</w:t>
            </w:r>
          </w:p>
          <w:p w:rsidR="00163B41" w:rsidRPr="00DF1EEC" w:rsidRDefault="00163B41" w:rsidP="005524E1">
            <w:pPr>
              <w:pStyle w:val="ListParagraph"/>
              <w:numPr>
                <w:ilvl w:val="0"/>
                <w:numId w:val="10"/>
              </w:numPr>
              <w:spacing w:after="60" w:line="360" w:lineRule="auto"/>
            </w:pPr>
            <w:r w:rsidRPr="00DF1EEC">
              <w:t>Phương thức : POST</w:t>
            </w:r>
          </w:p>
          <w:p w:rsidR="00163B41" w:rsidRPr="00DF1EEC" w:rsidRDefault="00163B41" w:rsidP="005524E1">
            <w:pPr>
              <w:pStyle w:val="ListParagraph"/>
              <w:numPr>
                <w:ilvl w:val="0"/>
                <w:numId w:val="10"/>
              </w:numPr>
              <w:spacing w:after="60" w:line="360" w:lineRule="auto"/>
            </w:pPr>
            <w:r w:rsidRPr="00DF1EEC">
              <w:t>Đầu vào :</w:t>
            </w:r>
          </w:p>
          <w:p w:rsidR="00163B41" w:rsidRPr="00DF1EEC" w:rsidRDefault="00163B41" w:rsidP="005524E1">
            <w:pPr>
              <w:pStyle w:val="ListParagraph"/>
              <w:numPr>
                <w:ilvl w:val="0"/>
                <w:numId w:val="11"/>
              </w:numPr>
              <w:spacing w:after="60" w:line="360" w:lineRule="auto"/>
            </w:pPr>
            <w:r>
              <w:t>userID</w:t>
            </w:r>
            <w:r w:rsidRPr="00DF1EEC">
              <w:t xml:space="preserve">: </w:t>
            </w:r>
            <w:r>
              <w:t>ID của người dùng</w:t>
            </w:r>
          </w:p>
          <w:p w:rsidR="00163B41" w:rsidRPr="00DF1EEC" w:rsidRDefault="00163B41" w:rsidP="005524E1">
            <w:pPr>
              <w:pStyle w:val="ListParagraph"/>
              <w:numPr>
                <w:ilvl w:val="0"/>
                <w:numId w:val="11"/>
              </w:numPr>
              <w:spacing w:after="60" w:line="360" w:lineRule="auto"/>
            </w:pPr>
            <w:r w:rsidRPr="00114A2A">
              <w:rPr>
                <w:color w:val="000000"/>
              </w:rPr>
              <w:t>trafficJamID</w:t>
            </w:r>
            <w:r w:rsidRPr="00DF1EEC">
              <w:rPr>
                <w:color w:val="000000"/>
              </w:rPr>
              <w:t xml:space="preserve">: </w:t>
            </w:r>
            <w:r>
              <w:rPr>
                <w:color w:val="000000"/>
              </w:rPr>
              <w:t>ID của tin kẹt xe được báo cáo sai phạm</w:t>
            </w:r>
          </w:p>
          <w:p w:rsidR="00163B41" w:rsidRPr="00DF1EEC" w:rsidRDefault="00163B41" w:rsidP="005524E1">
            <w:pPr>
              <w:pStyle w:val="ListParagraph"/>
              <w:numPr>
                <w:ilvl w:val="0"/>
                <w:numId w:val="11"/>
              </w:numPr>
              <w:spacing w:after="60" w:line="360" w:lineRule="auto"/>
            </w:pPr>
            <w:r w:rsidRPr="00114A2A">
              <w:rPr>
                <w:color w:val="000000"/>
              </w:rPr>
              <w:t>photoURL</w:t>
            </w:r>
            <w:r w:rsidRPr="00DF1EEC">
              <w:rPr>
                <w:color w:val="000000"/>
              </w:rPr>
              <w:t xml:space="preserve">: </w:t>
            </w:r>
            <w:r>
              <w:rPr>
                <w:color w:val="000000"/>
              </w:rPr>
              <w:t>hình ảnh được cập nhật lại tại vị trí báo cáo sai phạm</w:t>
            </w:r>
          </w:p>
          <w:p w:rsidR="00163B41" w:rsidRPr="00DF1EEC" w:rsidRDefault="00163B41" w:rsidP="005524E1">
            <w:pPr>
              <w:pStyle w:val="ListParagraph"/>
              <w:numPr>
                <w:ilvl w:val="0"/>
                <w:numId w:val="11"/>
              </w:numPr>
              <w:spacing w:after="60" w:line="360" w:lineRule="auto"/>
            </w:pPr>
            <w:r>
              <w:rPr>
                <w:color w:val="000000"/>
              </w:rPr>
              <w:t>note</w:t>
            </w:r>
            <w:r w:rsidRPr="00DF1EEC">
              <w:rPr>
                <w:color w:val="000000"/>
              </w:rPr>
              <w:t xml:space="preserve">: </w:t>
            </w:r>
            <w:r>
              <w:rPr>
                <w:color w:val="000000"/>
              </w:rPr>
              <w:t>nhận xét của người dùng đối với tin báo cáo sai phạm</w:t>
            </w:r>
          </w:p>
          <w:p w:rsidR="00163B41" w:rsidRDefault="00163B41" w:rsidP="005524E1">
            <w:pPr>
              <w:pStyle w:val="ListParagraph"/>
              <w:numPr>
                <w:ilvl w:val="0"/>
                <w:numId w:val="10"/>
              </w:numPr>
              <w:spacing w:after="60" w:line="360" w:lineRule="auto"/>
            </w:pPr>
            <w:r w:rsidRPr="00DF1EEC">
              <w:t xml:space="preserve">Kết quả trả về: </w:t>
            </w:r>
          </w:p>
          <w:p w:rsidR="00163B41" w:rsidRDefault="00163B41" w:rsidP="005524E1">
            <w:pPr>
              <w:pStyle w:val="ListParagraph"/>
              <w:numPr>
                <w:ilvl w:val="0"/>
                <w:numId w:val="20"/>
              </w:numPr>
              <w:spacing w:after="60" w:line="360" w:lineRule="auto"/>
            </w:pPr>
            <w:r>
              <w:t>code:</w:t>
            </w:r>
          </w:p>
          <w:p w:rsidR="00163B41" w:rsidRDefault="00163B41" w:rsidP="005524E1">
            <w:pPr>
              <w:pStyle w:val="ListParagraph"/>
              <w:numPr>
                <w:ilvl w:val="0"/>
                <w:numId w:val="92"/>
              </w:numPr>
              <w:autoSpaceDE w:val="0"/>
              <w:autoSpaceDN w:val="0"/>
              <w:adjustRightInd w:val="0"/>
              <w:spacing w:line="360" w:lineRule="auto"/>
              <w:ind w:left="1362"/>
            </w:pPr>
            <w:r>
              <w:t>1: Có lỗi xảy ra</w:t>
            </w:r>
          </w:p>
          <w:p w:rsidR="00163B41" w:rsidRDefault="00163B41" w:rsidP="005524E1">
            <w:pPr>
              <w:pStyle w:val="ListParagraph"/>
              <w:numPr>
                <w:ilvl w:val="0"/>
                <w:numId w:val="92"/>
              </w:numPr>
              <w:autoSpaceDE w:val="0"/>
              <w:autoSpaceDN w:val="0"/>
              <w:adjustRightInd w:val="0"/>
              <w:spacing w:line="360" w:lineRule="auto"/>
              <w:ind w:left="1362"/>
            </w:pPr>
            <w:r>
              <w:t>-1: Gửi thông tin báo cáo sai phạm thành công</w:t>
            </w:r>
          </w:p>
        </w:tc>
      </w:tr>
      <w:tr w:rsidR="00163B41" w:rsidRPr="00DF1EEC" w:rsidTr="0005631A">
        <w:trPr>
          <w:tblHeader/>
        </w:trPr>
        <w:tc>
          <w:tcPr>
            <w:tcW w:w="708" w:type="dxa"/>
          </w:tcPr>
          <w:p w:rsidR="00163B41" w:rsidRPr="00DF1EEC" w:rsidRDefault="009D65B8" w:rsidP="00843894">
            <w:pPr>
              <w:spacing w:after="60" w:line="360" w:lineRule="auto"/>
              <w:jc w:val="center"/>
            </w:pPr>
            <w:r>
              <w:lastRenderedPageBreak/>
              <w:t>9</w:t>
            </w:r>
          </w:p>
        </w:tc>
        <w:tc>
          <w:tcPr>
            <w:tcW w:w="8310" w:type="dxa"/>
          </w:tcPr>
          <w:p w:rsidR="00163B41" w:rsidRPr="00DF1EEC" w:rsidRDefault="00163B41" w:rsidP="003733BD">
            <w:pPr>
              <w:autoSpaceDE w:val="0"/>
              <w:autoSpaceDN w:val="0"/>
              <w:adjustRightInd w:val="0"/>
              <w:spacing w:line="360" w:lineRule="auto"/>
            </w:pPr>
            <w:r w:rsidRPr="00163B41">
              <w:t>getUnapprovedList</w:t>
            </w:r>
          </w:p>
          <w:p w:rsidR="00163B41" w:rsidRPr="00DF1EEC" w:rsidRDefault="00163B41" w:rsidP="005524E1">
            <w:pPr>
              <w:pStyle w:val="ListParagraph"/>
              <w:numPr>
                <w:ilvl w:val="0"/>
                <w:numId w:val="10"/>
              </w:numPr>
              <w:spacing w:after="60" w:line="360" w:lineRule="auto"/>
            </w:pPr>
            <w:r w:rsidRPr="00DF1EEC">
              <w:rPr>
                <w:b/>
              </w:rPr>
              <w:t xml:space="preserve">Ý nghĩa hàm: </w:t>
            </w:r>
            <w:r>
              <w:t>danh sách tất cả các tin kẹt xe chưa được duyệt</w:t>
            </w:r>
          </w:p>
          <w:p w:rsidR="00163B41" w:rsidRPr="00DF1EEC" w:rsidRDefault="00163B41" w:rsidP="005524E1">
            <w:pPr>
              <w:pStyle w:val="ListParagraph"/>
              <w:numPr>
                <w:ilvl w:val="0"/>
                <w:numId w:val="10"/>
              </w:numPr>
              <w:spacing w:after="60" w:line="360" w:lineRule="auto"/>
            </w:pPr>
            <w:r w:rsidRPr="00DF1EEC">
              <w:t>Phương thức : GET</w:t>
            </w:r>
          </w:p>
          <w:p w:rsidR="00163B41" w:rsidRDefault="00163B41" w:rsidP="005524E1">
            <w:pPr>
              <w:pStyle w:val="ListParagraph"/>
              <w:numPr>
                <w:ilvl w:val="0"/>
                <w:numId w:val="10"/>
              </w:numPr>
              <w:spacing w:after="60" w:line="360" w:lineRule="auto"/>
            </w:pPr>
            <w:r>
              <w:t>Đầu vào:</w:t>
            </w:r>
          </w:p>
          <w:p w:rsidR="00163B41" w:rsidRDefault="00163B41" w:rsidP="005524E1">
            <w:pPr>
              <w:pStyle w:val="ListParagraph"/>
              <w:numPr>
                <w:ilvl w:val="0"/>
                <w:numId w:val="14"/>
              </w:numPr>
              <w:spacing w:after="60" w:line="360" w:lineRule="auto"/>
            </w:pPr>
            <w:r>
              <w:t>Không có</w:t>
            </w:r>
          </w:p>
          <w:p w:rsidR="00163B41" w:rsidRPr="00DF1EEC" w:rsidRDefault="00163B41" w:rsidP="005524E1">
            <w:pPr>
              <w:pStyle w:val="ListParagraph"/>
              <w:numPr>
                <w:ilvl w:val="0"/>
                <w:numId w:val="10"/>
              </w:numPr>
              <w:spacing w:after="60" w:line="360" w:lineRule="auto"/>
            </w:pPr>
            <w:r w:rsidRPr="00DF1EEC">
              <w:t xml:space="preserve">Kết quả trả về: </w:t>
            </w:r>
          </w:p>
          <w:p w:rsidR="00B34683" w:rsidRDefault="00B34683" w:rsidP="005524E1">
            <w:pPr>
              <w:pStyle w:val="ListParagraph"/>
              <w:numPr>
                <w:ilvl w:val="0"/>
                <w:numId w:val="20"/>
              </w:numPr>
              <w:spacing w:after="60" w:line="360" w:lineRule="auto"/>
            </w:pPr>
            <w:r>
              <w:t>code:</w:t>
            </w:r>
          </w:p>
          <w:p w:rsidR="00B34683" w:rsidRDefault="00B34683" w:rsidP="005524E1">
            <w:pPr>
              <w:pStyle w:val="ListParagraph"/>
              <w:numPr>
                <w:ilvl w:val="0"/>
                <w:numId w:val="92"/>
              </w:numPr>
              <w:autoSpaceDE w:val="0"/>
              <w:autoSpaceDN w:val="0"/>
              <w:adjustRightInd w:val="0"/>
              <w:spacing w:line="360" w:lineRule="auto"/>
              <w:ind w:left="1362"/>
            </w:pPr>
            <w:r>
              <w:t>1: Có lỗi xảy ra</w:t>
            </w:r>
          </w:p>
          <w:p w:rsidR="00B34683" w:rsidRDefault="00B34683" w:rsidP="005524E1">
            <w:pPr>
              <w:pStyle w:val="ListParagraph"/>
              <w:numPr>
                <w:ilvl w:val="0"/>
                <w:numId w:val="92"/>
              </w:numPr>
              <w:autoSpaceDE w:val="0"/>
              <w:autoSpaceDN w:val="0"/>
              <w:adjustRightInd w:val="0"/>
              <w:spacing w:line="360" w:lineRule="auto"/>
              <w:ind w:left="1362"/>
            </w:pPr>
            <w:r>
              <w:t>2: Người dùng chưa đăng nhập</w:t>
            </w:r>
          </w:p>
          <w:p w:rsidR="00163B41" w:rsidRDefault="00B34683" w:rsidP="005524E1">
            <w:pPr>
              <w:pStyle w:val="ListParagraph"/>
              <w:numPr>
                <w:ilvl w:val="0"/>
                <w:numId w:val="92"/>
              </w:numPr>
              <w:autoSpaceDE w:val="0"/>
              <w:autoSpaceDN w:val="0"/>
              <w:adjustRightInd w:val="0"/>
              <w:spacing w:line="360" w:lineRule="auto"/>
              <w:ind w:left="1362"/>
            </w:pPr>
            <w:r>
              <w:t xml:space="preserve">-1: </w:t>
            </w:r>
            <w:r w:rsidR="0018452E">
              <w:t>Thành công</w:t>
            </w:r>
          </w:p>
          <w:p w:rsidR="00FB0551" w:rsidRDefault="00FB0551" w:rsidP="005524E1">
            <w:pPr>
              <w:pStyle w:val="ListParagraph"/>
              <w:numPr>
                <w:ilvl w:val="0"/>
                <w:numId w:val="20"/>
              </w:numPr>
              <w:autoSpaceDE w:val="0"/>
              <w:autoSpaceDN w:val="0"/>
              <w:adjustRightInd w:val="0"/>
              <w:spacing w:line="360" w:lineRule="auto"/>
            </w:pPr>
            <w:r>
              <w:t>error: Thông tin lỗi nếu code là 1 hoặc 2.</w:t>
            </w:r>
          </w:p>
          <w:p w:rsidR="00B34683" w:rsidRDefault="00B34683" w:rsidP="005524E1">
            <w:pPr>
              <w:pStyle w:val="ListParagraph"/>
              <w:numPr>
                <w:ilvl w:val="0"/>
                <w:numId w:val="20"/>
              </w:numPr>
              <w:autoSpaceDE w:val="0"/>
              <w:autoSpaceDN w:val="0"/>
              <w:adjustRightInd w:val="0"/>
              <w:spacing w:line="360" w:lineRule="auto"/>
            </w:pPr>
            <w:r>
              <w:t>content: Chuỗi html chứa danh sách các tin chưa duyệt</w:t>
            </w:r>
            <w:r w:rsidR="0018452E">
              <w:t xml:space="preserve"> nếu thành công</w:t>
            </w:r>
          </w:p>
        </w:tc>
      </w:tr>
      <w:tr w:rsidR="00FF6126" w:rsidRPr="00DF1EEC" w:rsidTr="0005631A">
        <w:trPr>
          <w:tblHeader/>
        </w:trPr>
        <w:tc>
          <w:tcPr>
            <w:tcW w:w="708" w:type="dxa"/>
          </w:tcPr>
          <w:p w:rsidR="00FF6126" w:rsidRPr="00DF1EEC" w:rsidRDefault="009D65B8" w:rsidP="00843894">
            <w:pPr>
              <w:spacing w:after="60" w:line="360" w:lineRule="auto"/>
              <w:jc w:val="center"/>
            </w:pPr>
            <w:r>
              <w:lastRenderedPageBreak/>
              <w:t>10</w:t>
            </w:r>
          </w:p>
        </w:tc>
        <w:tc>
          <w:tcPr>
            <w:tcW w:w="8310" w:type="dxa"/>
          </w:tcPr>
          <w:p w:rsidR="00FF6126" w:rsidRPr="00DF1EEC" w:rsidRDefault="00FF6126" w:rsidP="003733BD">
            <w:pPr>
              <w:autoSpaceDE w:val="0"/>
              <w:autoSpaceDN w:val="0"/>
              <w:adjustRightInd w:val="0"/>
              <w:spacing w:line="360" w:lineRule="auto"/>
            </w:pPr>
            <w:r>
              <w:t>getHistoryList</w:t>
            </w:r>
          </w:p>
          <w:p w:rsidR="00FF6126" w:rsidRPr="00DF1EEC" w:rsidRDefault="00FF6126" w:rsidP="005524E1">
            <w:pPr>
              <w:pStyle w:val="ListParagraph"/>
              <w:numPr>
                <w:ilvl w:val="0"/>
                <w:numId w:val="10"/>
              </w:numPr>
              <w:spacing w:after="60" w:line="360" w:lineRule="auto"/>
            </w:pPr>
            <w:r w:rsidRPr="00DF1EEC">
              <w:rPr>
                <w:b/>
              </w:rPr>
              <w:t xml:space="preserve">Ý nghĩa hàm: </w:t>
            </w:r>
            <w:r>
              <w:t>lấy danh sách các tin kẹt xe đã được duyệt bởi Admin hoặc Quản trị viên</w:t>
            </w:r>
          </w:p>
          <w:p w:rsidR="00FF6126" w:rsidRDefault="00FF6126" w:rsidP="005524E1">
            <w:pPr>
              <w:pStyle w:val="ListParagraph"/>
              <w:numPr>
                <w:ilvl w:val="0"/>
                <w:numId w:val="10"/>
              </w:numPr>
              <w:spacing w:after="60" w:line="360" w:lineRule="auto"/>
            </w:pPr>
            <w:r>
              <w:t>Đầu vào:</w:t>
            </w:r>
          </w:p>
          <w:p w:rsidR="00FF6126" w:rsidRDefault="00FF6126" w:rsidP="005524E1">
            <w:pPr>
              <w:pStyle w:val="ListParagraph"/>
              <w:numPr>
                <w:ilvl w:val="0"/>
                <w:numId w:val="14"/>
              </w:numPr>
              <w:spacing w:after="60" w:line="360" w:lineRule="auto"/>
            </w:pPr>
            <w:r>
              <w:t>Không có</w:t>
            </w:r>
          </w:p>
          <w:p w:rsidR="00FF6126" w:rsidRPr="00DF1EEC" w:rsidRDefault="00FF6126" w:rsidP="005524E1">
            <w:pPr>
              <w:pStyle w:val="ListParagraph"/>
              <w:numPr>
                <w:ilvl w:val="0"/>
                <w:numId w:val="10"/>
              </w:numPr>
              <w:spacing w:after="60" w:line="360" w:lineRule="auto"/>
            </w:pPr>
            <w:r w:rsidRPr="00DF1EEC">
              <w:t>Phương thức : GET</w:t>
            </w:r>
          </w:p>
          <w:p w:rsidR="00FF6126" w:rsidRPr="00DF1EEC" w:rsidRDefault="00FF6126" w:rsidP="005524E1">
            <w:pPr>
              <w:pStyle w:val="ListParagraph"/>
              <w:numPr>
                <w:ilvl w:val="0"/>
                <w:numId w:val="10"/>
              </w:numPr>
              <w:spacing w:after="60" w:line="360" w:lineRule="auto"/>
            </w:pPr>
            <w:r w:rsidRPr="00DF1EEC">
              <w:t xml:space="preserve">Kết quả trả về: </w:t>
            </w:r>
          </w:p>
          <w:p w:rsidR="00FF6126" w:rsidRDefault="00FF6126" w:rsidP="005524E1">
            <w:pPr>
              <w:pStyle w:val="ListParagraph"/>
              <w:numPr>
                <w:ilvl w:val="0"/>
                <w:numId w:val="20"/>
              </w:numPr>
              <w:spacing w:after="60" w:line="360" w:lineRule="auto"/>
            </w:pPr>
            <w:r>
              <w:t>code:</w:t>
            </w:r>
          </w:p>
          <w:p w:rsidR="00FF6126" w:rsidRDefault="00FF6126" w:rsidP="005524E1">
            <w:pPr>
              <w:pStyle w:val="ListParagraph"/>
              <w:numPr>
                <w:ilvl w:val="0"/>
                <w:numId w:val="92"/>
              </w:numPr>
              <w:autoSpaceDE w:val="0"/>
              <w:autoSpaceDN w:val="0"/>
              <w:adjustRightInd w:val="0"/>
              <w:spacing w:line="360" w:lineRule="auto"/>
              <w:ind w:left="1362"/>
            </w:pPr>
            <w:r>
              <w:t>1: Có lỗi xảy ra</w:t>
            </w:r>
          </w:p>
          <w:p w:rsidR="00FF6126" w:rsidRDefault="00FF6126" w:rsidP="005524E1">
            <w:pPr>
              <w:pStyle w:val="ListParagraph"/>
              <w:numPr>
                <w:ilvl w:val="0"/>
                <w:numId w:val="92"/>
              </w:numPr>
              <w:autoSpaceDE w:val="0"/>
              <w:autoSpaceDN w:val="0"/>
              <w:adjustRightInd w:val="0"/>
              <w:spacing w:line="360" w:lineRule="auto"/>
              <w:ind w:left="1362"/>
            </w:pPr>
            <w:r>
              <w:t>2: Người dùng chưa đăng nhập</w:t>
            </w:r>
          </w:p>
          <w:p w:rsidR="00FF6126" w:rsidRDefault="00FF6126" w:rsidP="005524E1">
            <w:pPr>
              <w:pStyle w:val="ListParagraph"/>
              <w:numPr>
                <w:ilvl w:val="0"/>
                <w:numId w:val="92"/>
              </w:numPr>
              <w:autoSpaceDE w:val="0"/>
              <w:autoSpaceDN w:val="0"/>
              <w:adjustRightInd w:val="0"/>
              <w:spacing w:line="360" w:lineRule="auto"/>
              <w:ind w:left="1362"/>
            </w:pPr>
            <w:r>
              <w:t>-1: Thành công</w:t>
            </w:r>
          </w:p>
          <w:p w:rsidR="00FB0551" w:rsidRDefault="00FB0551" w:rsidP="005524E1">
            <w:pPr>
              <w:pStyle w:val="ListParagraph"/>
              <w:numPr>
                <w:ilvl w:val="0"/>
                <w:numId w:val="20"/>
              </w:numPr>
              <w:autoSpaceDE w:val="0"/>
              <w:autoSpaceDN w:val="0"/>
              <w:adjustRightInd w:val="0"/>
              <w:spacing w:line="360" w:lineRule="auto"/>
            </w:pPr>
            <w:r>
              <w:t>error: Thông tin lỗi nếu code là 1 hoặc 2.</w:t>
            </w:r>
          </w:p>
          <w:p w:rsidR="00FF6126" w:rsidRDefault="00FF6126" w:rsidP="005524E1">
            <w:pPr>
              <w:pStyle w:val="ListParagraph"/>
              <w:numPr>
                <w:ilvl w:val="0"/>
                <w:numId w:val="20"/>
              </w:numPr>
              <w:autoSpaceDE w:val="0"/>
              <w:autoSpaceDN w:val="0"/>
              <w:adjustRightInd w:val="0"/>
              <w:spacing w:line="360" w:lineRule="auto"/>
            </w:pPr>
            <w:r>
              <w:t>content: Chuỗi html chứa danh sách tất cả các tin kẹt xe được duyệt bởi Admin hoặc Quản trị viên nếu thành công</w:t>
            </w:r>
          </w:p>
        </w:tc>
      </w:tr>
      <w:tr w:rsidR="00DD5EC7" w:rsidRPr="00DF1EEC" w:rsidTr="0005631A">
        <w:trPr>
          <w:tblHeader/>
        </w:trPr>
        <w:tc>
          <w:tcPr>
            <w:tcW w:w="708" w:type="dxa"/>
          </w:tcPr>
          <w:p w:rsidR="00DD5EC7" w:rsidRPr="00DF1EEC" w:rsidRDefault="009D65B8" w:rsidP="00843894">
            <w:pPr>
              <w:spacing w:after="60" w:line="360" w:lineRule="auto"/>
              <w:jc w:val="center"/>
            </w:pPr>
            <w:r>
              <w:lastRenderedPageBreak/>
              <w:t>11</w:t>
            </w:r>
          </w:p>
        </w:tc>
        <w:tc>
          <w:tcPr>
            <w:tcW w:w="8310" w:type="dxa"/>
          </w:tcPr>
          <w:p w:rsidR="00DD5EC7" w:rsidRPr="00DF1EEC" w:rsidRDefault="00DD5EC7" w:rsidP="003733BD">
            <w:pPr>
              <w:autoSpaceDE w:val="0"/>
              <w:autoSpaceDN w:val="0"/>
              <w:adjustRightInd w:val="0"/>
              <w:spacing w:line="360" w:lineRule="auto"/>
            </w:pPr>
            <w:r w:rsidRPr="00F62F92">
              <w:t>getUserList</w:t>
            </w:r>
          </w:p>
          <w:p w:rsidR="00DD5EC7" w:rsidRPr="00DF1EEC" w:rsidRDefault="00DD5EC7" w:rsidP="005524E1">
            <w:pPr>
              <w:pStyle w:val="ListParagraph"/>
              <w:numPr>
                <w:ilvl w:val="0"/>
                <w:numId w:val="10"/>
              </w:numPr>
              <w:spacing w:after="60" w:line="360" w:lineRule="auto"/>
            </w:pPr>
            <w:r w:rsidRPr="00DF1EEC">
              <w:rPr>
                <w:b/>
              </w:rPr>
              <w:t xml:space="preserve">Ý nghĩa hàm: </w:t>
            </w:r>
            <w:r>
              <w:t>Lấy danh sách tất cả người dùng của hệ thống (bao gồm Cộng tác viên và Quản trị viên)</w:t>
            </w:r>
          </w:p>
          <w:p w:rsidR="00DD5EC7" w:rsidRPr="00DF1EEC" w:rsidRDefault="00DD5EC7" w:rsidP="005524E1">
            <w:pPr>
              <w:pStyle w:val="ListParagraph"/>
              <w:numPr>
                <w:ilvl w:val="0"/>
                <w:numId w:val="10"/>
              </w:numPr>
              <w:spacing w:after="60" w:line="360" w:lineRule="auto"/>
            </w:pPr>
            <w:r w:rsidRPr="00DF1EEC">
              <w:t>Phương thức : GET</w:t>
            </w:r>
          </w:p>
          <w:p w:rsidR="00DD5EC7" w:rsidRPr="00DF1EEC" w:rsidRDefault="00DD5EC7" w:rsidP="005524E1">
            <w:pPr>
              <w:pStyle w:val="ListParagraph"/>
              <w:numPr>
                <w:ilvl w:val="0"/>
                <w:numId w:val="10"/>
              </w:numPr>
              <w:spacing w:after="60" w:line="360" w:lineRule="auto"/>
            </w:pPr>
            <w:r w:rsidRPr="00DF1EEC">
              <w:t>Đầu vào :</w:t>
            </w:r>
          </w:p>
          <w:p w:rsidR="00DD5EC7" w:rsidRPr="00DF1EEC" w:rsidRDefault="00DD5EC7" w:rsidP="005524E1">
            <w:pPr>
              <w:pStyle w:val="ListParagraph"/>
              <w:numPr>
                <w:ilvl w:val="0"/>
                <w:numId w:val="11"/>
              </w:numPr>
              <w:spacing w:after="60" w:line="360" w:lineRule="auto"/>
            </w:pPr>
            <w:r w:rsidRPr="00DF1EEC">
              <w:t>không có</w:t>
            </w:r>
          </w:p>
          <w:p w:rsidR="00DD5EC7" w:rsidRPr="00DF1EEC" w:rsidRDefault="00DD5EC7" w:rsidP="005524E1">
            <w:pPr>
              <w:pStyle w:val="ListParagraph"/>
              <w:numPr>
                <w:ilvl w:val="0"/>
                <w:numId w:val="10"/>
              </w:numPr>
              <w:spacing w:after="60" w:line="360" w:lineRule="auto"/>
            </w:pPr>
            <w:r w:rsidRPr="00DF1EEC">
              <w:t xml:space="preserve">Kết quả trả về: </w:t>
            </w:r>
          </w:p>
          <w:p w:rsidR="00DD5EC7" w:rsidRDefault="00DD5EC7" w:rsidP="005524E1">
            <w:pPr>
              <w:pStyle w:val="ListParagraph"/>
              <w:numPr>
                <w:ilvl w:val="0"/>
                <w:numId w:val="20"/>
              </w:numPr>
              <w:spacing w:after="60" w:line="360" w:lineRule="auto"/>
            </w:pPr>
            <w:r>
              <w:t>code:</w:t>
            </w:r>
          </w:p>
          <w:p w:rsidR="00DD5EC7" w:rsidRDefault="00DD5EC7" w:rsidP="005524E1">
            <w:pPr>
              <w:pStyle w:val="ListParagraph"/>
              <w:numPr>
                <w:ilvl w:val="0"/>
                <w:numId w:val="92"/>
              </w:numPr>
              <w:autoSpaceDE w:val="0"/>
              <w:autoSpaceDN w:val="0"/>
              <w:adjustRightInd w:val="0"/>
              <w:spacing w:line="360" w:lineRule="auto"/>
              <w:ind w:left="1362"/>
            </w:pPr>
            <w:r>
              <w:t>1: Có lỗi xảy ra</w:t>
            </w:r>
          </w:p>
          <w:p w:rsidR="00DD5EC7" w:rsidRDefault="00DD5EC7" w:rsidP="005524E1">
            <w:pPr>
              <w:pStyle w:val="ListParagraph"/>
              <w:numPr>
                <w:ilvl w:val="0"/>
                <w:numId w:val="92"/>
              </w:numPr>
              <w:autoSpaceDE w:val="0"/>
              <w:autoSpaceDN w:val="0"/>
              <w:adjustRightInd w:val="0"/>
              <w:spacing w:line="360" w:lineRule="auto"/>
              <w:ind w:left="1362"/>
            </w:pPr>
            <w:r>
              <w:t>2: Người dùng chưa đăng nhập</w:t>
            </w:r>
          </w:p>
          <w:p w:rsidR="00DD5EC7" w:rsidRDefault="00DD5EC7" w:rsidP="005524E1">
            <w:pPr>
              <w:pStyle w:val="ListParagraph"/>
              <w:numPr>
                <w:ilvl w:val="0"/>
                <w:numId w:val="92"/>
              </w:numPr>
              <w:autoSpaceDE w:val="0"/>
              <w:autoSpaceDN w:val="0"/>
              <w:adjustRightInd w:val="0"/>
              <w:spacing w:line="360" w:lineRule="auto"/>
              <w:ind w:left="1362"/>
            </w:pPr>
            <w:r>
              <w:t>-1: Thành công</w:t>
            </w:r>
          </w:p>
          <w:p w:rsidR="00FB0551" w:rsidRDefault="00FB0551" w:rsidP="005524E1">
            <w:pPr>
              <w:pStyle w:val="ListParagraph"/>
              <w:numPr>
                <w:ilvl w:val="0"/>
                <w:numId w:val="20"/>
              </w:numPr>
              <w:autoSpaceDE w:val="0"/>
              <w:autoSpaceDN w:val="0"/>
              <w:adjustRightInd w:val="0"/>
              <w:spacing w:line="360" w:lineRule="auto"/>
            </w:pPr>
            <w:r>
              <w:t>error: Thông tin lỗi nếu code là 1 hoặc 2.</w:t>
            </w:r>
          </w:p>
          <w:p w:rsidR="00DD5EC7" w:rsidRDefault="00DD5EC7" w:rsidP="005524E1">
            <w:pPr>
              <w:pStyle w:val="ListParagraph"/>
              <w:numPr>
                <w:ilvl w:val="0"/>
                <w:numId w:val="20"/>
              </w:numPr>
              <w:autoSpaceDE w:val="0"/>
              <w:autoSpaceDN w:val="0"/>
              <w:adjustRightInd w:val="0"/>
              <w:spacing w:line="360" w:lineRule="auto"/>
            </w:pPr>
            <w:r>
              <w:t>content: Chuỗi html chứa danh sách tất cả người dùng của hệ thống nếu thành công</w:t>
            </w:r>
            <w:r w:rsidR="003733BD">
              <w:t>.</w:t>
            </w:r>
          </w:p>
        </w:tc>
      </w:tr>
      <w:tr w:rsidR="00FB0551" w:rsidRPr="00DF1EEC" w:rsidTr="0005631A">
        <w:trPr>
          <w:tblHeader/>
        </w:trPr>
        <w:tc>
          <w:tcPr>
            <w:tcW w:w="708" w:type="dxa"/>
          </w:tcPr>
          <w:p w:rsidR="00FB0551" w:rsidRPr="00DF1EEC" w:rsidRDefault="009D65B8" w:rsidP="00843894">
            <w:pPr>
              <w:spacing w:after="60" w:line="360" w:lineRule="auto"/>
              <w:jc w:val="center"/>
            </w:pPr>
            <w:r>
              <w:lastRenderedPageBreak/>
              <w:t>12</w:t>
            </w:r>
          </w:p>
        </w:tc>
        <w:tc>
          <w:tcPr>
            <w:tcW w:w="8310" w:type="dxa"/>
          </w:tcPr>
          <w:p w:rsidR="00FB0551" w:rsidRPr="00DF1EEC" w:rsidRDefault="00FB0551" w:rsidP="00F60A98">
            <w:pPr>
              <w:autoSpaceDE w:val="0"/>
              <w:autoSpaceDN w:val="0"/>
              <w:adjustRightInd w:val="0"/>
              <w:spacing w:line="360" w:lineRule="auto"/>
            </w:pPr>
            <w:r>
              <w:t>myInfo</w:t>
            </w:r>
          </w:p>
          <w:p w:rsidR="00FB0551" w:rsidRPr="00DF1EEC" w:rsidRDefault="00FB0551" w:rsidP="005524E1">
            <w:pPr>
              <w:pStyle w:val="ListParagraph"/>
              <w:numPr>
                <w:ilvl w:val="0"/>
                <w:numId w:val="10"/>
              </w:numPr>
              <w:spacing w:after="60" w:line="360" w:lineRule="auto"/>
            </w:pPr>
            <w:r w:rsidRPr="00DF1EEC">
              <w:rPr>
                <w:b/>
              </w:rPr>
              <w:t xml:space="preserve">Ý nghĩa hàm: </w:t>
            </w:r>
            <w:r>
              <w:t>Thông tin của Quản trị viên hoặc Admin đang đăng nhập</w:t>
            </w:r>
            <w:r w:rsidRPr="00DF1EEC">
              <w:t xml:space="preserve"> </w:t>
            </w:r>
          </w:p>
          <w:p w:rsidR="00FB0551" w:rsidRPr="00DF1EEC" w:rsidRDefault="00FB0551" w:rsidP="005524E1">
            <w:pPr>
              <w:pStyle w:val="ListParagraph"/>
              <w:numPr>
                <w:ilvl w:val="0"/>
                <w:numId w:val="10"/>
              </w:numPr>
              <w:spacing w:after="60" w:line="360" w:lineRule="auto"/>
            </w:pPr>
            <w:r w:rsidRPr="00DF1EEC">
              <w:t xml:space="preserve">Phương thức : </w:t>
            </w:r>
            <w:r>
              <w:t>GET</w:t>
            </w:r>
          </w:p>
          <w:p w:rsidR="00FB0551" w:rsidRPr="00DF1EEC" w:rsidRDefault="00FB0551" w:rsidP="005524E1">
            <w:pPr>
              <w:pStyle w:val="ListParagraph"/>
              <w:numPr>
                <w:ilvl w:val="0"/>
                <w:numId w:val="10"/>
              </w:numPr>
              <w:spacing w:after="60" w:line="360" w:lineRule="auto"/>
            </w:pPr>
            <w:r w:rsidRPr="00DF1EEC">
              <w:t>Đầu vào :</w:t>
            </w:r>
          </w:p>
          <w:p w:rsidR="00FB0551" w:rsidRPr="00DF1EEC" w:rsidRDefault="00FB0551" w:rsidP="005524E1">
            <w:pPr>
              <w:pStyle w:val="ListParagraph"/>
              <w:numPr>
                <w:ilvl w:val="0"/>
                <w:numId w:val="11"/>
              </w:numPr>
              <w:spacing w:after="60" w:line="360" w:lineRule="auto"/>
            </w:pPr>
            <w:r>
              <w:t>Không có</w:t>
            </w:r>
            <w:r w:rsidRPr="00DF1EEC">
              <w:t xml:space="preserve">  </w:t>
            </w:r>
          </w:p>
          <w:p w:rsidR="00FB0551" w:rsidRPr="00DF1EEC" w:rsidRDefault="00FB0551" w:rsidP="005524E1">
            <w:pPr>
              <w:pStyle w:val="ListParagraph"/>
              <w:numPr>
                <w:ilvl w:val="0"/>
                <w:numId w:val="10"/>
              </w:numPr>
              <w:spacing w:after="60" w:line="360" w:lineRule="auto"/>
            </w:pPr>
            <w:r w:rsidRPr="00DF1EEC">
              <w:t xml:space="preserve">Kết quả trả về: </w:t>
            </w:r>
          </w:p>
          <w:p w:rsidR="00FB0551" w:rsidRDefault="00FB0551" w:rsidP="005524E1">
            <w:pPr>
              <w:pStyle w:val="ListParagraph"/>
              <w:numPr>
                <w:ilvl w:val="0"/>
                <w:numId w:val="20"/>
              </w:numPr>
              <w:spacing w:after="60" w:line="360" w:lineRule="auto"/>
            </w:pPr>
            <w:r>
              <w:t>code:</w:t>
            </w:r>
          </w:p>
          <w:p w:rsidR="00FB0551" w:rsidRDefault="00FB0551" w:rsidP="005524E1">
            <w:pPr>
              <w:pStyle w:val="ListParagraph"/>
              <w:numPr>
                <w:ilvl w:val="0"/>
                <w:numId w:val="92"/>
              </w:numPr>
              <w:autoSpaceDE w:val="0"/>
              <w:autoSpaceDN w:val="0"/>
              <w:adjustRightInd w:val="0"/>
              <w:spacing w:line="360" w:lineRule="auto"/>
              <w:ind w:left="1362"/>
            </w:pPr>
            <w:r>
              <w:t>1: Có lỗi xảy ra</w:t>
            </w:r>
          </w:p>
          <w:p w:rsidR="00FB0551" w:rsidRDefault="00FB0551" w:rsidP="005524E1">
            <w:pPr>
              <w:pStyle w:val="ListParagraph"/>
              <w:numPr>
                <w:ilvl w:val="0"/>
                <w:numId w:val="92"/>
              </w:numPr>
              <w:autoSpaceDE w:val="0"/>
              <w:autoSpaceDN w:val="0"/>
              <w:adjustRightInd w:val="0"/>
              <w:spacing w:line="360" w:lineRule="auto"/>
              <w:ind w:left="1362"/>
            </w:pPr>
            <w:r>
              <w:t>2: Người dùng chưa đăng nhập</w:t>
            </w:r>
          </w:p>
          <w:p w:rsidR="00FB0551" w:rsidRDefault="00FB0551" w:rsidP="005524E1">
            <w:pPr>
              <w:pStyle w:val="ListParagraph"/>
              <w:numPr>
                <w:ilvl w:val="0"/>
                <w:numId w:val="92"/>
              </w:numPr>
              <w:autoSpaceDE w:val="0"/>
              <w:autoSpaceDN w:val="0"/>
              <w:adjustRightInd w:val="0"/>
              <w:spacing w:line="360" w:lineRule="auto"/>
              <w:ind w:left="1362"/>
            </w:pPr>
            <w:r>
              <w:t>-1: Thành công</w:t>
            </w:r>
          </w:p>
          <w:p w:rsidR="00FB0551" w:rsidRDefault="00FB0551" w:rsidP="005524E1">
            <w:pPr>
              <w:pStyle w:val="ListParagraph"/>
              <w:numPr>
                <w:ilvl w:val="0"/>
                <w:numId w:val="20"/>
              </w:numPr>
              <w:autoSpaceDE w:val="0"/>
              <w:autoSpaceDN w:val="0"/>
              <w:adjustRightInd w:val="0"/>
              <w:spacing w:line="360" w:lineRule="auto"/>
            </w:pPr>
            <w:r>
              <w:t>error: Thông tin lỗi nếu code là 1 hoặc 2.</w:t>
            </w:r>
          </w:p>
          <w:p w:rsidR="00FB0551" w:rsidRDefault="00FB0551" w:rsidP="005524E1">
            <w:pPr>
              <w:pStyle w:val="ListParagraph"/>
              <w:numPr>
                <w:ilvl w:val="0"/>
                <w:numId w:val="20"/>
              </w:numPr>
              <w:autoSpaceDE w:val="0"/>
              <w:autoSpaceDN w:val="0"/>
              <w:adjustRightInd w:val="0"/>
              <w:spacing w:line="360" w:lineRule="auto"/>
            </w:pPr>
            <w:r>
              <w:t>content: Chuỗi html chứa thông tin Quản trị viên hoặc Admin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13</w:t>
            </w:r>
          </w:p>
        </w:tc>
        <w:tc>
          <w:tcPr>
            <w:tcW w:w="8310" w:type="dxa"/>
          </w:tcPr>
          <w:p w:rsidR="00B21797" w:rsidRPr="00DF1EEC" w:rsidRDefault="00B21797" w:rsidP="00F60A98">
            <w:pPr>
              <w:autoSpaceDE w:val="0"/>
              <w:autoSpaceDN w:val="0"/>
              <w:adjustRightInd w:val="0"/>
              <w:spacing w:line="360" w:lineRule="auto"/>
            </w:pPr>
            <w:r>
              <w:t>historyInfoByID</w:t>
            </w:r>
          </w:p>
          <w:p w:rsidR="00B21797" w:rsidRPr="00DF1EEC" w:rsidRDefault="00B21797" w:rsidP="005524E1">
            <w:pPr>
              <w:pStyle w:val="ListParagraph"/>
              <w:numPr>
                <w:ilvl w:val="0"/>
                <w:numId w:val="10"/>
              </w:numPr>
              <w:spacing w:after="60" w:line="360" w:lineRule="auto"/>
            </w:pPr>
            <w:r w:rsidRPr="00DF1EEC">
              <w:rPr>
                <w:b/>
              </w:rPr>
              <w:t xml:space="preserve">Ý nghĩa hàm: </w:t>
            </w:r>
            <w:r>
              <w:t>lấy thông tin chi tiết điểm kẹt xe đã được duyệt</w:t>
            </w:r>
            <w:r w:rsidRPr="00DF1EEC">
              <w:t xml:space="preserve"> </w:t>
            </w:r>
          </w:p>
          <w:p w:rsidR="00B21797" w:rsidRPr="00DF1EEC" w:rsidRDefault="00B21797" w:rsidP="005524E1">
            <w:pPr>
              <w:pStyle w:val="ListParagraph"/>
              <w:numPr>
                <w:ilvl w:val="0"/>
                <w:numId w:val="10"/>
              </w:numPr>
              <w:spacing w:after="60" w:line="360" w:lineRule="auto"/>
            </w:pPr>
            <w:r w:rsidRPr="00DF1EEC">
              <w:t xml:space="preserve">Phương thức : </w:t>
            </w:r>
            <w:r>
              <w:t>GET</w:t>
            </w:r>
          </w:p>
          <w:p w:rsidR="00B21797" w:rsidRPr="00DF1EEC" w:rsidRDefault="00B21797" w:rsidP="005524E1">
            <w:pPr>
              <w:pStyle w:val="ListParagraph"/>
              <w:numPr>
                <w:ilvl w:val="0"/>
                <w:numId w:val="10"/>
              </w:numPr>
              <w:spacing w:after="60" w:line="360" w:lineRule="auto"/>
            </w:pPr>
            <w:r w:rsidRPr="00DF1EEC">
              <w:t>Đầu vào :</w:t>
            </w:r>
          </w:p>
          <w:p w:rsidR="00B21797" w:rsidRPr="00DF1EEC" w:rsidRDefault="00B21797" w:rsidP="005524E1">
            <w:pPr>
              <w:pStyle w:val="ListParagraph"/>
              <w:numPr>
                <w:ilvl w:val="0"/>
                <w:numId w:val="11"/>
              </w:numPr>
              <w:spacing w:after="60" w:line="360" w:lineRule="auto"/>
            </w:pPr>
            <w:r>
              <w:t>id</w:t>
            </w:r>
            <w:r w:rsidRPr="00DF1EEC">
              <w:t xml:space="preserve">: id </w:t>
            </w:r>
            <w:r>
              <w:t>của tin kẹt xe</w:t>
            </w:r>
            <w:r w:rsidRPr="00DF1EEC">
              <w:t xml:space="preserve">  </w:t>
            </w:r>
          </w:p>
          <w:p w:rsidR="00B21797" w:rsidRPr="00DF1EEC" w:rsidRDefault="00B21797" w:rsidP="005524E1">
            <w:pPr>
              <w:pStyle w:val="ListParagraph"/>
              <w:numPr>
                <w:ilvl w:val="0"/>
                <w:numId w:val="10"/>
              </w:numPr>
              <w:spacing w:after="60" w:line="360" w:lineRule="auto"/>
            </w:pPr>
            <w:r w:rsidRPr="00DF1EEC">
              <w:t xml:space="preserve">Kết quả trả về: </w:t>
            </w:r>
          </w:p>
          <w:p w:rsidR="00B21797" w:rsidRDefault="00B21797" w:rsidP="005524E1">
            <w:pPr>
              <w:pStyle w:val="ListParagraph"/>
              <w:numPr>
                <w:ilvl w:val="0"/>
                <w:numId w:val="20"/>
              </w:numPr>
              <w:spacing w:after="60" w:line="360" w:lineRule="auto"/>
            </w:pPr>
            <w:r>
              <w:t>code:</w:t>
            </w:r>
          </w:p>
          <w:p w:rsidR="00B21797" w:rsidRDefault="00B21797" w:rsidP="005524E1">
            <w:pPr>
              <w:pStyle w:val="ListParagraph"/>
              <w:numPr>
                <w:ilvl w:val="0"/>
                <w:numId w:val="92"/>
              </w:numPr>
              <w:autoSpaceDE w:val="0"/>
              <w:autoSpaceDN w:val="0"/>
              <w:adjustRightInd w:val="0"/>
              <w:spacing w:line="360" w:lineRule="auto"/>
              <w:ind w:left="1362"/>
            </w:pPr>
            <w:r>
              <w:t>1: Có lỗi xảy ra</w:t>
            </w:r>
          </w:p>
          <w:p w:rsidR="00B21797" w:rsidRDefault="00B21797" w:rsidP="005524E1">
            <w:pPr>
              <w:pStyle w:val="ListParagraph"/>
              <w:numPr>
                <w:ilvl w:val="0"/>
                <w:numId w:val="92"/>
              </w:numPr>
              <w:autoSpaceDE w:val="0"/>
              <w:autoSpaceDN w:val="0"/>
              <w:adjustRightInd w:val="0"/>
              <w:spacing w:line="360" w:lineRule="auto"/>
              <w:ind w:left="1362"/>
            </w:pPr>
            <w:r>
              <w:t>2: Người dùng chưa đăng nhập</w:t>
            </w:r>
          </w:p>
          <w:p w:rsidR="00B21797" w:rsidRDefault="00B21797" w:rsidP="005524E1">
            <w:pPr>
              <w:pStyle w:val="ListParagraph"/>
              <w:numPr>
                <w:ilvl w:val="0"/>
                <w:numId w:val="92"/>
              </w:numPr>
              <w:autoSpaceDE w:val="0"/>
              <w:autoSpaceDN w:val="0"/>
              <w:adjustRightInd w:val="0"/>
              <w:spacing w:line="360" w:lineRule="auto"/>
              <w:ind w:left="1362"/>
            </w:pPr>
            <w:r>
              <w:t>-1: Thành công</w:t>
            </w:r>
          </w:p>
          <w:p w:rsidR="00B21797" w:rsidRDefault="00B21797" w:rsidP="005524E1">
            <w:pPr>
              <w:pStyle w:val="ListParagraph"/>
              <w:numPr>
                <w:ilvl w:val="0"/>
                <w:numId w:val="20"/>
              </w:numPr>
              <w:autoSpaceDE w:val="0"/>
              <w:autoSpaceDN w:val="0"/>
              <w:adjustRightInd w:val="0"/>
              <w:spacing w:line="360" w:lineRule="auto"/>
            </w:pPr>
            <w:r>
              <w:t>error: Thông tin lỗi nếu code là 1 hoặc 2.</w:t>
            </w:r>
          </w:p>
          <w:p w:rsidR="00B21797" w:rsidRDefault="00B21797" w:rsidP="005524E1">
            <w:pPr>
              <w:pStyle w:val="ListParagraph"/>
              <w:numPr>
                <w:ilvl w:val="0"/>
                <w:numId w:val="20"/>
              </w:numPr>
              <w:autoSpaceDE w:val="0"/>
              <w:autoSpaceDN w:val="0"/>
              <w:adjustRightInd w:val="0"/>
              <w:spacing w:line="360" w:lineRule="auto"/>
            </w:pPr>
            <w:r>
              <w:t>content: Chuỗi html chứa thông tin chi tiết điểm kẹt xe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t>14</w:t>
            </w:r>
          </w:p>
        </w:tc>
        <w:tc>
          <w:tcPr>
            <w:tcW w:w="8310" w:type="dxa"/>
          </w:tcPr>
          <w:p w:rsidR="00B21797" w:rsidRPr="00DF1EEC" w:rsidRDefault="00B21797" w:rsidP="00B21797">
            <w:pPr>
              <w:autoSpaceDE w:val="0"/>
              <w:autoSpaceDN w:val="0"/>
              <w:adjustRightInd w:val="0"/>
              <w:spacing w:line="360" w:lineRule="auto"/>
            </w:pPr>
            <w:r>
              <w:t>getAllTraffic</w:t>
            </w:r>
          </w:p>
          <w:p w:rsidR="00B21797" w:rsidRPr="00DF1EEC" w:rsidRDefault="00B21797" w:rsidP="005524E1">
            <w:pPr>
              <w:pStyle w:val="ListParagraph"/>
              <w:numPr>
                <w:ilvl w:val="0"/>
                <w:numId w:val="10"/>
              </w:numPr>
              <w:spacing w:after="60" w:line="360" w:lineRule="auto"/>
            </w:pPr>
            <w:r w:rsidRPr="00DF1EEC">
              <w:rPr>
                <w:b/>
              </w:rPr>
              <w:t xml:space="preserve">Ý nghĩa hàm: </w:t>
            </w:r>
            <w:r>
              <w:t>lấy tất cả các vị trí kẹt xe hiện tại</w:t>
            </w:r>
            <w:r w:rsidRPr="00DF1EEC">
              <w:t xml:space="preserve"> </w:t>
            </w:r>
          </w:p>
          <w:p w:rsidR="00B21797" w:rsidRPr="00DF1EEC" w:rsidRDefault="00B21797" w:rsidP="005524E1">
            <w:pPr>
              <w:pStyle w:val="ListParagraph"/>
              <w:numPr>
                <w:ilvl w:val="0"/>
                <w:numId w:val="10"/>
              </w:numPr>
              <w:spacing w:after="60" w:line="360" w:lineRule="auto"/>
            </w:pPr>
            <w:r w:rsidRPr="00DF1EEC">
              <w:t xml:space="preserve">Phương thức : </w:t>
            </w:r>
            <w:r>
              <w:t>GET</w:t>
            </w:r>
          </w:p>
          <w:p w:rsidR="00B21797" w:rsidRPr="00DF1EEC" w:rsidRDefault="00B21797" w:rsidP="005524E1">
            <w:pPr>
              <w:pStyle w:val="ListParagraph"/>
              <w:numPr>
                <w:ilvl w:val="0"/>
                <w:numId w:val="10"/>
              </w:numPr>
              <w:spacing w:after="60" w:line="360" w:lineRule="auto"/>
            </w:pPr>
            <w:r w:rsidRPr="00DF1EEC">
              <w:t>Đầu vào :</w:t>
            </w:r>
          </w:p>
          <w:p w:rsidR="00B21797" w:rsidRPr="00DF1EEC" w:rsidRDefault="00B21797" w:rsidP="005524E1">
            <w:pPr>
              <w:pStyle w:val="ListParagraph"/>
              <w:numPr>
                <w:ilvl w:val="0"/>
                <w:numId w:val="11"/>
              </w:numPr>
              <w:spacing w:after="60" w:line="360" w:lineRule="auto"/>
            </w:pPr>
            <w:r>
              <w:t>Không có</w:t>
            </w:r>
          </w:p>
          <w:p w:rsidR="00B21797" w:rsidRPr="00DF1EEC" w:rsidRDefault="00B21797" w:rsidP="005524E1">
            <w:pPr>
              <w:pStyle w:val="ListParagraph"/>
              <w:numPr>
                <w:ilvl w:val="0"/>
                <w:numId w:val="10"/>
              </w:numPr>
              <w:spacing w:after="60" w:line="360" w:lineRule="auto"/>
            </w:pPr>
            <w:r w:rsidRPr="00DF1EEC">
              <w:t xml:space="preserve">Kết quả trả về: </w:t>
            </w:r>
          </w:p>
          <w:p w:rsidR="00B21797" w:rsidRDefault="00B21797" w:rsidP="005524E1">
            <w:pPr>
              <w:pStyle w:val="ListParagraph"/>
              <w:numPr>
                <w:ilvl w:val="0"/>
                <w:numId w:val="20"/>
              </w:numPr>
              <w:spacing w:after="60" w:line="360" w:lineRule="auto"/>
            </w:pPr>
            <w:r>
              <w:t>code:</w:t>
            </w:r>
          </w:p>
          <w:p w:rsidR="00B21797" w:rsidRDefault="00B21797" w:rsidP="005524E1">
            <w:pPr>
              <w:pStyle w:val="ListParagraph"/>
              <w:numPr>
                <w:ilvl w:val="0"/>
                <w:numId w:val="92"/>
              </w:numPr>
              <w:autoSpaceDE w:val="0"/>
              <w:autoSpaceDN w:val="0"/>
              <w:adjustRightInd w:val="0"/>
              <w:spacing w:line="360" w:lineRule="auto"/>
              <w:ind w:left="1362"/>
            </w:pPr>
            <w:r>
              <w:t>1: Có lỗi xảy ra</w:t>
            </w:r>
          </w:p>
          <w:p w:rsidR="00B21797" w:rsidRDefault="00B21797" w:rsidP="005524E1">
            <w:pPr>
              <w:pStyle w:val="ListParagraph"/>
              <w:numPr>
                <w:ilvl w:val="0"/>
                <w:numId w:val="92"/>
              </w:numPr>
              <w:autoSpaceDE w:val="0"/>
              <w:autoSpaceDN w:val="0"/>
              <w:adjustRightInd w:val="0"/>
              <w:spacing w:line="360" w:lineRule="auto"/>
              <w:ind w:left="1362"/>
            </w:pPr>
            <w:r>
              <w:t>2: Người dùng chưa đăng nhập</w:t>
            </w:r>
          </w:p>
          <w:p w:rsidR="00B21797" w:rsidRDefault="00B21797" w:rsidP="005524E1">
            <w:pPr>
              <w:pStyle w:val="ListParagraph"/>
              <w:numPr>
                <w:ilvl w:val="0"/>
                <w:numId w:val="92"/>
              </w:numPr>
              <w:autoSpaceDE w:val="0"/>
              <w:autoSpaceDN w:val="0"/>
              <w:adjustRightInd w:val="0"/>
              <w:spacing w:line="360" w:lineRule="auto"/>
              <w:ind w:left="1362"/>
            </w:pPr>
            <w:r>
              <w:t>-1: Thành công</w:t>
            </w:r>
          </w:p>
          <w:p w:rsidR="00B21797" w:rsidRDefault="00B21797" w:rsidP="005524E1">
            <w:pPr>
              <w:pStyle w:val="ListParagraph"/>
              <w:numPr>
                <w:ilvl w:val="0"/>
                <w:numId w:val="20"/>
              </w:numPr>
              <w:autoSpaceDE w:val="0"/>
              <w:autoSpaceDN w:val="0"/>
              <w:adjustRightInd w:val="0"/>
              <w:spacing w:line="360" w:lineRule="auto"/>
            </w:pPr>
            <w:r>
              <w:t>error: Thông tin lỗi nếu code là 1 hoặc 2.</w:t>
            </w:r>
          </w:p>
          <w:p w:rsidR="00B21797" w:rsidRDefault="00B21797" w:rsidP="005524E1">
            <w:pPr>
              <w:pStyle w:val="ListParagraph"/>
              <w:numPr>
                <w:ilvl w:val="0"/>
                <w:numId w:val="20"/>
              </w:numPr>
              <w:autoSpaceDE w:val="0"/>
              <w:autoSpaceDN w:val="0"/>
              <w:adjustRightInd w:val="0"/>
              <w:spacing w:line="360" w:lineRule="auto"/>
            </w:pPr>
            <w:r>
              <w:t>data: danh sách tất cả các điểm kẹt xe hiện tại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15</w:t>
            </w:r>
          </w:p>
        </w:tc>
        <w:tc>
          <w:tcPr>
            <w:tcW w:w="8310" w:type="dxa"/>
          </w:tcPr>
          <w:p w:rsidR="00B21797" w:rsidRPr="00DF1EEC" w:rsidRDefault="00B21797" w:rsidP="00F60A98">
            <w:pPr>
              <w:autoSpaceDE w:val="0"/>
              <w:autoSpaceDN w:val="0"/>
              <w:adjustRightInd w:val="0"/>
              <w:spacing w:line="360" w:lineRule="auto"/>
            </w:pPr>
            <w:r>
              <w:t>addUser</w:t>
            </w:r>
          </w:p>
          <w:p w:rsidR="00B21797" w:rsidRPr="00DF1EEC" w:rsidRDefault="00B21797" w:rsidP="005524E1">
            <w:pPr>
              <w:pStyle w:val="ListParagraph"/>
              <w:numPr>
                <w:ilvl w:val="0"/>
                <w:numId w:val="10"/>
              </w:numPr>
              <w:spacing w:after="60" w:line="360" w:lineRule="auto"/>
            </w:pPr>
            <w:r w:rsidRPr="00DF1EEC">
              <w:rPr>
                <w:b/>
              </w:rPr>
              <w:t xml:space="preserve">Ý nghĩa hàm: </w:t>
            </w:r>
            <w:r>
              <w:t>thêm một người dùng mới (Admin hoặc Quản trị viên)</w:t>
            </w:r>
          </w:p>
          <w:p w:rsidR="00B21797" w:rsidRPr="00DF1EEC" w:rsidRDefault="00B21797" w:rsidP="005524E1">
            <w:pPr>
              <w:pStyle w:val="ListParagraph"/>
              <w:numPr>
                <w:ilvl w:val="0"/>
                <w:numId w:val="10"/>
              </w:numPr>
              <w:spacing w:after="60" w:line="360" w:lineRule="auto"/>
            </w:pPr>
            <w:r w:rsidRPr="00DF1EEC">
              <w:t xml:space="preserve">Phương thức : </w:t>
            </w:r>
            <w:r>
              <w:t>POST</w:t>
            </w:r>
          </w:p>
          <w:p w:rsidR="00B21797" w:rsidRPr="00DF1EEC" w:rsidRDefault="00B21797" w:rsidP="005524E1">
            <w:pPr>
              <w:pStyle w:val="ListParagraph"/>
              <w:numPr>
                <w:ilvl w:val="0"/>
                <w:numId w:val="10"/>
              </w:numPr>
              <w:spacing w:after="60" w:line="360" w:lineRule="auto"/>
            </w:pPr>
            <w:r w:rsidRPr="00DF1EEC">
              <w:t>Đầu vào :</w:t>
            </w:r>
          </w:p>
          <w:p w:rsidR="00B21797" w:rsidRDefault="00B21797" w:rsidP="005524E1">
            <w:pPr>
              <w:pStyle w:val="ListParagraph"/>
              <w:numPr>
                <w:ilvl w:val="0"/>
                <w:numId w:val="11"/>
              </w:numPr>
              <w:spacing w:after="60" w:line="360" w:lineRule="auto"/>
            </w:pPr>
            <w:r>
              <w:t>name: Họ và tên của người dùng</w:t>
            </w:r>
          </w:p>
          <w:p w:rsidR="00B21797" w:rsidRDefault="00B21797" w:rsidP="005524E1">
            <w:pPr>
              <w:pStyle w:val="ListParagraph"/>
              <w:numPr>
                <w:ilvl w:val="0"/>
                <w:numId w:val="11"/>
              </w:numPr>
              <w:spacing w:after="60" w:line="360" w:lineRule="auto"/>
            </w:pPr>
            <w:r>
              <w:t>email</w:t>
            </w:r>
            <w:r w:rsidRPr="00DF1EEC">
              <w:t xml:space="preserve"> : </w:t>
            </w:r>
            <w:r>
              <w:t>Email của người dùng</w:t>
            </w:r>
          </w:p>
          <w:p w:rsidR="00B21797" w:rsidRDefault="00B21797" w:rsidP="005524E1">
            <w:pPr>
              <w:pStyle w:val="ListParagraph"/>
              <w:numPr>
                <w:ilvl w:val="0"/>
                <w:numId w:val="11"/>
              </w:numPr>
              <w:spacing w:after="60" w:line="360" w:lineRule="auto"/>
            </w:pPr>
            <w:r>
              <w:t>password: Mật khẩu của người dùng</w:t>
            </w:r>
          </w:p>
          <w:p w:rsidR="00B21797" w:rsidRPr="00DF1EEC" w:rsidRDefault="00B21797" w:rsidP="005524E1">
            <w:pPr>
              <w:pStyle w:val="ListParagraph"/>
              <w:numPr>
                <w:ilvl w:val="0"/>
                <w:numId w:val="11"/>
              </w:numPr>
              <w:spacing w:after="60" w:line="360" w:lineRule="auto"/>
            </w:pPr>
            <w:r>
              <w:t>category: Loại tài khoản của người dùng</w:t>
            </w:r>
          </w:p>
          <w:p w:rsidR="00B21797" w:rsidRPr="00DF1EEC" w:rsidRDefault="00B21797" w:rsidP="005524E1">
            <w:pPr>
              <w:pStyle w:val="ListParagraph"/>
              <w:numPr>
                <w:ilvl w:val="0"/>
                <w:numId w:val="10"/>
              </w:numPr>
              <w:spacing w:after="60" w:line="360" w:lineRule="auto"/>
            </w:pPr>
            <w:r w:rsidRPr="00DF1EEC">
              <w:t xml:space="preserve">Kết quả trả về: </w:t>
            </w:r>
          </w:p>
          <w:p w:rsidR="00B21797" w:rsidRPr="002A4322" w:rsidRDefault="00B21797" w:rsidP="005524E1">
            <w:pPr>
              <w:pStyle w:val="ListParagraph"/>
              <w:numPr>
                <w:ilvl w:val="1"/>
                <w:numId w:val="10"/>
              </w:numPr>
              <w:autoSpaceDE w:val="0"/>
              <w:autoSpaceDN w:val="0"/>
              <w:adjustRightInd w:val="0"/>
              <w:spacing w:after="60" w:line="360" w:lineRule="auto"/>
              <w:rPr>
                <w:color w:val="0000FF"/>
              </w:rPr>
            </w:pPr>
            <w:r>
              <w:t>code:</w:t>
            </w:r>
          </w:p>
          <w:p w:rsidR="00B21797" w:rsidRDefault="00B21797" w:rsidP="005524E1">
            <w:pPr>
              <w:pStyle w:val="ListParagraph"/>
              <w:numPr>
                <w:ilvl w:val="0"/>
                <w:numId w:val="15"/>
              </w:numPr>
              <w:autoSpaceDE w:val="0"/>
              <w:autoSpaceDN w:val="0"/>
              <w:adjustRightInd w:val="0"/>
              <w:spacing w:after="60" w:line="360" w:lineRule="auto"/>
            </w:pPr>
            <w:r w:rsidRPr="002A4322">
              <w:t>1: Nếu có lỗi xảy ra</w:t>
            </w:r>
          </w:p>
          <w:p w:rsidR="00B21797" w:rsidRDefault="00B21797" w:rsidP="005524E1">
            <w:pPr>
              <w:pStyle w:val="ListParagraph"/>
              <w:numPr>
                <w:ilvl w:val="0"/>
                <w:numId w:val="15"/>
              </w:numPr>
              <w:autoSpaceDE w:val="0"/>
              <w:autoSpaceDN w:val="0"/>
              <w:adjustRightInd w:val="0"/>
              <w:spacing w:after="60" w:line="360" w:lineRule="auto"/>
            </w:pPr>
            <w:r>
              <w:t>2: Nếu chưa đăng nhập</w:t>
            </w:r>
          </w:p>
          <w:p w:rsidR="00B21797" w:rsidRPr="002A4322" w:rsidRDefault="00B21797" w:rsidP="005524E1">
            <w:pPr>
              <w:pStyle w:val="ListParagraph"/>
              <w:numPr>
                <w:ilvl w:val="0"/>
                <w:numId w:val="15"/>
              </w:numPr>
              <w:autoSpaceDE w:val="0"/>
              <w:autoSpaceDN w:val="0"/>
              <w:adjustRightInd w:val="0"/>
              <w:spacing w:after="60" w:line="360" w:lineRule="auto"/>
            </w:pPr>
            <w:r>
              <w:t>3: Email đã có người đăng ký</w:t>
            </w:r>
          </w:p>
          <w:p w:rsidR="00B21797" w:rsidRDefault="00B21797" w:rsidP="005524E1">
            <w:pPr>
              <w:pStyle w:val="ListParagraph"/>
              <w:numPr>
                <w:ilvl w:val="0"/>
                <w:numId w:val="93"/>
              </w:numPr>
              <w:autoSpaceDE w:val="0"/>
              <w:autoSpaceDN w:val="0"/>
              <w:adjustRightInd w:val="0"/>
              <w:spacing w:line="360" w:lineRule="auto"/>
              <w:ind w:left="1452"/>
            </w:pPr>
            <w:r w:rsidRPr="002A4322">
              <w:t>-1: Thêm người dùng thành công</w:t>
            </w:r>
          </w:p>
          <w:p w:rsidR="00B21797" w:rsidRDefault="00B21797" w:rsidP="005524E1">
            <w:pPr>
              <w:pStyle w:val="ListParagraph"/>
              <w:numPr>
                <w:ilvl w:val="0"/>
                <w:numId w:val="94"/>
              </w:numPr>
              <w:autoSpaceDE w:val="0"/>
              <w:autoSpaceDN w:val="0"/>
              <w:adjustRightInd w:val="0"/>
              <w:spacing w:line="360" w:lineRule="auto"/>
              <w:ind w:left="1092"/>
            </w:pPr>
            <w:r>
              <w:t>error: Thông báo lỗi nếu code là 1 hoặc 2.</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16</w:t>
            </w:r>
          </w:p>
        </w:tc>
        <w:tc>
          <w:tcPr>
            <w:tcW w:w="8310" w:type="dxa"/>
          </w:tcPr>
          <w:p w:rsidR="00B21797" w:rsidRPr="00DF1EEC" w:rsidRDefault="00B21797" w:rsidP="00B21797">
            <w:pPr>
              <w:autoSpaceDE w:val="0"/>
              <w:autoSpaceDN w:val="0"/>
              <w:adjustRightInd w:val="0"/>
              <w:spacing w:line="360" w:lineRule="auto"/>
            </w:pPr>
            <w:r w:rsidRPr="00B21797">
              <w:t>deactiveTrafficInfoAtID</w:t>
            </w:r>
          </w:p>
          <w:p w:rsidR="00B21797" w:rsidRPr="00DF1EEC" w:rsidRDefault="00B21797" w:rsidP="005524E1">
            <w:pPr>
              <w:pStyle w:val="ListParagraph"/>
              <w:numPr>
                <w:ilvl w:val="0"/>
                <w:numId w:val="10"/>
              </w:numPr>
              <w:spacing w:after="60" w:line="360" w:lineRule="auto"/>
            </w:pPr>
            <w:r w:rsidRPr="00DF1EEC">
              <w:rPr>
                <w:b/>
              </w:rPr>
              <w:t xml:space="preserve">Ý nghĩa hàm: </w:t>
            </w:r>
            <w:r>
              <w:t>xoá một điểm kẹt xe trong bản đồ kẹt xe</w:t>
            </w:r>
          </w:p>
          <w:p w:rsidR="00B21797" w:rsidRPr="00DF1EEC" w:rsidRDefault="00B21797" w:rsidP="005524E1">
            <w:pPr>
              <w:pStyle w:val="ListParagraph"/>
              <w:numPr>
                <w:ilvl w:val="0"/>
                <w:numId w:val="10"/>
              </w:numPr>
              <w:spacing w:after="60" w:line="360" w:lineRule="auto"/>
            </w:pPr>
            <w:r w:rsidRPr="00DF1EEC">
              <w:t xml:space="preserve">Phương thức : </w:t>
            </w:r>
            <w:r>
              <w:t>POST</w:t>
            </w:r>
          </w:p>
          <w:p w:rsidR="00B21797" w:rsidRPr="00DF1EEC" w:rsidRDefault="00B21797" w:rsidP="005524E1">
            <w:pPr>
              <w:pStyle w:val="ListParagraph"/>
              <w:numPr>
                <w:ilvl w:val="0"/>
                <w:numId w:val="10"/>
              </w:numPr>
              <w:spacing w:after="60" w:line="360" w:lineRule="auto"/>
            </w:pPr>
            <w:r w:rsidRPr="00DF1EEC">
              <w:t>Đầu vào :</w:t>
            </w:r>
          </w:p>
          <w:p w:rsidR="00B21797" w:rsidRDefault="00B21797" w:rsidP="005524E1">
            <w:pPr>
              <w:pStyle w:val="ListParagraph"/>
              <w:numPr>
                <w:ilvl w:val="0"/>
                <w:numId w:val="11"/>
              </w:numPr>
              <w:spacing w:after="60" w:line="360" w:lineRule="auto"/>
            </w:pPr>
            <w:r>
              <w:t>id: ID điểm kẹt xe</w:t>
            </w:r>
          </w:p>
          <w:p w:rsidR="00B21797" w:rsidRPr="00DF1EEC" w:rsidRDefault="00B21797" w:rsidP="005524E1">
            <w:pPr>
              <w:pStyle w:val="ListParagraph"/>
              <w:numPr>
                <w:ilvl w:val="0"/>
                <w:numId w:val="10"/>
              </w:numPr>
              <w:spacing w:after="60" w:line="360" w:lineRule="auto"/>
            </w:pPr>
            <w:r w:rsidRPr="00DF1EEC">
              <w:t xml:space="preserve">Kết quả trả về: </w:t>
            </w:r>
          </w:p>
          <w:p w:rsidR="00B21797" w:rsidRPr="002A4322" w:rsidRDefault="00B21797" w:rsidP="005524E1">
            <w:pPr>
              <w:pStyle w:val="ListParagraph"/>
              <w:numPr>
                <w:ilvl w:val="1"/>
                <w:numId w:val="10"/>
              </w:numPr>
              <w:autoSpaceDE w:val="0"/>
              <w:autoSpaceDN w:val="0"/>
              <w:adjustRightInd w:val="0"/>
              <w:spacing w:after="60" w:line="360" w:lineRule="auto"/>
              <w:rPr>
                <w:color w:val="0000FF"/>
              </w:rPr>
            </w:pPr>
            <w:r>
              <w:t>code:</w:t>
            </w:r>
          </w:p>
          <w:p w:rsidR="00B21797" w:rsidRDefault="00B21797" w:rsidP="005524E1">
            <w:pPr>
              <w:pStyle w:val="ListParagraph"/>
              <w:numPr>
                <w:ilvl w:val="0"/>
                <w:numId w:val="15"/>
              </w:numPr>
              <w:autoSpaceDE w:val="0"/>
              <w:autoSpaceDN w:val="0"/>
              <w:adjustRightInd w:val="0"/>
              <w:spacing w:after="60" w:line="360" w:lineRule="auto"/>
            </w:pPr>
            <w:r w:rsidRPr="002A4322">
              <w:t>1: Nếu có lỗi xảy ra</w:t>
            </w:r>
          </w:p>
          <w:p w:rsidR="00B21797" w:rsidRDefault="00B21797" w:rsidP="005524E1">
            <w:pPr>
              <w:pStyle w:val="ListParagraph"/>
              <w:numPr>
                <w:ilvl w:val="0"/>
                <w:numId w:val="15"/>
              </w:numPr>
              <w:autoSpaceDE w:val="0"/>
              <w:autoSpaceDN w:val="0"/>
              <w:adjustRightInd w:val="0"/>
              <w:spacing w:after="60" w:line="360" w:lineRule="auto"/>
            </w:pPr>
            <w:r>
              <w:t>2: Nếu chưa đăng nhập</w:t>
            </w:r>
          </w:p>
          <w:p w:rsidR="00B21797" w:rsidRDefault="00B21797" w:rsidP="005524E1">
            <w:pPr>
              <w:pStyle w:val="ListParagraph"/>
              <w:numPr>
                <w:ilvl w:val="0"/>
                <w:numId w:val="93"/>
              </w:numPr>
              <w:autoSpaceDE w:val="0"/>
              <w:autoSpaceDN w:val="0"/>
              <w:adjustRightInd w:val="0"/>
              <w:spacing w:after="60" w:line="360" w:lineRule="auto"/>
              <w:ind w:left="1452"/>
            </w:pPr>
            <w:r w:rsidRPr="002A4322">
              <w:t xml:space="preserve">-1: </w:t>
            </w:r>
            <w:r>
              <w:t>T</w:t>
            </w:r>
            <w:r w:rsidRPr="002A4322">
              <w:t>hành công</w:t>
            </w:r>
          </w:p>
          <w:p w:rsidR="00B21797" w:rsidRDefault="00B21797" w:rsidP="005524E1">
            <w:pPr>
              <w:pStyle w:val="ListParagraph"/>
              <w:numPr>
                <w:ilvl w:val="0"/>
                <w:numId w:val="94"/>
              </w:numPr>
              <w:autoSpaceDE w:val="0"/>
              <w:autoSpaceDN w:val="0"/>
              <w:adjustRightInd w:val="0"/>
              <w:spacing w:line="360" w:lineRule="auto"/>
              <w:ind w:left="1092"/>
            </w:pPr>
            <w:r>
              <w:t>error: Thông báo lỗi nếu code là 1 hoặc 2.</w:t>
            </w:r>
          </w:p>
        </w:tc>
      </w:tr>
      <w:tr w:rsidR="00F60A98" w:rsidRPr="00DF1EEC" w:rsidTr="0005631A">
        <w:trPr>
          <w:tblHeader/>
        </w:trPr>
        <w:tc>
          <w:tcPr>
            <w:tcW w:w="708" w:type="dxa"/>
          </w:tcPr>
          <w:p w:rsidR="00F60A98" w:rsidRPr="00DF1EEC" w:rsidRDefault="009D65B8" w:rsidP="00843894">
            <w:pPr>
              <w:spacing w:after="60" w:line="360" w:lineRule="auto"/>
              <w:jc w:val="center"/>
            </w:pPr>
            <w:r>
              <w:lastRenderedPageBreak/>
              <w:t>17</w:t>
            </w:r>
          </w:p>
        </w:tc>
        <w:tc>
          <w:tcPr>
            <w:tcW w:w="8310" w:type="dxa"/>
          </w:tcPr>
          <w:p w:rsidR="00F60A98" w:rsidRPr="00DF1EEC" w:rsidRDefault="00F60A98" w:rsidP="00F60A98">
            <w:pPr>
              <w:autoSpaceDE w:val="0"/>
              <w:autoSpaceDN w:val="0"/>
              <w:adjustRightInd w:val="0"/>
              <w:spacing w:line="360" w:lineRule="auto"/>
            </w:pPr>
            <w:r>
              <w:t>enableDisableUser</w:t>
            </w:r>
          </w:p>
          <w:p w:rsidR="00F60A98" w:rsidRPr="00DF1EEC" w:rsidRDefault="00F60A98" w:rsidP="005524E1">
            <w:pPr>
              <w:pStyle w:val="ListParagraph"/>
              <w:numPr>
                <w:ilvl w:val="0"/>
                <w:numId w:val="10"/>
              </w:numPr>
              <w:spacing w:after="60" w:line="360" w:lineRule="auto"/>
            </w:pPr>
            <w:r w:rsidRPr="00DF1EEC">
              <w:rPr>
                <w:b/>
              </w:rPr>
              <w:t xml:space="preserve">Ý nghĩa hàm: </w:t>
            </w:r>
            <w:r>
              <w:t>thay đổi trạng thái người dùng</w:t>
            </w:r>
          </w:p>
          <w:p w:rsidR="00F60A98" w:rsidRPr="00DF1EEC" w:rsidRDefault="00F60A98" w:rsidP="005524E1">
            <w:pPr>
              <w:pStyle w:val="ListParagraph"/>
              <w:numPr>
                <w:ilvl w:val="0"/>
                <w:numId w:val="10"/>
              </w:numPr>
              <w:spacing w:after="60" w:line="360" w:lineRule="auto"/>
            </w:pPr>
            <w:r w:rsidRPr="00DF1EEC">
              <w:t xml:space="preserve">Phương thức : </w:t>
            </w:r>
            <w:r>
              <w:t>POST</w:t>
            </w:r>
          </w:p>
          <w:p w:rsidR="00F60A98" w:rsidRPr="00DF1EEC" w:rsidRDefault="00F60A98" w:rsidP="005524E1">
            <w:pPr>
              <w:pStyle w:val="ListParagraph"/>
              <w:numPr>
                <w:ilvl w:val="0"/>
                <w:numId w:val="10"/>
              </w:numPr>
              <w:spacing w:after="60" w:line="360" w:lineRule="auto"/>
            </w:pPr>
            <w:r w:rsidRPr="00DF1EEC">
              <w:t>Đầu vào :</w:t>
            </w:r>
          </w:p>
          <w:p w:rsidR="00F60A98" w:rsidRDefault="00F60A98" w:rsidP="005524E1">
            <w:pPr>
              <w:pStyle w:val="ListParagraph"/>
              <w:numPr>
                <w:ilvl w:val="0"/>
                <w:numId w:val="11"/>
              </w:numPr>
              <w:spacing w:after="60" w:line="360" w:lineRule="auto"/>
            </w:pPr>
            <w:r>
              <w:t>id</w:t>
            </w:r>
            <w:r w:rsidRPr="00DF1EEC">
              <w:t xml:space="preserve">: </w:t>
            </w:r>
            <w:r>
              <w:t>ID</w:t>
            </w:r>
            <w:r w:rsidRPr="00DF1EEC">
              <w:t xml:space="preserve"> của người dùng  </w:t>
            </w:r>
          </w:p>
          <w:p w:rsidR="00F60A98" w:rsidRDefault="00F60A98" w:rsidP="005524E1">
            <w:pPr>
              <w:pStyle w:val="ListParagraph"/>
              <w:numPr>
                <w:ilvl w:val="0"/>
                <w:numId w:val="11"/>
              </w:numPr>
              <w:spacing w:after="60" w:line="360" w:lineRule="auto"/>
            </w:pPr>
            <w:r>
              <w:t>category: Loại tài khoản</w:t>
            </w:r>
          </w:p>
          <w:p w:rsidR="00F60A98" w:rsidRDefault="00F60A98" w:rsidP="005524E1">
            <w:pPr>
              <w:pStyle w:val="ListParagraph"/>
              <w:numPr>
                <w:ilvl w:val="0"/>
                <w:numId w:val="16"/>
              </w:numPr>
              <w:spacing w:after="60" w:line="360" w:lineRule="auto"/>
            </w:pPr>
            <w:r>
              <w:t>Cộng tác viên</w:t>
            </w:r>
          </w:p>
          <w:p w:rsidR="00F60A98" w:rsidRDefault="00F60A98" w:rsidP="005524E1">
            <w:pPr>
              <w:pStyle w:val="ListParagraph"/>
              <w:numPr>
                <w:ilvl w:val="0"/>
                <w:numId w:val="16"/>
              </w:numPr>
              <w:spacing w:after="60" w:line="360" w:lineRule="auto"/>
            </w:pPr>
            <w:r>
              <w:t>Quản trị viên</w:t>
            </w:r>
          </w:p>
          <w:p w:rsidR="00F60A98" w:rsidRPr="00DF1EEC" w:rsidRDefault="00F60A98" w:rsidP="005524E1">
            <w:pPr>
              <w:pStyle w:val="ListParagraph"/>
              <w:numPr>
                <w:ilvl w:val="0"/>
                <w:numId w:val="16"/>
              </w:numPr>
              <w:spacing w:after="60" w:line="360" w:lineRule="auto"/>
            </w:pPr>
            <w:r>
              <w:t>Admin</w:t>
            </w:r>
          </w:p>
          <w:p w:rsidR="00F60A98" w:rsidRPr="00DF1EEC" w:rsidRDefault="00F60A98" w:rsidP="005524E1">
            <w:pPr>
              <w:pStyle w:val="ListParagraph"/>
              <w:numPr>
                <w:ilvl w:val="0"/>
                <w:numId w:val="10"/>
              </w:numPr>
              <w:spacing w:after="60" w:line="360" w:lineRule="auto"/>
            </w:pPr>
            <w:r w:rsidRPr="00DF1EEC">
              <w:t xml:space="preserve">Kết quả trả về: </w:t>
            </w:r>
          </w:p>
          <w:p w:rsidR="00F60A98" w:rsidRPr="00A00124" w:rsidRDefault="00F60A98" w:rsidP="005524E1">
            <w:pPr>
              <w:pStyle w:val="ListParagraph"/>
              <w:numPr>
                <w:ilvl w:val="1"/>
                <w:numId w:val="10"/>
              </w:numPr>
              <w:autoSpaceDE w:val="0"/>
              <w:autoSpaceDN w:val="0"/>
              <w:adjustRightInd w:val="0"/>
              <w:spacing w:after="60" w:line="360" w:lineRule="auto"/>
              <w:rPr>
                <w:color w:val="0000FF"/>
              </w:rPr>
            </w:pPr>
            <w:r>
              <w:t>code:</w:t>
            </w:r>
          </w:p>
          <w:p w:rsidR="00F60A98" w:rsidRPr="00A00124" w:rsidRDefault="00F60A98" w:rsidP="005524E1">
            <w:pPr>
              <w:pStyle w:val="ListParagraph"/>
              <w:numPr>
                <w:ilvl w:val="0"/>
                <w:numId w:val="17"/>
              </w:numPr>
              <w:autoSpaceDE w:val="0"/>
              <w:autoSpaceDN w:val="0"/>
              <w:adjustRightInd w:val="0"/>
              <w:spacing w:after="60" w:line="360" w:lineRule="auto"/>
              <w:rPr>
                <w:color w:val="0000FF"/>
              </w:rPr>
            </w:pPr>
            <w:r>
              <w:t>-1: Thay đổi trạng thái người dùng thành công</w:t>
            </w:r>
          </w:p>
          <w:p w:rsidR="00F60A98" w:rsidRDefault="00F60A98" w:rsidP="005524E1">
            <w:pPr>
              <w:pStyle w:val="ListParagraph"/>
              <w:numPr>
                <w:ilvl w:val="0"/>
                <w:numId w:val="95"/>
              </w:numPr>
              <w:autoSpaceDE w:val="0"/>
              <w:autoSpaceDN w:val="0"/>
              <w:adjustRightInd w:val="0"/>
              <w:spacing w:line="360" w:lineRule="auto"/>
              <w:ind w:left="1812"/>
            </w:pPr>
            <w:r>
              <w:t>1: Có lỗi xảy ra</w:t>
            </w:r>
          </w:p>
          <w:p w:rsidR="00F60A98" w:rsidRDefault="00F60A98" w:rsidP="005524E1">
            <w:pPr>
              <w:pStyle w:val="ListParagraph"/>
              <w:numPr>
                <w:ilvl w:val="0"/>
                <w:numId w:val="95"/>
              </w:numPr>
              <w:autoSpaceDE w:val="0"/>
              <w:autoSpaceDN w:val="0"/>
              <w:adjustRightInd w:val="0"/>
              <w:spacing w:line="360" w:lineRule="auto"/>
              <w:ind w:left="1812"/>
            </w:pPr>
            <w:r>
              <w:t>2: Nếu chưa đăng nhập</w:t>
            </w:r>
          </w:p>
          <w:p w:rsidR="00DE06A6" w:rsidRDefault="00DE06A6" w:rsidP="005524E1">
            <w:pPr>
              <w:pStyle w:val="ListParagraph"/>
              <w:numPr>
                <w:ilvl w:val="0"/>
                <w:numId w:val="94"/>
              </w:numPr>
              <w:autoSpaceDE w:val="0"/>
              <w:autoSpaceDN w:val="0"/>
              <w:adjustRightInd w:val="0"/>
              <w:spacing w:line="360" w:lineRule="auto"/>
              <w:ind w:left="1092"/>
            </w:pPr>
            <w:r>
              <w:t>Thông báo lỗi trong nếu code là 1 hoặc 2.</w:t>
            </w:r>
          </w:p>
        </w:tc>
      </w:tr>
      <w:tr w:rsidR="00DE06A6" w:rsidRPr="00DF1EEC" w:rsidTr="0005631A">
        <w:trPr>
          <w:tblHeader/>
        </w:trPr>
        <w:tc>
          <w:tcPr>
            <w:tcW w:w="708" w:type="dxa"/>
          </w:tcPr>
          <w:p w:rsidR="00DE06A6" w:rsidRPr="00DF1EEC" w:rsidRDefault="009D65B8" w:rsidP="00843894">
            <w:pPr>
              <w:spacing w:after="60" w:line="360" w:lineRule="auto"/>
              <w:jc w:val="center"/>
            </w:pPr>
            <w:r>
              <w:lastRenderedPageBreak/>
              <w:t>18</w:t>
            </w:r>
          </w:p>
        </w:tc>
        <w:tc>
          <w:tcPr>
            <w:tcW w:w="8310" w:type="dxa"/>
          </w:tcPr>
          <w:p w:rsidR="00DE06A6" w:rsidRDefault="00DE06A6" w:rsidP="0097316C">
            <w:pPr>
              <w:autoSpaceDE w:val="0"/>
              <w:autoSpaceDN w:val="0"/>
              <w:adjustRightInd w:val="0"/>
              <w:spacing w:line="360" w:lineRule="auto"/>
            </w:pPr>
            <w:r>
              <w:t>approveInfoAtID</w:t>
            </w:r>
          </w:p>
          <w:p w:rsidR="00DE06A6" w:rsidRPr="00DF1EEC" w:rsidRDefault="00DE06A6" w:rsidP="005524E1">
            <w:pPr>
              <w:pStyle w:val="ListParagraph"/>
              <w:numPr>
                <w:ilvl w:val="0"/>
                <w:numId w:val="10"/>
              </w:numPr>
              <w:spacing w:after="60" w:line="360" w:lineRule="auto"/>
            </w:pPr>
            <w:r w:rsidRPr="00DF1EEC">
              <w:rPr>
                <w:b/>
              </w:rPr>
              <w:t xml:space="preserve">Ý nghĩa hàm: </w:t>
            </w:r>
            <w:r>
              <w:t>chấp nhận hoặc từ chối thông tin điểm kẹt xe</w:t>
            </w:r>
          </w:p>
          <w:p w:rsidR="00DE06A6" w:rsidRPr="00DF1EEC" w:rsidRDefault="00DE06A6" w:rsidP="005524E1">
            <w:pPr>
              <w:pStyle w:val="ListParagraph"/>
              <w:numPr>
                <w:ilvl w:val="0"/>
                <w:numId w:val="10"/>
              </w:numPr>
              <w:spacing w:after="60" w:line="360" w:lineRule="auto"/>
            </w:pPr>
            <w:r w:rsidRPr="00DF1EEC">
              <w:t xml:space="preserve">Phương thức : </w:t>
            </w:r>
            <w:r>
              <w:t>POST</w:t>
            </w:r>
          </w:p>
          <w:p w:rsidR="00DE06A6" w:rsidRPr="00DF1EEC" w:rsidRDefault="00DE06A6" w:rsidP="005524E1">
            <w:pPr>
              <w:pStyle w:val="ListParagraph"/>
              <w:numPr>
                <w:ilvl w:val="0"/>
                <w:numId w:val="10"/>
              </w:numPr>
              <w:spacing w:after="60" w:line="360" w:lineRule="auto"/>
            </w:pPr>
            <w:r w:rsidRPr="00DF1EEC">
              <w:t>Đầu vào :</w:t>
            </w:r>
          </w:p>
          <w:p w:rsidR="00DE06A6" w:rsidRDefault="00DE06A6" w:rsidP="005524E1">
            <w:pPr>
              <w:pStyle w:val="ListParagraph"/>
              <w:numPr>
                <w:ilvl w:val="0"/>
                <w:numId w:val="11"/>
              </w:numPr>
              <w:spacing w:after="60" w:line="360" w:lineRule="auto"/>
            </w:pPr>
            <w:r>
              <w:t>id</w:t>
            </w:r>
            <w:r w:rsidRPr="00DF1EEC">
              <w:t xml:space="preserve">: </w:t>
            </w:r>
            <w:r>
              <w:t>id của tin kẹt xe</w:t>
            </w:r>
          </w:p>
          <w:p w:rsidR="00DE06A6" w:rsidRDefault="00DE06A6" w:rsidP="005524E1">
            <w:pPr>
              <w:pStyle w:val="ListParagraph"/>
              <w:numPr>
                <w:ilvl w:val="0"/>
                <w:numId w:val="11"/>
              </w:numPr>
              <w:spacing w:after="60" w:line="360" w:lineRule="auto"/>
            </w:pPr>
            <w:r>
              <w:t>isAccepted: chấp nhận hoặc từ chối</w:t>
            </w:r>
          </w:p>
          <w:p w:rsidR="00DE06A6" w:rsidRDefault="00DE06A6" w:rsidP="005524E1">
            <w:pPr>
              <w:pStyle w:val="ListParagraph"/>
              <w:numPr>
                <w:ilvl w:val="0"/>
                <w:numId w:val="11"/>
              </w:numPr>
              <w:spacing w:after="60" w:line="360" w:lineRule="auto"/>
            </w:pPr>
            <w:r>
              <w:t>adminNote: nhận xét của Quản trị viên</w:t>
            </w:r>
          </w:p>
          <w:p w:rsidR="00DE06A6" w:rsidRDefault="00DE06A6" w:rsidP="005524E1">
            <w:pPr>
              <w:pStyle w:val="ListParagraph"/>
              <w:numPr>
                <w:ilvl w:val="0"/>
                <w:numId w:val="11"/>
              </w:numPr>
              <w:spacing w:after="60" w:line="360" w:lineRule="auto"/>
            </w:pPr>
            <w:r>
              <w:t>rejectReason: lý do từ chối (thông tin bị từ chối)</w:t>
            </w:r>
          </w:p>
          <w:p w:rsidR="00DE06A6" w:rsidRDefault="00DE06A6" w:rsidP="005524E1">
            <w:pPr>
              <w:pStyle w:val="ListParagraph"/>
              <w:numPr>
                <w:ilvl w:val="0"/>
                <w:numId w:val="11"/>
              </w:numPr>
              <w:spacing w:after="60" w:line="360" w:lineRule="auto"/>
            </w:pPr>
            <w:r>
              <w:t>fixRating: mức độ được Quản trị viên thay đổi</w:t>
            </w:r>
          </w:p>
          <w:p w:rsidR="00DE06A6" w:rsidRDefault="00DE06A6" w:rsidP="005524E1">
            <w:pPr>
              <w:pStyle w:val="ListParagraph"/>
              <w:numPr>
                <w:ilvl w:val="0"/>
                <w:numId w:val="11"/>
              </w:numPr>
              <w:spacing w:after="60" w:line="360" w:lineRule="auto"/>
            </w:pPr>
            <w:r>
              <w:t>hasPhoto: có thông tin dữ liệu hình ảnh hay không</w:t>
            </w:r>
          </w:p>
          <w:p w:rsidR="00DE06A6" w:rsidRDefault="00DE06A6" w:rsidP="005524E1">
            <w:pPr>
              <w:pStyle w:val="ListParagraph"/>
              <w:numPr>
                <w:ilvl w:val="0"/>
                <w:numId w:val="11"/>
              </w:numPr>
              <w:spacing w:after="60" w:line="360" w:lineRule="auto"/>
            </w:pPr>
            <w:r>
              <w:t>hasVideo: có thông tin dữ liệu video hay không</w:t>
            </w:r>
          </w:p>
          <w:p w:rsidR="00DE06A6" w:rsidRDefault="00DE06A6" w:rsidP="005524E1">
            <w:pPr>
              <w:pStyle w:val="ListParagraph"/>
              <w:numPr>
                <w:ilvl w:val="0"/>
                <w:numId w:val="11"/>
              </w:numPr>
              <w:spacing w:after="60" w:line="360" w:lineRule="auto"/>
            </w:pPr>
            <w:r>
              <w:t>hasAudio: có thông tin dữ liệu âm thanh hay không</w:t>
            </w:r>
          </w:p>
          <w:p w:rsidR="00DE06A6" w:rsidRPr="00DF1EEC" w:rsidRDefault="00DE06A6" w:rsidP="005524E1">
            <w:pPr>
              <w:pStyle w:val="ListParagraph"/>
              <w:numPr>
                <w:ilvl w:val="0"/>
                <w:numId w:val="10"/>
              </w:numPr>
              <w:spacing w:after="60" w:line="360" w:lineRule="auto"/>
            </w:pPr>
            <w:r w:rsidRPr="00DF1EEC">
              <w:t xml:space="preserve">Kết quả trả về: </w:t>
            </w:r>
          </w:p>
          <w:p w:rsidR="00DE06A6" w:rsidRPr="00A00124" w:rsidRDefault="00DE06A6" w:rsidP="005524E1">
            <w:pPr>
              <w:pStyle w:val="ListParagraph"/>
              <w:numPr>
                <w:ilvl w:val="1"/>
                <w:numId w:val="10"/>
              </w:numPr>
              <w:autoSpaceDE w:val="0"/>
              <w:autoSpaceDN w:val="0"/>
              <w:adjustRightInd w:val="0"/>
              <w:spacing w:after="60" w:line="360" w:lineRule="auto"/>
              <w:rPr>
                <w:color w:val="0000FF"/>
              </w:rPr>
            </w:pPr>
            <w:r>
              <w:t>code:</w:t>
            </w:r>
          </w:p>
          <w:p w:rsidR="00DE06A6" w:rsidRDefault="00DE06A6" w:rsidP="005524E1">
            <w:pPr>
              <w:pStyle w:val="ListParagraph"/>
              <w:numPr>
                <w:ilvl w:val="0"/>
                <w:numId w:val="95"/>
              </w:numPr>
              <w:autoSpaceDE w:val="0"/>
              <w:autoSpaceDN w:val="0"/>
              <w:adjustRightInd w:val="0"/>
              <w:spacing w:line="360" w:lineRule="auto"/>
              <w:ind w:left="1812"/>
            </w:pPr>
            <w:r>
              <w:t>1: Có lỗi xảy ra</w:t>
            </w:r>
          </w:p>
          <w:p w:rsidR="00DE06A6" w:rsidRDefault="00DE06A6" w:rsidP="005524E1">
            <w:pPr>
              <w:pStyle w:val="ListParagraph"/>
              <w:numPr>
                <w:ilvl w:val="0"/>
                <w:numId w:val="95"/>
              </w:numPr>
              <w:autoSpaceDE w:val="0"/>
              <w:autoSpaceDN w:val="0"/>
              <w:adjustRightInd w:val="0"/>
              <w:spacing w:line="360" w:lineRule="auto"/>
              <w:ind w:left="1812"/>
            </w:pPr>
            <w:r>
              <w:t>2: Nếu chưa đăng nhập</w:t>
            </w:r>
          </w:p>
          <w:p w:rsidR="00DE06A6" w:rsidRDefault="00DE06A6" w:rsidP="005524E1">
            <w:pPr>
              <w:pStyle w:val="ListParagraph"/>
              <w:numPr>
                <w:ilvl w:val="0"/>
                <w:numId w:val="95"/>
              </w:numPr>
              <w:autoSpaceDE w:val="0"/>
              <w:autoSpaceDN w:val="0"/>
              <w:adjustRightInd w:val="0"/>
              <w:spacing w:line="360" w:lineRule="auto"/>
              <w:ind w:left="1812"/>
            </w:pPr>
            <w:r>
              <w:t>-1: Duyệt tin thành công</w:t>
            </w:r>
          </w:p>
          <w:p w:rsidR="00DE06A6" w:rsidRDefault="00DE06A6" w:rsidP="005524E1">
            <w:pPr>
              <w:pStyle w:val="ListParagraph"/>
              <w:numPr>
                <w:ilvl w:val="0"/>
                <w:numId w:val="94"/>
              </w:numPr>
              <w:autoSpaceDE w:val="0"/>
              <w:autoSpaceDN w:val="0"/>
              <w:adjustRightInd w:val="0"/>
              <w:spacing w:line="360" w:lineRule="auto"/>
              <w:ind w:left="1092"/>
            </w:pPr>
            <w:r>
              <w:t>error: Thông báo lỗi trong nếu code là 1 hoặc 2.</w:t>
            </w:r>
          </w:p>
          <w:p w:rsidR="00DE06A6" w:rsidRDefault="00DE06A6" w:rsidP="005524E1">
            <w:pPr>
              <w:pStyle w:val="ListParagraph"/>
              <w:numPr>
                <w:ilvl w:val="0"/>
                <w:numId w:val="94"/>
              </w:numPr>
              <w:autoSpaceDE w:val="0"/>
              <w:autoSpaceDN w:val="0"/>
              <w:adjustRightInd w:val="0"/>
              <w:spacing w:line="360" w:lineRule="auto"/>
              <w:ind w:left="1092"/>
            </w:pPr>
            <w:r>
              <w:t>content: Chuỗi html chứa thông tin kẹt xe cần duyệt tiếp theo nếu thành công</w:t>
            </w:r>
          </w:p>
          <w:p w:rsidR="00DE06A6" w:rsidRDefault="00DE06A6" w:rsidP="005524E1">
            <w:pPr>
              <w:pStyle w:val="ListParagraph"/>
              <w:numPr>
                <w:ilvl w:val="0"/>
                <w:numId w:val="94"/>
              </w:numPr>
              <w:autoSpaceDE w:val="0"/>
              <w:autoSpaceDN w:val="0"/>
              <w:adjustRightInd w:val="0"/>
              <w:spacing w:line="360" w:lineRule="auto"/>
              <w:ind w:left="1092"/>
            </w:pPr>
            <w:r>
              <w:t>id: ID của tin kẹt xe tiếp theo</w:t>
            </w:r>
          </w:p>
          <w:p w:rsidR="007C1C85" w:rsidRDefault="007C1C85" w:rsidP="005524E1">
            <w:pPr>
              <w:pStyle w:val="ListParagraph"/>
              <w:numPr>
                <w:ilvl w:val="0"/>
                <w:numId w:val="94"/>
              </w:numPr>
              <w:autoSpaceDE w:val="0"/>
              <w:autoSpaceDN w:val="0"/>
              <w:adjustRightInd w:val="0"/>
              <w:spacing w:line="360" w:lineRule="auto"/>
              <w:ind w:left="1092"/>
            </w:pPr>
            <w:r>
              <w:t>latitude: giá trị vĩ độ của tin tiếp theo</w:t>
            </w:r>
          </w:p>
          <w:p w:rsidR="007C1C85" w:rsidRDefault="007C1C85" w:rsidP="005524E1">
            <w:pPr>
              <w:pStyle w:val="ListParagraph"/>
              <w:numPr>
                <w:ilvl w:val="0"/>
                <w:numId w:val="94"/>
              </w:numPr>
              <w:autoSpaceDE w:val="0"/>
              <w:autoSpaceDN w:val="0"/>
              <w:adjustRightInd w:val="0"/>
              <w:spacing w:line="360" w:lineRule="auto"/>
              <w:ind w:left="1092"/>
            </w:pPr>
            <w:r>
              <w:t>longitude: giá trị kinh độ của tin tiếp theo</w:t>
            </w:r>
          </w:p>
          <w:p w:rsidR="00DE06A6" w:rsidRDefault="007C1C85" w:rsidP="005524E1">
            <w:pPr>
              <w:pStyle w:val="ListParagraph"/>
              <w:numPr>
                <w:ilvl w:val="0"/>
                <w:numId w:val="94"/>
              </w:numPr>
              <w:autoSpaceDE w:val="0"/>
              <w:autoSpaceDN w:val="0"/>
              <w:adjustRightInd w:val="0"/>
              <w:spacing w:line="360" w:lineRule="auto"/>
              <w:ind w:left="1092"/>
            </w:pPr>
            <w:r>
              <w:t>density: mật độ kẹt xe của tin tiếp theo</w:t>
            </w:r>
          </w:p>
        </w:tc>
      </w:tr>
      <w:tr w:rsidR="0097316C" w:rsidRPr="00DF1EEC" w:rsidTr="0005631A">
        <w:trPr>
          <w:tblHeader/>
        </w:trPr>
        <w:tc>
          <w:tcPr>
            <w:tcW w:w="708" w:type="dxa"/>
          </w:tcPr>
          <w:p w:rsidR="0097316C" w:rsidRPr="00DF1EEC" w:rsidRDefault="009D65B8" w:rsidP="00843894">
            <w:pPr>
              <w:spacing w:after="60" w:line="360" w:lineRule="auto"/>
              <w:jc w:val="center"/>
            </w:pPr>
            <w:r>
              <w:lastRenderedPageBreak/>
              <w:t>19</w:t>
            </w:r>
          </w:p>
        </w:tc>
        <w:tc>
          <w:tcPr>
            <w:tcW w:w="8310" w:type="dxa"/>
          </w:tcPr>
          <w:p w:rsidR="0097316C" w:rsidRPr="00DF1EEC" w:rsidRDefault="0097316C" w:rsidP="0097316C">
            <w:pPr>
              <w:autoSpaceDE w:val="0"/>
              <w:autoSpaceDN w:val="0"/>
              <w:adjustRightInd w:val="0"/>
              <w:spacing w:line="360" w:lineRule="auto"/>
            </w:pPr>
            <w:r>
              <w:t>approveReport</w:t>
            </w:r>
          </w:p>
          <w:p w:rsidR="0097316C" w:rsidRPr="00DF1EEC" w:rsidRDefault="0097316C" w:rsidP="005524E1">
            <w:pPr>
              <w:pStyle w:val="ListParagraph"/>
              <w:numPr>
                <w:ilvl w:val="0"/>
                <w:numId w:val="10"/>
              </w:numPr>
              <w:spacing w:after="60" w:line="360" w:lineRule="auto"/>
            </w:pPr>
            <w:r w:rsidRPr="00DF1EEC">
              <w:rPr>
                <w:b/>
              </w:rPr>
              <w:t xml:space="preserve">Ý nghĩa hàm: </w:t>
            </w:r>
            <w:r>
              <w:t>chấp nhận hoặc từ chối thông tin báo cáo sai phạm</w:t>
            </w:r>
          </w:p>
          <w:p w:rsidR="0097316C" w:rsidRPr="00DF1EEC" w:rsidRDefault="0097316C" w:rsidP="005524E1">
            <w:pPr>
              <w:pStyle w:val="ListParagraph"/>
              <w:numPr>
                <w:ilvl w:val="0"/>
                <w:numId w:val="10"/>
              </w:numPr>
              <w:spacing w:after="60" w:line="360" w:lineRule="auto"/>
            </w:pPr>
            <w:r w:rsidRPr="00DF1EEC">
              <w:t xml:space="preserve">Phương thức : </w:t>
            </w:r>
            <w:r>
              <w:t>POST</w:t>
            </w:r>
          </w:p>
          <w:p w:rsidR="0097316C" w:rsidRPr="00DF1EEC" w:rsidRDefault="0097316C" w:rsidP="005524E1">
            <w:pPr>
              <w:pStyle w:val="ListParagraph"/>
              <w:numPr>
                <w:ilvl w:val="0"/>
                <w:numId w:val="10"/>
              </w:numPr>
              <w:spacing w:after="60" w:line="360" w:lineRule="auto"/>
            </w:pPr>
            <w:r w:rsidRPr="00DF1EEC">
              <w:t>Đầu vào :</w:t>
            </w:r>
          </w:p>
          <w:p w:rsidR="0097316C" w:rsidRDefault="0097316C" w:rsidP="005524E1">
            <w:pPr>
              <w:pStyle w:val="ListParagraph"/>
              <w:numPr>
                <w:ilvl w:val="0"/>
                <w:numId w:val="11"/>
              </w:numPr>
              <w:spacing w:after="60" w:line="360" w:lineRule="auto"/>
            </w:pPr>
            <w:r>
              <w:t>id</w:t>
            </w:r>
            <w:r w:rsidRPr="00DF1EEC">
              <w:t xml:space="preserve">: id của </w:t>
            </w:r>
            <w:r>
              <w:t>tin báo cáo sai phạm</w:t>
            </w:r>
          </w:p>
          <w:p w:rsidR="0097316C" w:rsidRDefault="0097316C" w:rsidP="005524E1">
            <w:pPr>
              <w:pStyle w:val="ListParagraph"/>
              <w:numPr>
                <w:ilvl w:val="0"/>
                <w:numId w:val="11"/>
              </w:numPr>
              <w:spacing w:after="60" w:line="360" w:lineRule="auto"/>
            </w:pPr>
            <w:r w:rsidRPr="00DF1EEC">
              <w:t xml:space="preserve"> </w:t>
            </w:r>
            <w:r>
              <w:t>old: id của tin được báo cáo sai phạm</w:t>
            </w:r>
          </w:p>
          <w:p w:rsidR="0097316C" w:rsidRDefault="0097316C" w:rsidP="005524E1">
            <w:pPr>
              <w:pStyle w:val="ListParagraph"/>
              <w:numPr>
                <w:ilvl w:val="0"/>
                <w:numId w:val="11"/>
              </w:numPr>
              <w:spacing w:after="60" w:line="360" w:lineRule="auto"/>
            </w:pPr>
            <w:r>
              <w:t>accept: chấp nhận hoặc từ chối tin báo cáo sai phạm</w:t>
            </w:r>
          </w:p>
          <w:p w:rsidR="0097316C" w:rsidRDefault="0097316C" w:rsidP="005524E1">
            <w:pPr>
              <w:pStyle w:val="ListParagraph"/>
              <w:numPr>
                <w:ilvl w:val="0"/>
                <w:numId w:val="11"/>
              </w:numPr>
              <w:spacing w:after="60" w:line="360" w:lineRule="auto"/>
            </w:pPr>
            <w:r>
              <w:t>hasPhoto: có thông tin dữ liệu hình ảnh hay không</w:t>
            </w:r>
          </w:p>
          <w:p w:rsidR="0097316C" w:rsidRDefault="0097316C" w:rsidP="005524E1">
            <w:pPr>
              <w:pStyle w:val="ListParagraph"/>
              <w:numPr>
                <w:ilvl w:val="0"/>
                <w:numId w:val="11"/>
              </w:numPr>
              <w:spacing w:after="60" w:line="360" w:lineRule="auto"/>
            </w:pPr>
            <w:r>
              <w:t>hasVideo: có thông tin dữ liệu video hay không</w:t>
            </w:r>
          </w:p>
          <w:p w:rsidR="0097316C" w:rsidRPr="00DF1EEC" w:rsidRDefault="0097316C" w:rsidP="005524E1">
            <w:pPr>
              <w:pStyle w:val="ListParagraph"/>
              <w:numPr>
                <w:ilvl w:val="0"/>
                <w:numId w:val="11"/>
              </w:numPr>
              <w:spacing w:after="60" w:line="360" w:lineRule="auto"/>
            </w:pPr>
            <w:r>
              <w:t>hasAudio: có thông tin dữ liệu âm thanh hay không</w:t>
            </w:r>
          </w:p>
          <w:p w:rsidR="0097316C" w:rsidRPr="00DF1EEC" w:rsidRDefault="0097316C" w:rsidP="005524E1">
            <w:pPr>
              <w:pStyle w:val="ListParagraph"/>
              <w:numPr>
                <w:ilvl w:val="0"/>
                <w:numId w:val="10"/>
              </w:numPr>
              <w:spacing w:after="60" w:line="360" w:lineRule="auto"/>
            </w:pPr>
            <w:r w:rsidRPr="00DF1EEC">
              <w:t xml:space="preserve">Kết quả trả về: </w:t>
            </w:r>
          </w:p>
          <w:p w:rsidR="00965DA8" w:rsidRPr="00A00124" w:rsidRDefault="00965DA8" w:rsidP="005524E1">
            <w:pPr>
              <w:pStyle w:val="ListParagraph"/>
              <w:numPr>
                <w:ilvl w:val="1"/>
                <w:numId w:val="10"/>
              </w:numPr>
              <w:autoSpaceDE w:val="0"/>
              <w:autoSpaceDN w:val="0"/>
              <w:adjustRightInd w:val="0"/>
              <w:spacing w:after="60" w:line="360" w:lineRule="auto"/>
              <w:rPr>
                <w:color w:val="0000FF"/>
              </w:rPr>
            </w:pPr>
            <w:r>
              <w:t>code:</w:t>
            </w:r>
          </w:p>
          <w:p w:rsidR="00965DA8" w:rsidRDefault="00965DA8" w:rsidP="005524E1">
            <w:pPr>
              <w:pStyle w:val="ListParagraph"/>
              <w:numPr>
                <w:ilvl w:val="0"/>
                <w:numId w:val="95"/>
              </w:numPr>
              <w:autoSpaceDE w:val="0"/>
              <w:autoSpaceDN w:val="0"/>
              <w:adjustRightInd w:val="0"/>
              <w:spacing w:line="360" w:lineRule="auto"/>
              <w:ind w:left="1812"/>
            </w:pPr>
            <w:r>
              <w:t>1: Có lỗi xảy ra</w:t>
            </w:r>
          </w:p>
          <w:p w:rsidR="00965DA8" w:rsidRDefault="00965DA8" w:rsidP="005524E1">
            <w:pPr>
              <w:pStyle w:val="ListParagraph"/>
              <w:numPr>
                <w:ilvl w:val="0"/>
                <w:numId w:val="95"/>
              </w:numPr>
              <w:autoSpaceDE w:val="0"/>
              <w:autoSpaceDN w:val="0"/>
              <w:adjustRightInd w:val="0"/>
              <w:spacing w:line="360" w:lineRule="auto"/>
              <w:ind w:left="1812"/>
            </w:pPr>
            <w:r>
              <w:t>2: Nếu chưa đăng nhập</w:t>
            </w:r>
          </w:p>
          <w:p w:rsidR="00965DA8" w:rsidRDefault="00965DA8" w:rsidP="005524E1">
            <w:pPr>
              <w:pStyle w:val="ListParagraph"/>
              <w:numPr>
                <w:ilvl w:val="0"/>
                <w:numId w:val="95"/>
              </w:numPr>
              <w:autoSpaceDE w:val="0"/>
              <w:autoSpaceDN w:val="0"/>
              <w:adjustRightInd w:val="0"/>
              <w:spacing w:line="360" w:lineRule="auto"/>
              <w:ind w:left="1812"/>
            </w:pPr>
            <w:r>
              <w:t>-1: Duyệt tin thành công</w:t>
            </w:r>
          </w:p>
          <w:p w:rsidR="00965DA8" w:rsidRDefault="00965DA8" w:rsidP="005524E1">
            <w:pPr>
              <w:pStyle w:val="ListParagraph"/>
              <w:numPr>
                <w:ilvl w:val="0"/>
                <w:numId w:val="94"/>
              </w:numPr>
              <w:autoSpaceDE w:val="0"/>
              <w:autoSpaceDN w:val="0"/>
              <w:adjustRightInd w:val="0"/>
              <w:spacing w:line="360" w:lineRule="auto"/>
              <w:ind w:left="1092"/>
            </w:pPr>
            <w:r>
              <w:t>error: Thông báo lỗi trong nếu code là 1 hoặc 2.</w:t>
            </w:r>
          </w:p>
          <w:p w:rsidR="00965DA8" w:rsidRDefault="00965DA8" w:rsidP="005524E1">
            <w:pPr>
              <w:pStyle w:val="ListParagraph"/>
              <w:numPr>
                <w:ilvl w:val="0"/>
                <w:numId w:val="94"/>
              </w:numPr>
              <w:autoSpaceDE w:val="0"/>
              <w:autoSpaceDN w:val="0"/>
              <w:adjustRightInd w:val="0"/>
              <w:spacing w:line="360" w:lineRule="auto"/>
              <w:ind w:left="1092"/>
            </w:pPr>
            <w:r>
              <w:t>content: Chuỗi html chứa thông tin kẹt xe cần duyệt tiếp theo nếu thành công</w:t>
            </w:r>
          </w:p>
          <w:p w:rsidR="00965DA8" w:rsidRDefault="00965DA8" w:rsidP="005524E1">
            <w:pPr>
              <w:pStyle w:val="ListParagraph"/>
              <w:numPr>
                <w:ilvl w:val="0"/>
                <w:numId w:val="94"/>
              </w:numPr>
              <w:autoSpaceDE w:val="0"/>
              <w:autoSpaceDN w:val="0"/>
              <w:adjustRightInd w:val="0"/>
              <w:spacing w:line="360" w:lineRule="auto"/>
              <w:ind w:left="1092"/>
            </w:pPr>
            <w:r>
              <w:t>id: ID của tin kẹt xe tiếp theo</w:t>
            </w:r>
          </w:p>
          <w:p w:rsidR="00965DA8" w:rsidRDefault="00965DA8" w:rsidP="005524E1">
            <w:pPr>
              <w:pStyle w:val="ListParagraph"/>
              <w:numPr>
                <w:ilvl w:val="0"/>
                <w:numId w:val="94"/>
              </w:numPr>
              <w:autoSpaceDE w:val="0"/>
              <w:autoSpaceDN w:val="0"/>
              <w:adjustRightInd w:val="0"/>
              <w:spacing w:line="360" w:lineRule="auto"/>
              <w:ind w:left="1092"/>
            </w:pPr>
            <w:r>
              <w:t>latitude: giá trị vĩ độ của tin tiếp theo</w:t>
            </w:r>
          </w:p>
          <w:p w:rsidR="00965DA8" w:rsidRDefault="00965DA8" w:rsidP="005524E1">
            <w:pPr>
              <w:pStyle w:val="ListParagraph"/>
              <w:numPr>
                <w:ilvl w:val="0"/>
                <w:numId w:val="94"/>
              </w:numPr>
              <w:autoSpaceDE w:val="0"/>
              <w:autoSpaceDN w:val="0"/>
              <w:adjustRightInd w:val="0"/>
              <w:spacing w:line="360" w:lineRule="auto"/>
              <w:ind w:left="1092"/>
            </w:pPr>
            <w:r>
              <w:t>longitude: giá trị kinh độ của tin tiếp theo</w:t>
            </w:r>
          </w:p>
          <w:p w:rsidR="0097316C" w:rsidRDefault="00965DA8" w:rsidP="005524E1">
            <w:pPr>
              <w:pStyle w:val="ListParagraph"/>
              <w:numPr>
                <w:ilvl w:val="0"/>
                <w:numId w:val="94"/>
              </w:numPr>
              <w:autoSpaceDE w:val="0"/>
              <w:autoSpaceDN w:val="0"/>
              <w:adjustRightInd w:val="0"/>
              <w:spacing w:line="360" w:lineRule="auto"/>
              <w:ind w:left="1092"/>
            </w:pPr>
            <w:r>
              <w:t>density: mật độ kẹt xe của tin tiếp theo</w:t>
            </w:r>
          </w:p>
        </w:tc>
      </w:tr>
      <w:tr w:rsidR="00FB26D5" w:rsidRPr="00DF1EEC" w:rsidTr="0005631A">
        <w:trPr>
          <w:tblHeader/>
        </w:trPr>
        <w:tc>
          <w:tcPr>
            <w:tcW w:w="708" w:type="dxa"/>
          </w:tcPr>
          <w:p w:rsidR="00FB26D5" w:rsidRPr="00DF1EEC" w:rsidRDefault="009D65B8" w:rsidP="00843894">
            <w:pPr>
              <w:spacing w:after="60" w:line="360" w:lineRule="auto"/>
              <w:jc w:val="center"/>
            </w:pPr>
            <w:r>
              <w:lastRenderedPageBreak/>
              <w:t>20</w:t>
            </w:r>
          </w:p>
        </w:tc>
        <w:tc>
          <w:tcPr>
            <w:tcW w:w="8310" w:type="dxa"/>
          </w:tcPr>
          <w:p w:rsidR="00FB26D5" w:rsidRPr="00DF1EEC" w:rsidRDefault="00FB26D5" w:rsidP="00206575">
            <w:pPr>
              <w:spacing w:line="360" w:lineRule="auto"/>
            </w:pPr>
            <w:r>
              <w:t>getNearTrafficMarker</w:t>
            </w:r>
          </w:p>
          <w:p w:rsidR="00FB26D5" w:rsidRPr="00DF1EEC" w:rsidRDefault="00FB26D5" w:rsidP="005524E1">
            <w:pPr>
              <w:pStyle w:val="ListParagraph"/>
              <w:numPr>
                <w:ilvl w:val="0"/>
                <w:numId w:val="10"/>
              </w:numPr>
              <w:spacing w:after="60" w:line="360" w:lineRule="auto"/>
            </w:pPr>
            <w:r w:rsidRPr="00DF1EEC">
              <w:rPr>
                <w:b/>
              </w:rPr>
              <w:t xml:space="preserve">Ý nghĩa hàm: </w:t>
            </w:r>
            <w:r>
              <w:t>lấy vị trí các điểm kẹt xe gần một điểm cho trước</w:t>
            </w:r>
          </w:p>
          <w:p w:rsidR="00FB26D5" w:rsidRPr="00DF1EEC" w:rsidRDefault="00FB26D5" w:rsidP="005524E1">
            <w:pPr>
              <w:pStyle w:val="ListParagraph"/>
              <w:numPr>
                <w:ilvl w:val="0"/>
                <w:numId w:val="10"/>
              </w:numPr>
              <w:spacing w:after="60" w:line="360" w:lineRule="auto"/>
            </w:pPr>
            <w:r w:rsidRPr="00DF1EEC">
              <w:t>Phương thức : GET</w:t>
            </w:r>
          </w:p>
          <w:p w:rsidR="00FB26D5" w:rsidRPr="00DF1EEC" w:rsidRDefault="00FB26D5" w:rsidP="005524E1">
            <w:pPr>
              <w:pStyle w:val="ListParagraph"/>
              <w:numPr>
                <w:ilvl w:val="0"/>
                <w:numId w:val="10"/>
              </w:numPr>
              <w:spacing w:after="60" w:line="360" w:lineRule="auto"/>
            </w:pPr>
            <w:r w:rsidRPr="00DF1EEC">
              <w:t>Đầu vào :</w:t>
            </w:r>
          </w:p>
          <w:p w:rsidR="00FB26D5" w:rsidRPr="00DF1EEC" w:rsidRDefault="00FB26D5" w:rsidP="005524E1">
            <w:pPr>
              <w:pStyle w:val="ListParagraph"/>
              <w:numPr>
                <w:ilvl w:val="0"/>
                <w:numId w:val="11"/>
              </w:numPr>
              <w:spacing w:after="60" w:line="360" w:lineRule="auto"/>
            </w:pPr>
            <w:r>
              <w:t>latitude</w:t>
            </w:r>
            <w:r w:rsidRPr="00DF1EEC">
              <w:t xml:space="preserve">: </w:t>
            </w:r>
            <w:r>
              <w:t>giá trị vĩ độ</w:t>
            </w:r>
          </w:p>
          <w:p w:rsidR="00FB26D5" w:rsidRPr="00DF1EEC" w:rsidRDefault="00FB26D5" w:rsidP="005524E1">
            <w:pPr>
              <w:pStyle w:val="ListParagraph"/>
              <w:numPr>
                <w:ilvl w:val="0"/>
                <w:numId w:val="11"/>
              </w:numPr>
              <w:spacing w:after="60" w:line="360" w:lineRule="auto"/>
            </w:pPr>
            <w:r>
              <w:t>longitude: giá trị kinh độ</w:t>
            </w:r>
          </w:p>
          <w:p w:rsidR="00FB26D5" w:rsidRPr="00DF1EEC" w:rsidRDefault="00FB26D5" w:rsidP="005524E1">
            <w:pPr>
              <w:pStyle w:val="ListParagraph"/>
              <w:numPr>
                <w:ilvl w:val="0"/>
                <w:numId w:val="10"/>
              </w:numPr>
              <w:spacing w:after="60" w:line="360" w:lineRule="auto"/>
            </w:pPr>
            <w:r w:rsidRPr="00DF1EEC">
              <w:t xml:space="preserve">Kết quả trả về: </w:t>
            </w:r>
          </w:p>
          <w:p w:rsidR="00FB26D5" w:rsidRPr="00A00124" w:rsidRDefault="00FB26D5" w:rsidP="005524E1">
            <w:pPr>
              <w:pStyle w:val="ListParagraph"/>
              <w:numPr>
                <w:ilvl w:val="1"/>
                <w:numId w:val="10"/>
              </w:numPr>
              <w:autoSpaceDE w:val="0"/>
              <w:autoSpaceDN w:val="0"/>
              <w:adjustRightInd w:val="0"/>
              <w:spacing w:after="60" w:line="360" w:lineRule="auto"/>
              <w:rPr>
                <w:color w:val="0000FF"/>
              </w:rPr>
            </w:pPr>
            <w:r>
              <w:t>code:</w:t>
            </w:r>
          </w:p>
          <w:p w:rsidR="00FB26D5" w:rsidRDefault="00FB26D5" w:rsidP="005524E1">
            <w:pPr>
              <w:pStyle w:val="ListParagraph"/>
              <w:numPr>
                <w:ilvl w:val="0"/>
                <w:numId w:val="95"/>
              </w:numPr>
              <w:autoSpaceDE w:val="0"/>
              <w:autoSpaceDN w:val="0"/>
              <w:adjustRightInd w:val="0"/>
              <w:spacing w:line="360" w:lineRule="auto"/>
              <w:ind w:left="1812"/>
            </w:pPr>
            <w:r>
              <w:t>1: Có lỗi xảy ra</w:t>
            </w:r>
          </w:p>
          <w:p w:rsidR="00FB26D5" w:rsidRDefault="00FB26D5" w:rsidP="005524E1">
            <w:pPr>
              <w:pStyle w:val="ListParagraph"/>
              <w:numPr>
                <w:ilvl w:val="0"/>
                <w:numId w:val="95"/>
              </w:numPr>
              <w:autoSpaceDE w:val="0"/>
              <w:autoSpaceDN w:val="0"/>
              <w:adjustRightInd w:val="0"/>
              <w:spacing w:line="360" w:lineRule="auto"/>
              <w:ind w:left="1812"/>
            </w:pPr>
            <w:r>
              <w:t>-1: Thành công</w:t>
            </w:r>
          </w:p>
          <w:p w:rsidR="00FB26D5" w:rsidRDefault="00FB26D5" w:rsidP="005524E1">
            <w:pPr>
              <w:pStyle w:val="ListParagraph"/>
              <w:numPr>
                <w:ilvl w:val="0"/>
                <w:numId w:val="94"/>
              </w:numPr>
              <w:autoSpaceDE w:val="0"/>
              <w:autoSpaceDN w:val="0"/>
              <w:adjustRightInd w:val="0"/>
              <w:spacing w:line="360" w:lineRule="auto"/>
              <w:ind w:left="1092"/>
            </w:pPr>
            <w:r>
              <w:t>error: Thông báo lỗi trong nếu code là 1.</w:t>
            </w:r>
          </w:p>
          <w:p w:rsidR="00FB26D5" w:rsidRDefault="00FB26D5" w:rsidP="005524E1">
            <w:pPr>
              <w:pStyle w:val="ListParagraph"/>
              <w:numPr>
                <w:ilvl w:val="0"/>
                <w:numId w:val="94"/>
              </w:numPr>
              <w:autoSpaceDE w:val="0"/>
              <w:autoSpaceDN w:val="0"/>
              <w:adjustRightInd w:val="0"/>
              <w:spacing w:line="360" w:lineRule="auto"/>
              <w:ind w:left="1092"/>
            </w:pPr>
            <w:r>
              <w:t>data: danh sách vị trí (kinh độ, vĩ độ) các điểm kẹt xe gần vị trí cho trước</w:t>
            </w:r>
          </w:p>
        </w:tc>
      </w:tr>
      <w:tr w:rsidR="00206575" w:rsidRPr="00DF1EEC" w:rsidTr="0005631A">
        <w:trPr>
          <w:tblHeader/>
        </w:trPr>
        <w:tc>
          <w:tcPr>
            <w:tcW w:w="708" w:type="dxa"/>
          </w:tcPr>
          <w:p w:rsidR="00206575" w:rsidRPr="00DF1EEC" w:rsidRDefault="009D65B8" w:rsidP="00843894">
            <w:pPr>
              <w:spacing w:after="60" w:line="360" w:lineRule="auto"/>
              <w:jc w:val="center"/>
            </w:pPr>
            <w:r>
              <w:t>21</w:t>
            </w:r>
          </w:p>
        </w:tc>
        <w:tc>
          <w:tcPr>
            <w:tcW w:w="8310" w:type="dxa"/>
          </w:tcPr>
          <w:p w:rsidR="00206575" w:rsidRPr="00DF1EEC" w:rsidRDefault="00206575" w:rsidP="00206575">
            <w:pPr>
              <w:spacing w:line="360" w:lineRule="auto"/>
            </w:pPr>
            <w:r>
              <w:t>releaseTrafficInfo</w:t>
            </w:r>
          </w:p>
          <w:p w:rsidR="00206575" w:rsidRPr="00DF1EEC" w:rsidRDefault="00206575" w:rsidP="005524E1">
            <w:pPr>
              <w:pStyle w:val="ListParagraph"/>
              <w:numPr>
                <w:ilvl w:val="0"/>
                <w:numId w:val="10"/>
              </w:numPr>
              <w:spacing w:after="60" w:line="360" w:lineRule="auto"/>
            </w:pPr>
            <w:r w:rsidRPr="00DF1EEC">
              <w:rPr>
                <w:b/>
              </w:rPr>
              <w:t xml:space="preserve">Ý nghĩa hàm: </w:t>
            </w:r>
            <w:r>
              <w:t>cập nhật lại trạng thái đang duyệt của tin kẹt xe</w:t>
            </w:r>
          </w:p>
          <w:p w:rsidR="00206575" w:rsidRPr="00DF1EEC" w:rsidRDefault="00206575" w:rsidP="005524E1">
            <w:pPr>
              <w:pStyle w:val="ListParagraph"/>
              <w:numPr>
                <w:ilvl w:val="0"/>
                <w:numId w:val="10"/>
              </w:numPr>
              <w:spacing w:after="60" w:line="360" w:lineRule="auto"/>
            </w:pPr>
            <w:r w:rsidRPr="00DF1EEC">
              <w:t xml:space="preserve">Phương thức : </w:t>
            </w:r>
            <w:r>
              <w:t>POST</w:t>
            </w:r>
          </w:p>
          <w:p w:rsidR="00206575" w:rsidRPr="00DF1EEC" w:rsidRDefault="00206575" w:rsidP="005524E1">
            <w:pPr>
              <w:pStyle w:val="ListParagraph"/>
              <w:numPr>
                <w:ilvl w:val="0"/>
                <w:numId w:val="10"/>
              </w:numPr>
              <w:spacing w:after="60" w:line="360" w:lineRule="auto"/>
            </w:pPr>
            <w:r w:rsidRPr="00DF1EEC">
              <w:t>Đầu vào :</w:t>
            </w:r>
          </w:p>
          <w:p w:rsidR="00206575" w:rsidRPr="00DF1EEC" w:rsidRDefault="00206575" w:rsidP="005524E1">
            <w:pPr>
              <w:pStyle w:val="ListParagraph"/>
              <w:numPr>
                <w:ilvl w:val="0"/>
                <w:numId w:val="11"/>
              </w:numPr>
              <w:spacing w:after="60" w:line="360" w:lineRule="auto"/>
            </w:pPr>
            <w:r>
              <w:t>id</w:t>
            </w:r>
            <w:r w:rsidRPr="00DF1EEC">
              <w:t xml:space="preserve">: </w:t>
            </w:r>
            <w:r>
              <w:t>id của tin kẹt xe</w:t>
            </w:r>
          </w:p>
          <w:p w:rsidR="00206575" w:rsidRPr="00DF1EEC" w:rsidRDefault="00206575" w:rsidP="005524E1">
            <w:pPr>
              <w:pStyle w:val="ListParagraph"/>
              <w:numPr>
                <w:ilvl w:val="0"/>
                <w:numId w:val="10"/>
              </w:numPr>
              <w:spacing w:after="60" w:line="360" w:lineRule="auto"/>
            </w:pPr>
            <w:r w:rsidRPr="00DF1EEC">
              <w:t xml:space="preserve">Kết quả trả về: </w:t>
            </w:r>
          </w:p>
          <w:p w:rsidR="00206575" w:rsidRDefault="00206575" w:rsidP="005524E1">
            <w:pPr>
              <w:pStyle w:val="ListParagraph"/>
              <w:numPr>
                <w:ilvl w:val="1"/>
                <w:numId w:val="10"/>
              </w:numPr>
              <w:spacing w:after="60" w:line="360" w:lineRule="auto"/>
            </w:pPr>
            <w:r>
              <w:t>status:</w:t>
            </w:r>
          </w:p>
          <w:p w:rsidR="00206575" w:rsidRDefault="00206575" w:rsidP="005524E1">
            <w:pPr>
              <w:pStyle w:val="ListParagraph"/>
              <w:numPr>
                <w:ilvl w:val="0"/>
                <w:numId w:val="96"/>
              </w:numPr>
              <w:autoSpaceDE w:val="0"/>
              <w:autoSpaceDN w:val="0"/>
              <w:adjustRightInd w:val="0"/>
              <w:spacing w:line="360" w:lineRule="auto"/>
              <w:ind w:left="1362"/>
            </w:pPr>
            <w:r>
              <w:t>-1: cập nhật thành công</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22</w:t>
            </w:r>
          </w:p>
        </w:tc>
        <w:tc>
          <w:tcPr>
            <w:tcW w:w="8310" w:type="dxa"/>
          </w:tcPr>
          <w:p w:rsidR="00206575" w:rsidRPr="00DF1EEC" w:rsidRDefault="00206575" w:rsidP="00206575">
            <w:pPr>
              <w:autoSpaceDE w:val="0"/>
              <w:autoSpaceDN w:val="0"/>
              <w:adjustRightInd w:val="0"/>
              <w:spacing w:line="360" w:lineRule="auto"/>
            </w:pPr>
            <w:r>
              <w:t>login</w:t>
            </w:r>
          </w:p>
          <w:p w:rsidR="00206575" w:rsidRPr="00DF1EEC" w:rsidRDefault="00206575" w:rsidP="005524E1">
            <w:pPr>
              <w:pStyle w:val="ListParagraph"/>
              <w:numPr>
                <w:ilvl w:val="0"/>
                <w:numId w:val="10"/>
              </w:numPr>
              <w:spacing w:after="60" w:line="360" w:lineRule="auto"/>
            </w:pPr>
            <w:r w:rsidRPr="00DF1EEC">
              <w:rPr>
                <w:b/>
              </w:rPr>
              <w:t>Ý nghĩa hàm:</w:t>
            </w:r>
            <w:r>
              <w:rPr>
                <w:b/>
              </w:rPr>
              <w:t xml:space="preserve"> </w:t>
            </w:r>
            <w:r w:rsidRPr="00DF1EEC">
              <w:t xml:space="preserve">chứng thực cho người dùng khi đăng nhập vào hệ thống </w:t>
            </w:r>
            <w:r>
              <w:t>Webserver để quản lý các tin kẹt xe do Cộng tác viên cung cấp</w:t>
            </w:r>
          </w:p>
          <w:p w:rsidR="00206575" w:rsidRPr="00DF1EEC" w:rsidRDefault="00206575" w:rsidP="005524E1">
            <w:pPr>
              <w:pStyle w:val="ListParagraph"/>
              <w:numPr>
                <w:ilvl w:val="0"/>
                <w:numId w:val="10"/>
              </w:numPr>
              <w:spacing w:after="60" w:line="360" w:lineRule="auto"/>
            </w:pPr>
            <w:r w:rsidRPr="00DF1EEC">
              <w:t>Phương thức : POST</w:t>
            </w:r>
          </w:p>
          <w:p w:rsidR="00206575" w:rsidRPr="00DF1EEC" w:rsidRDefault="00206575" w:rsidP="005524E1">
            <w:pPr>
              <w:pStyle w:val="ListParagraph"/>
              <w:numPr>
                <w:ilvl w:val="0"/>
                <w:numId w:val="10"/>
              </w:numPr>
              <w:spacing w:after="60" w:line="360" w:lineRule="auto"/>
            </w:pPr>
            <w:r w:rsidRPr="00DF1EEC">
              <w:t>Đầu vào :</w:t>
            </w:r>
          </w:p>
          <w:p w:rsidR="00206575" w:rsidRPr="00DF1EEC" w:rsidRDefault="00206575" w:rsidP="005524E1">
            <w:pPr>
              <w:pStyle w:val="ListParagraph"/>
              <w:numPr>
                <w:ilvl w:val="1"/>
                <w:numId w:val="10"/>
              </w:numPr>
              <w:spacing w:after="60" w:line="360" w:lineRule="auto"/>
            </w:pPr>
            <w:r w:rsidRPr="00DF1EEC">
              <w:t>username: tên đăng nhập</w:t>
            </w:r>
            <w:r>
              <w:t xml:space="preserve"> (email của người dùng)</w:t>
            </w:r>
          </w:p>
          <w:p w:rsidR="00206575" w:rsidRPr="00DF1EEC" w:rsidRDefault="00206575" w:rsidP="005524E1">
            <w:pPr>
              <w:pStyle w:val="ListParagraph"/>
              <w:numPr>
                <w:ilvl w:val="1"/>
                <w:numId w:val="10"/>
              </w:numPr>
              <w:spacing w:after="60" w:line="360" w:lineRule="auto"/>
            </w:pPr>
            <w:r w:rsidRPr="00DF1EEC">
              <w:t xml:space="preserve">password: </w:t>
            </w:r>
            <w:r>
              <w:t>mật khẩu</w:t>
            </w:r>
          </w:p>
          <w:p w:rsidR="00206575" w:rsidRPr="00DF1EEC" w:rsidRDefault="00206575" w:rsidP="005524E1">
            <w:pPr>
              <w:pStyle w:val="ListParagraph"/>
              <w:numPr>
                <w:ilvl w:val="0"/>
                <w:numId w:val="10"/>
              </w:numPr>
              <w:spacing w:after="60" w:line="360" w:lineRule="auto"/>
            </w:pPr>
            <w:r w:rsidRPr="00DF1EEC">
              <w:t>Kết quả trả về :</w:t>
            </w:r>
          </w:p>
          <w:p w:rsidR="00206575" w:rsidRDefault="00206575" w:rsidP="005524E1">
            <w:pPr>
              <w:pStyle w:val="ListParagraph"/>
              <w:numPr>
                <w:ilvl w:val="0"/>
                <w:numId w:val="97"/>
              </w:numPr>
              <w:autoSpaceDE w:val="0"/>
              <w:autoSpaceDN w:val="0"/>
              <w:adjustRightInd w:val="0"/>
              <w:spacing w:line="360" w:lineRule="auto"/>
            </w:pPr>
            <w:r>
              <w:t>Giao diện đăng nhập lại và lỗi nếu xảy ra lỗi trong quá trình đăng nhập (nhập sai tên đăng nhập hoặc mật khẩu, tài khoản hiện tạm thời bị khoá)</w:t>
            </w:r>
            <w:r w:rsidRPr="00DF1EEC">
              <w:t xml:space="preserve"> </w:t>
            </w:r>
          </w:p>
        </w:tc>
      </w:tr>
      <w:tr w:rsidR="00206575" w:rsidRPr="00DF1EEC" w:rsidTr="0005631A">
        <w:trPr>
          <w:tblHeader/>
        </w:trPr>
        <w:tc>
          <w:tcPr>
            <w:tcW w:w="708" w:type="dxa"/>
          </w:tcPr>
          <w:p w:rsidR="00206575" w:rsidRPr="00DF1EEC" w:rsidRDefault="009D65B8" w:rsidP="00843894">
            <w:pPr>
              <w:spacing w:after="60" w:line="360" w:lineRule="auto"/>
              <w:jc w:val="center"/>
            </w:pPr>
            <w:r>
              <w:t>23</w:t>
            </w:r>
          </w:p>
        </w:tc>
        <w:tc>
          <w:tcPr>
            <w:tcW w:w="8310" w:type="dxa"/>
          </w:tcPr>
          <w:p w:rsidR="00206575" w:rsidRPr="00DF1EEC" w:rsidRDefault="00206575" w:rsidP="00206575">
            <w:pPr>
              <w:spacing w:line="360" w:lineRule="auto"/>
            </w:pPr>
            <w:r>
              <w:t>logout</w:t>
            </w:r>
          </w:p>
          <w:p w:rsidR="00206575" w:rsidRPr="00DF1EEC" w:rsidRDefault="00206575" w:rsidP="005524E1">
            <w:pPr>
              <w:pStyle w:val="ListParagraph"/>
              <w:numPr>
                <w:ilvl w:val="0"/>
                <w:numId w:val="10"/>
              </w:numPr>
              <w:spacing w:after="60" w:line="360" w:lineRule="auto"/>
            </w:pPr>
            <w:r w:rsidRPr="00DF1EEC">
              <w:rPr>
                <w:b/>
              </w:rPr>
              <w:t xml:space="preserve">Ý nghĩa hàm: </w:t>
            </w:r>
            <w:r>
              <w:rPr>
                <w:lang w:val="vi-VN"/>
              </w:rPr>
              <w:t>đăng xuất khỏi hệ thống</w:t>
            </w:r>
          </w:p>
          <w:p w:rsidR="00206575" w:rsidRPr="00DF1EEC" w:rsidRDefault="00206575" w:rsidP="005524E1">
            <w:pPr>
              <w:pStyle w:val="ListParagraph"/>
              <w:numPr>
                <w:ilvl w:val="0"/>
                <w:numId w:val="10"/>
              </w:numPr>
              <w:spacing w:after="60" w:line="360" w:lineRule="auto"/>
            </w:pPr>
            <w:r w:rsidRPr="00DF1EEC">
              <w:t xml:space="preserve">Phương thức : </w:t>
            </w:r>
            <w:r>
              <w:t>POST</w:t>
            </w:r>
          </w:p>
          <w:p w:rsidR="00206575" w:rsidRPr="00DF1EEC" w:rsidRDefault="00206575" w:rsidP="005524E1">
            <w:pPr>
              <w:pStyle w:val="ListParagraph"/>
              <w:numPr>
                <w:ilvl w:val="0"/>
                <w:numId w:val="10"/>
              </w:numPr>
              <w:spacing w:after="60" w:line="360" w:lineRule="auto"/>
            </w:pPr>
            <w:r w:rsidRPr="00DF1EEC">
              <w:t>Đầu vào :</w:t>
            </w:r>
          </w:p>
          <w:p w:rsidR="00206575" w:rsidRPr="00DF1EEC" w:rsidRDefault="00206575" w:rsidP="005524E1">
            <w:pPr>
              <w:pStyle w:val="ListParagraph"/>
              <w:numPr>
                <w:ilvl w:val="0"/>
                <w:numId w:val="11"/>
              </w:numPr>
              <w:spacing w:after="60" w:line="360" w:lineRule="auto"/>
            </w:pPr>
            <w:r>
              <w:t>Không có</w:t>
            </w:r>
          </w:p>
          <w:p w:rsidR="00206575" w:rsidRPr="00DF1EEC" w:rsidRDefault="00206575" w:rsidP="005524E1">
            <w:pPr>
              <w:pStyle w:val="ListParagraph"/>
              <w:numPr>
                <w:ilvl w:val="0"/>
                <w:numId w:val="10"/>
              </w:numPr>
              <w:spacing w:after="60" w:line="360" w:lineRule="auto"/>
            </w:pPr>
            <w:r w:rsidRPr="00DF1EEC">
              <w:t xml:space="preserve">Kết quả trả về: </w:t>
            </w:r>
          </w:p>
          <w:p w:rsidR="00206575" w:rsidRDefault="00206575" w:rsidP="005524E1">
            <w:pPr>
              <w:pStyle w:val="ListParagraph"/>
              <w:numPr>
                <w:ilvl w:val="0"/>
                <w:numId w:val="97"/>
              </w:numPr>
              <w:autoSpaceDE w:val="0"/>
              <w:autoSpaceDN w:val="0"/>
              <w:adjustRightInd w:val="0"/>
              <w:spacing w:line="360" w:lineRule="auto"/>
              <w:ind w:left="1092"/>
            </w:pPr>
            <w:r>
              <w:t>Không có</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24</w:t>
            </w:r>
          </w:p>
        </w:tc>
        <w:tc>
          <w:tcPr>
            <w:tcW w:w="8310" w:type="dxa"/>
          </w:tcPr>
          <w:p w:rsidR="00CA2165" w:rsidRPr="00CA2165" w:rsidRDefault="00206575" w:rsidP="00CA2165">
            <w:pPr>
              <w:spacing w:after="60" w:line="360" w:lineRule="auto"/>
            </w:pPr>
            <w:r>
              <w:t>addUserUI</w:t>
            </w:r>
          </w:p>
          <w:p w:rsidR="00CA2165" w:rsidRPr="00DF1EEC" w:rsidRDefault="00CA2165" w:rsidP="005524E1">
            <w:pPr>
              <w:pStyle w:val="ListParagraph"/>
              <w:numPr>
                <w:ilvl w:val="0"/>
                <w:numId w:val="10"/>
              </w:numPr>
              <w:spacing w:after="60" w:line="360" w:lineRule="auto"/>
            </w:pPr>
            <w:r w:rsidRPr="00DF1EEC">
              <w:rPr>
                <w:b/>
              </w:rPr>
              <w:t xml:space="preserve">Ý nghĩa hàm: </w:t>
            </w:r>
            <w:r>
              <w:rPr>
                <w:lang w:val="vi-VN"/>
              </w:rPr>
              <w:t>lấy giao diện màn hình thêm người dùng mới</w:t>
            </w:r>
          </w:p>
          <w:p w:rsidR="00CA2165" w:rsidRPr="00DF1EEC" w:rsidRDefault="00CA2165" w:rsidP="005524E1">
            <w:pPr>
              <w:pStyle w:val="ListParagraph"/>
              <w:numPr>
                <w:ilvl w:val="0"/>
                <w:numId w:val="10"/>
              </w:numPr>
              <w:spacing w:after="60" w:line="360" w:lineRule="auto"/>
            </w:pPr>
            <w:r w:rsidRPr="00DF1EEC">
              <w:t xml:space="preserve">Phương thức : </w:t>
            </w:r>
            <w:r>
              <w:t>GET</w:t>
            </w:r>
          </w:p>
          <w:p w:rsidR="00CA2165" w:rsidRPr="00DF1EEC" w:rsidRDefault="00CA2165" w:rsidP="005524E1">
            <w:pPr>
              <w:pStyle w:val="ListParagraph"/>
              <w:numPr>
                <w:ilvl w:val="0"/>
                <w:numId w:val="10"/>
              </w:numPr>
              <w:spacing w:after="60" w:line="360" w:lineRule="auto"/>
            </w:pPr>
            <w:r w:rsidRPr="00DF1EEC">
              <w:t>Đầu vào :</w:t>
            </w:r>
          </w:p>
          <w:p w:rsidR="00CA2165" w:rsidRPr="00DF1EEC" w:rsidRDefault="00CA2165" w:rsidP="005524E1">
            <w:pPr>
              <w:pStyle w:val="ListParagraph"/>
              <w:numPr>
                <w:ilvl w:val="0"/>
                <w:numId w:val="11"/>
              </w:numPr>
              <w:spacing w:after="60" w:line="360" w:lineRule="auto"/>
            </w:pPr>
            <w:r>
              <w:t>Không có</w:t>
            </w:r>
          </w:p>
          <w:p w:rsidR="00CA2165" w:rsidRPr="00DF1EEC" w:rsidRDefault="00CA2165" w:rsidP="005524E1">
            <w:pPr>
              <w:pStyle w:val="ListParagraph"/>
              <w:numPr>
                <w:ilvl w:val="0"/>
                <w:numId w:val="10"/>
              </w:numPr>
              <w:spacing w:after="60" w:line="360" w:lineRule="auto"/>
            </w:pPr>
            <w:r w:rsidRPr="00DF1EEC">
              <w:t xml:space="preserve">Kết quả trả về: </w:t>
            </w:r>
          </w:p>
          <w:p w:rsidR="00CA2165" w:rsidRDefault="00CA2165" w:rsidP="005524E1">
            <w:pPr>
              <w:pStyle w:val="ListParagraph"/>
              <w:numPr>
                <w:ilvl w:val="1"/>
                <w:numId w:val="10"/>
              </w:numPr>
              <w:spacing w:after="60" w:line="360" w:lineRule="auto"/>
            </w:pPr>
            <w:r>
              <w:t>code:</w:t>
            </w:r>
          </w:p>
          <w:p w:rsidR="00CA2165" w:rsidRDefault="00CA2165" w:rsidP="005524E1">
            <w:pPr>
              <w:pStyle w:val="ListParagraph"/>
              <w:numPr>
                <w:ilvl w:val="0"/>
                <w:numId w:val="96"/>
              </w:numPr>
              <w:spacing w:line="360" w:lineRule="auto"/>
              <w:ind w:left="1362"/>
            </w:pPr>
            <w:r>
              <w:t>1: có lỗi xảy ra</w:t>
            </w:r>
          </w:p>
          <w:p w:rsidR="00CA2165" w:rsidRDefault="00CA2165" w:rsidP="005524E1">
            <w:pPr>
              <w:pStyle w:val="ListParagraph"/>
              <w:numPr>
                <w:ilvl w:val="0"/>
                <w:numId w:val="96"/>
              </w:numPr>
              <w:spacing w:line="360" w:lineRule="auto"/>
              <w:ind w:left="1362"/>
            </w:pPr>
            <w:r>
              <w:t>-1: thành công</w:t>
            </w:r>
          </w:p>
          <w:p w:rsidR="00CA2165" w:rsidRDefault="00CA2165" w:rsidP="005524E1">
            <w:pPr>
              <w:pStyle w:val="ListParagraph"/>
              <w:numPr>
                <w:ilvl w:val="0"/>
                <w:numId w:val="97"/>
              </w:numPr>
              <w:spacing w:line="360" w:lineRule="auto"/>
              <w:ind w:left="1092"/>
            </w:pPr>
            <w:r>
              <w:t>error: Thông báo lỗi nếu code là 1</w:t>
            </w:r>
          </w:p>
          <w:p w:rsidR="00CA2165" w:rsidRDefault="00CA2165" w:rsidP="005524E1">
            <w:pPr>
              <w:pStyle w:val="ListParagraph"/>
              <w:numPr>
                <w:ilvl w:val="0"/>
                <w:numId w:val="97"/>
              </w:numPr>
              <w:spacing w:line="360" w:lineRule="auto"/>
              <w:ind w:left="1092"/>
            </w:pPr>
            <w:r>
              <w:t>content: Giao diện màn hình thêm người dùng mới nếu thành công</w:t>
            </w:r>
          </w:p>
        </w:tc>
      </w:tr>
    </w:tbl>
    <w:p w:rsidR="001C3483" w:rsidRPr="00466B6C" w:rsidRDefault="00466B6C" w:rsidP="00466B6C">
      <w:pPr>
        <w:pStyle w:val="Caption"/>
        <w:rPr>
          <w:sz w:val="26"/>
        </w:rPr>
      </w:pPr>
      <w:bookmarkStart w:id="1624" w:name="_Toc394071562"/>
      <w:r w:rsidRPr="00466B6C">
        <w:rPr>
          <w:sz w:val="26"/>
        </w:rPr>
        <w:t xml:space="preserve">Bảng </w:t>
      </w:r>
      <w:r w:rsidR="00E66F9F">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Pr="00466B6C">
        <w:rPr>
          <w:sz w:val="26"/>
        </w:rPr>
        <w:t xml:space="preserve"> Bảng danh sách các webservice</w:t>
      </w:r>
      <w:bookmarkEnd w:id="1624"/>
    </w:p>
    <w:p w:rsidR="00E616D1" w:rsidRDefault="00E616D1">
      <w:pPr>
        <w:spacing w:after="0" w:line="240" w:lineRule="auto"/>
        <w:rPr>
          <w:rFonts w:eastAsia="MS Mincho"/>
          <w:b/>
          <w:kern w:val="28"/>
          <w:szCs w:val="22"/>
        </w:rPr>
      </w:pPr>
      <w:r>
        <w:br w:type="page"/>
      </w:r>
    </w:p>
    <w:p w:rsidR="00EF1A62" w:rsidRPr="009B6D95" w:rsidRDefault="00DC2D23" w:rsidP="009B6D95">
      <w:pPr>
        <w:pStyle w:val="Heading2"/>
        <w:numPr>
          <w:ilvl w:val="0"/>
          <w:numId w:val="0"/>
        </w:numPr>
        <w:rPr>
          <w:sz w:val="26"/>
        </w:rPr>
      </w:pPr>
      <w:bookmarkStart w:id="1625" w:name="_Toc422262651"/>
      <w:r w:rsidRPr="00F544B4">
        <w:rPr>
          <w:sz w:val="26"/>
          <w:szCs w:val="26"/>
        </w:rPr>
        <w:lastRenderedPageBreak/>
        <w:t>4.</w:t>
      </w:r>
      <w:r w:rsidR="009B6D95" w:rsidRPr="00F544B4">
        <w:rPr>
          <w:sz w:val="26"/>
          <w:szCs w:val="26"/>
        </w:rPr>
        <w:t xml:space="preserve">3. </w:t>
      </w:r>
      <w:r w:rsidR="009F1D5A" w:rsidRPr="00F544B4">
        <w:rPr>
          <w:sz w:val="26"/>
          <w:szCs w:val="26"/>
        </w:rPr>
        <w:t>Thiết kế</w:t>
      </w:r>
      <w:r w:rsidR="00117A59" w:rsidRPr="00F544B4">
        <w:rPr>
          <w:sz w:val="26"/>
          <w:szCs w:val="26"/>
        </w:rPr>
        <w:t xml:space="preserve"> và cài đặt Web Service</w:t>
      </w:r>
      <w:bookmarkEnd w:id="1625"/>
    </w:p>
    <w:p w:rsidR="00F54787" w:rsidRPr="009B6D95" w:rsidRDefault="00DC2D23" w:rsidP="00752585">
      <w:pPr>
        <w:pStyle w:val="BodyText"/>
        <w:outlineLvl w:val="2"/>
        <w:rPr>
          <w:b/>
        </w:rPr>
      </w:pPr>
      <w:bookmarkStart w:id="1626" w:name="_Toc422262652"/>
      <w:r w:rsidRPr="00752585">
        <w:rPr>
          <w:b/>
          <w:i/>
        </w:rPr>
        <w:t>4.</w:t>
      </w:r>
      <w:r w:rsidR="009B6D95" w:rsidRPr="00752585">
        <w:rPr>
          <w:b/>
          <w:i/>
        </w:rPr>
        <w:t xml:space="preserve">3.1. </w:t>
      </w:r>
      <w:r w:rsidR="00EF7A39" w:rsidRPr="00752585">
        <w:rPr>
          <w:b/>
          <w:i/>
        </w:rPr>
        <w:t>Thiết kế cơ sở dữ liệu</w:t>
      </w:r>
      <w:bookmarkEnd w:id="1626"/>
    </w:p>
    <w:p w:rsidR="009F1D5A" w:rsidRPr="009B6D95" w:rsidRDefault="00DC2D23" w:rsidP="00F05E97">
      <w:pPr>
        <w:pStyle w:val="Chun"/>
        <w:outlineLvl w:val="3"/>
        <w:rPr>
          <w:b/>
        </w:rPr>
      </w:pPr>
      <w:bookmarkStart w:id="1627" w:name="_Toc422262653"/>
      <w:r w:rsidRPr="00F05E97">
        <w:rPr>
          <w:i/>
        </w:rPr>
        <w:t>4.</w:t>
      </w:r>
      <w:r w:rsidR="009B6D95" w:rsidRPr="00F05E97">
        <w:rPr>
          <w:i/>
        </w:rPr>
        <w:t xml:space="preserve">3.1.1. </w:t>
      </w:r>
      <w:r w:rsidR="009F1D5A" w:rsidRPr="00F05E97">
        <w:rPr>
          <w:i/>
        </w:rPr>
        <w:t>Sơ đồ logic</w:t>
      </w:r>
      <w:bookmarkEnd w:id="1627"/>
    </w:p>
    <w:p w:rsidR="00466B6C" w:rsidRDefault="009F1D5A" w:rsidP="00466B6C">
      <w:pPr>
        <w:pStyle w:val="Chun"/>
        <w:keepNext/>
      </w:pPr>
      <w:r>
        <w:rPr>
          <w:noProof/>
        </w:rPr>
        <w:drawing>
          <wp:inline distT="0" distB="0" distL="0" distR="0" wp14:anchorId="442254F4" wp14:editId="7421EBA1">
            <wp:extent cx="5193102" cy="6271403"/>
            <wp:effectExtent l="19050" t="19050" r="26670" b="15240"/>
            <wp:docPr id="236" name="Picture 236" descr="Hackintosh:Users:NguyenHoangVinh: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atabase diagr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91677" cy="6269682"/>
                    </a:xfrm>
                    <a:prstGeom prst="rect">
                      <a:avLst/>
                    </a:prstGeom>
                    <a:noFill/>
                    <a:ln>
                      <a:solidFill>
                        <a:schemeClr val="bg1">
                          <a:lumMod val="85000"/>
                        </a:schemeClr>
                      </a:solidFill>
                    </a:ln>
                  </pic:spPr>
                </pic:pic>
              </a:graphicData>
            </a:graphic>
          </wp:inline>
        </w:drawing>
      </w:r>
    </w:p>
    <w:p w:rsidR="004D2156" w:rsidRPr="00466B6C" w:rsidRDefault="00466B6C" w:rsidP="00466B6C">
      <w:pPr>
        <w:pStyle w:val="Caption"/>
        <w:rPr>
          <w:sz w:val="26"/>
        </w:rPr>
      </w:pPr>
      <w:bookmarkStart w:id="1628" w:name="_Toc394071454"/>
      <w:r w:rsidRPr="00466B6C">
        <w:rPr>
          <w:sz w:val="26"/>
        </w:rPr>
        <w:t xml:space="preserve">Hình </w:t>
      </w:r>
      <w:r w:rsidR="002B185E">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16</w:t>
      </w:r>
      <w:r w:rsidR="00B5413B">
        <w:rPr>
          <w:sz w:val="26"/>
        </w:rPr>
        <w:fldChar w:fldCharType="end"/>
      </w:r>
      <w:r w:rsidRPr="00466B6C">
        <w:rPr>
          <w:sz w:val="26"/>
        </w:rPr>
        <w:t xml:space="preserve"> Sơ đồ logic cơ sở dữ liệu</w:t>
      </w:r>
      <w:bookmarkEnd w:id="1628"/>
    </w:p>
    <w:p w:rsidR="00EF7A39" w:rsidRDefault="00DC2D23" w:rsidP="00F05E97">
      <w:pPr>
        <w:pStyle w:val="Chun"/>
        <w:outlineLvl w:val="3"/>
        <w:rPr>
          <w:b/>
        </w:rPr>
      </w:pPr>
      <w:bookmarkStart w:id="1629" w:name="_Toc422262654"/>
      <w:r w:rsidRPr="00F05E97">
        <w:rPr>
          <w:i/>
        </w:rPr>
        <w:lastRenderedPageBreak/>
        <w:t>4.</w:t>
      </w:r>
      <w:r w:rsidR="00EF7A39" w:rsidRPr="00F05E97">
        <w:rPr>
          <w:i/>
        </w:rPr>
        <w:t>3.1.2. Mô tả chi tiết sơ đồ logic</w:t>
      </w:r>
      <w:bookmarkEnd w:id="1629"/>
    </w:p>
    <w:p w:rsidR="00BB6953" w:rsidRPr="00BB6953" w:rsidRDefault="00BB6953" w:rsidP="00444F8C">
      <w:pPr>
        <w:pStyle w:val="Chun"/>
      </w:pPr>
      <w:r>
        <w:t>Mô tả chi tiết sơ đồ logic sẽ được trình bày ở phần Phụ lục – Mục C</w:t>
      </w:r>
    </w:p>
    <w:p w:rsidR="00EF7A39" w:rsidRPr="0085523F" w:rsidRDefault="00DC2D23" w:rsidP="00F05E97">
      <w:pPr>
        <w:pStyle w:val="Chun"/>
        <w:outlineLvl w:val="3"/>
        <w:rPr>
          <w:b/>
        </w:rPr>
      </w:pPr>
      <w:bookmarkStart w:id="1630" w:name="_Toc422262655"/>
      <w:r w:rsidRPr="00F05E97">
        <w:rPr>
          <w:i/>
        </w:rPr>
        <w:t>4.</w:t>
      </w:r>
      <w:r w:rsidR="00EF7A39" w:rsidRPr="00F05E97">
        <w:rPr>
          <w:i/>
        </w:rPr>
        <w:t>3.1.3. Danh sách các bảng dữ liệu</w:t>
      </w:r>
      <w:bookmarkEnd w:id="1630"/>
    </w:p>
    <w:tbl>
      <w:tblPr>
        <w:tblStyle w:val="LightList-Accent13"/>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3078"/>
        <w:gridCol w:w="5926"/>
      </w:tblGrid>
      <w:tr w:rsidR="009F1D5A" w:rsidRPr="00DF1EEC" w:rsidTr="009D6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DF1EEC" w:rsidRDefault="009F1D5A" w:rsidP="009D65B8">
            <w:pPr>
              <w:spacing w:line="360" w:lineRule="auto"/>
              <w:jc w:val="center"/>
            </w:pPr>
            <w:r w:rsidRPr="00DF1EEC">
              <w:t>Tên bảng</w:t>
            </w:r>
          </w:p>
        </w:tc>
        <w:tc>
          <w:tcPr>
            <w:tcW w:w="5926" w:type="dxa"/>
            <w:vAlign w:val="center"/>
          </w:tcPr>
          <w:p w:rsidR="009F1D5A" w:rsidRPr="00DF1EEC" w:rsidRDefault="009F1D5A" w:rsidP="009D65B8">
            <w:pPr>
              <w:spacing w:line="360" w:lineRule="auto"/>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t</w:t>
            </w:r>
            <w:r w:rsidR="009F1D5A">
              <w:t>rafficinformation</w:t>
            </w:r>
          </w:p>
        </w:tc>
        <w:tc>
          <w:tcPr>
            <w:tcW w:w="5926" w:type="dxa"/>
            <w:vAlign w:val="center"/>
          </w:tcPr>
          <w:p w:rsidR="009F1D5A" w:rsidRPr="00DF1EEC" w:rsidRDefault="009F1D5A"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kẹt xe</w:t>
            </w:r>
          </w:p>
        </w:tc>
      </w:tr>
      <w:tr w:rsidR="0097071C"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7071C" w:rsidRDefault="0097071C" w:rsidP="009D65B8">
            <w:pPr>
              <w:spacing w:line="360" w:lineRule="auto"/>
              <w:jc w:val="center"/>
            </w:pPr>
            <w:r>
              <w:t>trafficinfostatus</w:t>
            </w:r>
          </w:p>
        </w:tc>
        <w:tc>
          <w:tcPr>
            <w:tcW w:w="5926" w:type="dxa"/>
            <w:vAlign w:val="center"/>
          </w:tcPr>
          <w:p w:rsidR="0097071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điểm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media</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dữ liệu đa phương tiện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road_audio</w:t>
            </w:r>
          </w:p>
        </w:tc>
        <w:tc>
          <w:tcPr>
            <w:tcW w:w="5926" w:type="dxa"/>
            <w:vAlign w:val="center"/>
          </w:tcPr>
          <w:p w:rsidR="009F1D5A" w:rsidRPr="00DF1EEC" w:rsidRDefault="0097071C" w:rsidP="0097071C">
            <w:pPr>
              <w:spacing w:line="360" w:lineRule="auto"/>
              <w:cnfStyle w:val="000000000000" w:firstRow="0" w:lastRow="0" w:firstColumn="0" w:lastColumn="0" w:oddVBand="0" w:evenVBand="0" w:oddHBand="0" w:evenHBand="0" w:firstRowFirstColumn="0" w:firstRowLastColumn="0" w:lastRowFirstColumn="0" w:lastRowLastColumn="0"/>
            </w:pPr>
            <w:r>
              <w:t>Chứa thông tin liên kết đến dữ liệu âm thanh mẫu các đường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denialinfo</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từ chối thông tin kẹt xe</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admin</w:t>
            </w:r>
          </w:p>
        </w:tc>
        <w:tc>
          <w:tcPr>
            <w:tcW w:w="5926" w:type="dxa"/>
            <w:vAlign w:val="center"/>
          </w:tcPr>
          <w:p w:rsidR="009F1D5A" w:rsidRPr="00DF1EE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 trị viên và Admin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Cộng tác viên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userstatus</w:t>
            </w:r>
          </w:p>
        </w:tc>
        <w:tc>
          <w:tcPr>
            <w:tcW w:w="5926" w:type="dxa"/>
            <w:vAlign w:val="center"/>
          </w:tcPr>
          <w:p w:rsidR="009F1D5A" w:rsidRPr="00DF1EEC" w:rsidRDefault="0097071C" w:rsidP="00F54787">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người dùng (Cộng tác viên, Quản trị viên)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baninfo</w:t>
            </w:r>
          </w:p>
        </w:tc>
        <w:tc>
          <w:tcPr>
            <w:tcW w:w="5926" w:type="dxa"/>
            <w:vAlign w:val="center"/>
          </w:tcPr>
          <w:p w:rsidR="009F1D5A" w:rsidRPr="00DF1EEC" w:rsidRDefault="00F54787"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bị cấm hoạt động</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advertisment</w:t>
            </w:r>
          </w:p>
        </w:tc>
        <w:tc>
          <w:tcPr>
            <w:tcW w:w="5926" w:type="dxa"/>
            <w:vAlign w:val="center"/>
          </w:tcPr>
          <w:p w:rsidR="009F1D5A" w:rsidRPr="00DF1EEC" w:rsidRDefault="00F54787"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quảng cáo</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click_request_info</w:t>
            </w:r>
          </w:p>
        </w:tc>
        <w:tc>
          <w:tcPr>
            <w:tcW w:w="5926" w:type="dxa"/>
            <w:vAlign w:val="center"/>
          </w:tcPr>
          <w:p w:rsidR="009F1D5A" w:rsidRPr="00DF1EEC" w:rsidRDefault="00F54787" w:rsidP="00466B6C">
            <w:pPr>
              <w:keepNext/>
              <w:spacing w:line="360" w:lineRule="auto"/>
              <w:cnfStyle w:val="000000100000" w:firstRow="0" w:lastRow="0" w:firstColumn="0" w:lastColumn="0" w:oddVBand="0" w:evenVBand="0" w:oddHBand="1" w:evenHBand="0" w:firstRowFirstColumn="0" w:firstRowLastColumn="0" w:lastRowFirstColumn="0" w:lastRowLastColumn="0"/>
            </w:pPr>
            <w:r>
              <w:t>Bảng chứa thông tin lượt nhấn quảng cáo</w:t>
            </w:r>
          </w:p>
        </w:tc>
      </w:tr>
    </w:tbl>
    <w:p w:rsidR="00466B6C" w:rsidRPr="00466B6C" w:rsidRDefault="00466B6C">
      <w:pPr>
        <w:pStyle w:val="Caption"/>
        <w:rPr>
          <w:sz w:val="26"/>
        </w:rPr>
      </w:pPr>
      <w:bookmarkStart w:id="1631" w:name="_Toc394071563"/>
      <w:r w:rsidRPr="00466B6C">
        <w:rPr>
          <w:sz w:val="26"/>
        </w:rPr>
        <w:t xml:space="preserve">Bảng </w:t>
      </w:r>
      <w:r w:rsidR="002B185E">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466B6C">
        <w:rPr>
          <w:sz w:val="26"/>
        </w:rPr>
        <w:t xml:space="preserve"> Danh sách các bảng dữ liệu</w:t>
      </w:r>
      <w:bookmarkEnd w:id="1631"/>
    </w:p>
    <w:p w:rsidR="009F1D5A" w:rsidRDefault="00DC2D23" w:rsidP="00C62F6D">
      <w:pPr>
        <w:pStyle w:val="Chun"/>
        <w:ind w:left="720"/>
        <w:rPr>
          <w:b/>
        </w:rPr>
      </w:pPr>
      <w:r>
        <w:rPr>
          <w:b/>
        </w:rPr>
        <w:t>4.</w:t>
      </w:r>
      <w:r w:rsidR="00C62F6D" w:rsidRPr="00C62F6D">
        <w:rPr>
          <w:b/>
        </w:rPr>
        <w:t xml:space="preserve">3.1.4. </w:t>
      </w:r>
      <w:r w:rsidR="00F54787" w:rsidRPr="00C62F6D">
        <w:rPr>
          <w:b/>
        </w:rPr>
        <w:t>Mô tả chi tiết các bảng dữ liệu</w:t>
      </w:r>
    </w:p>
    <w:p w:rsidR="00BB6953" w:rsidRPr="00BB6953" w:rsidRDefault="00BB6953" w:rsidP="00444F8C">
      <w:pPr>
        <w:pStyle w:val="Chun"/>
      </w:pPr>
      <w:r>
        <w:t>Mô tả chi tiết sơ đồ logic sẽ được trình bày ở phần Phụ lục – Mục C</w:t>
      </w:r>
    </w:p>
    <w:p w:rsidR="00BB6953" w:rsidRPr="00C62F6D" w:rsidRDefault="00BB6953" w:rsidP="00C62F6D">
      <w:pPr>
        <w:pStyle w:val="Chun"/>
        <w:ind w:left="720"/>
        <w:rPr>
          <w:b/>
        </w:rPr>
      </w:pPr>
    </w:p>
    <w:p w:rsidR="00F54787" w:rsidRDefault="00DC2D23" w:rsidP="00F544B4">
      <w:pPr>
        <w:pStyle w:val="Heading2"/>
        <w:numPr>
          <w:ilvl w:val="0"/>
          <w:numId w:val="0"/>
        </w:numPr>
        <w:rPr>
          <w:b w:val="0"/>
        </w:rPr>
      </w:pPr>
      <w:bookmarkStart w:id="1632" w:name="_Toc422262656"/>
      <w:r w:rsidRPr="00F544B4">
        <w:rPr>
          <w:sz w:val="26"/>
          <w:szCs w:val="26"/>
        </w:rPr>
        <w:lastRenderedPageBreak/>
        <w:t>4.</w:t>
      </w:r>
      <w:r w:rsidR="00C62F6D" w:rsidRPr="00F544B4">
        <w:rPr>
          <w:sz w:val="26"/>
          <w:szCs w:val="26"/>
        </w:rPr>
        <w:t xml:space="preserve">4. </w:t>
      </w:r>
      <w:r w:rsidR="00117A59" w:rsidRPr="00F544B4">
        <w:rPr>
          <w:sz w:val="26"/>
          <w:szCs w:val="26"/>
        </w:rPr>
        <w:t>Thiết kế và cài đặt API, SDK</w:t>
      </w:r>
      <w:bookmarkEnd w:id="1632"/>
    </w:p>
    <w:p w:rsidR="00117A59" w:rsidRDefault="00117A59" w:rsidP="00F544B4">
      <w:pPr>
        <w:pStyle w:val="Heading2"/>
        <w:numPr>
          <w:ilvl w:val="0"/>
          <w:numId w:val="0"/>
        </w:numPr>
        <w:rPr>
          <w:b w:val="0"/>
        </w:rPr>
      </w:pPr>
      <w:bookmarkStart w:id="1633" w:name="_Toc422262657"/>
      <w:r w:rsidRPr="00F544B4">
        <w:rPr>
          <w:sz w:val="26"/>
          <w:szCs w:val="26"/>
        </w:rPr>
        <w:t>4.5 Tìm hiểu, sử dụng Google Cloud Messaging</w:t>
      </w:r>
      <w:bookmarkEnd w:id="1633"/>
    </w:p>
    <w:p w:rsidR="00117A59" w:rsidRPr="00C62F6D" w:rsidRDefault="00117A59" w:rsidP="00F544B4">
      <w:pPr>
        <w:pStyle w:val="Heading2"/>
        <w:numPr>
          <w:ilvl w:val="0"/>
          <w:numId w:val="0"/>
        </w:numPr>
        <w:rPr>
          <w:b w:val="0"/>
        </w:rPr>
      </w:pPr>
      <w:bookmarkStart w:id="1634" w:name="_Toc422262658"/>
      <w:r w:rsidRPr="00F544B4">
        <w:rPr>
          <w:sz w:val="26"/>
          <w:szCs w:val="26"/>
        </w:rPr>
        <w:t>4.6 Tìm hiểu, sử dụng Google Cloud Storage</w:t>
      </w:r>
      <w:bookmarkEnd w:id="1634"/>
    </w:p>
    <w:p w:rsidR="00F54787" w:rsidRPr="00C62F6D" w:rsidRDefault="00DC2D23" w:rsidP="00752585">
      <w:pPr>
        <w:pStyle w:val="BodyText"/>
        <w:outlineLvl w:val="2"/>
        <w:rPr>
          <w:b/>
        </w:rPr>
      </w:pPr>
      <w:bookmarkStart w:id="1635" w:name="_Toc422262659"/>
      <w:r w:rsidRPr="00752585">
        <w:rPr>
          <w:b/>
          <w:i/>
        </w:rPr>
        <w:t>4.</w:t>
      </w:r>
      <w:r w:rsidR="00C62F6D" w:rsidRPr="00752585">
        <w:rPr>
          <w:b/>
          <w:i/>
        </w:rPr>
        <w:t xml:space="preserve">4.1. </w:t>
      </w:r>
      <w:r w:rsidR="00F54787" w:rsidRPr="00752585">
        <w:rPr>
          <w:b/>
          <w:i/>
        </w:rPr>
        <w:t>Cài đặt chung</w:t>
      </w:r>
      <w:bookmarkEnd w:id="1635"/>
    </w:p>
    <w:p w:rsidR="00F54787" w:rsidRPr="00C62F6D" w:rsidRDefault="00DC2D23" w:rsidP="00C62F6D">
      <w:pPr>
        <w:pStyle w:val="Chun"/>
        <w:ind w:left="720"/>
        <w:rPr>
          <w:b/>
        </w:rPr>
      </w:pPr>
      <w:r>
        <w:rPr>
          <w:b/>
        </w:rPr>
        <w:t>4.</w:t>
      </w:r>
      <w:r w:rsidR="00C62F6D" w:rsidRPr="00C62F6D">
        <w:rPr>
          <w:b/>
        </w:rPr>
        <w:t xml:space="preserve">4.1.1. </w:t>
      </w:r>
      <w:r w:rsidR="00F54787" w:rsidRPr="00C62F6D">
        <w:rPr>
          <w:b/>
        </w:rPr>
        <w:t>Các công cụ và môi trường cài đặt phân hệ Webserver và Webservice</w:t>
      </w:r>
    </w:p>
    <w:p w:rsidR="00F54787" w:rsidRDefault="00F54787" w:rsidP="005524E1">
      <w:pPr>
        <w:pStyle w:val="Chun"/>
        <w:numPr>
          <w:ilvl w:val="0"/>
          <w:numId w:val="57"/>
        </w:numPr>
      </w:pPr>
      <w:r>
        <w:t xml:space="preserve">Công cụ phân tích và thiết kế: </w:t>
      </w:r>
      <w:hyperlink r:id="rId87" w:history="1">
        <w:r w:rsidR="00AF0F5A" w:rsidRPr="008D12E0">
          <w:rPr>
            <w:rStyle w:val="Hyperlink"/>
          </w:rPr>
          <w:t>http://</w:t>
        </w:r>
        <w:r w:rsidR="004723BA">
          <w:rPr>
            <w:rStyle w:val="Hyperlink"/>
          </w:rPr>
          <w:t>www.</w:t>
        </w:r>
        <w:r w:rsidR="00AF0F5A" w:rsidRPr="008D12E0">
          <w:rPr>
            <w:rStyle w:val="Hyperlink"/>
          </w:rPr>
          <w:t>draw.io</w:t>
        </w:r>
      </w:hyperlink>
    </w:p>
    <w:p w:rsidR="00AF0F5A" w:rsidRDefault="00AF0F5A" w:rsidP="005524E1">
      <w:pPr>
        <w:pStyle w:val="Chun"/>
        <w:numPr>
          <w:ilvl w:val="0"/>
          <w:numId w:val="57"/>
        </w:numPr>
      </w:pPr>
      <w:r>
        <w:t>Công cụ lập trình: Webstorm, Sublime Text</w:t>
      </w:r>
    </w:p>
    <w:p w:rsidR="00AF0F5A" w:rsidRDefault="00AF0F5A" w:rsidP="005524E1">
      <w:pPr>
        <w:pStyle w:val="Chun"/>
        <w:numPr>
          <w:ilvl w:val="0"/>
          <w:numId w:val="57"/>
        </w:numPr>
      </w:pPr>
      <w:r>
        <w:t xml:space="preserve">Các kỹ thuật ngôn ngữ lập trình: </w:t>
      </w:r>
      <w:r w:rsidR="0086736B">
        <w:t>Javascript trong Node</w:t>
      </w:r>
      <w:r w:rsidR="003B3562">
        <w:t>.js</w:t>
      </w:r>
      <w:r w:rsidR="0086736B">
        <w:t xml:space="preserve"> xử dụng framework Express, RESTful webservice và các thư viện hỗ trợ.</w:t>
      </w:r>
    </w:p>
    <w:p w:rsidR="0086736B" w:rsidRDefault="0086736B" w:rsidP="005524E1">
      <w:pPr>
        <w:pStyle w:val="Chun"/>
        <w:numPr>
          <w:ilvl w:val="0"/>
          <w:numId w:val="57"/>
        </w:numPr>
      </w:pPr>
      <w:r>
        <w:t>Môi trường thử nghiệm và cài đặt: Mac OS X 10.8.4 (64 bit)</w:t>
      </w:r>
    </w:p>
    <w:p w:rsidR="009E6594" w:rsidRDefault="00DC2D23" w:rsidP="00C62F6D">
      <w:pPr>
        <w:pStyle w:val="Chun"/>
        <w:ind w:left="720"/>
      </w:pPr>
      <w:r>
        <w:rPr>
          <w:b/>
        </w:rPr>
        <w:t>4.</w:t>
      </w:r>
      <w:r w:rsidR="00C62F6D">
        <w:rPr>
          <w:b/>
        </w:rPr>
        <w:t xml:space="preserve">4.1.2. </w:t>
      </w:r>
      <w:r w:rsidR="009E6594">
        <w:rPr>
          <w:b/>
        </w:rPr>
        <w:t>Yêu cầ</w:t>
      </w:r>
      <w:r w:rsidR="00C62F6D">
        <w:rPr>
          <w:b/>
        </w:rPr>
        <w:t>u</w:t>
      </w:r>
    </w:p>
    <w:p w:rsidR="009E6594" w:rsidRDefault="009E6594" w:rsidP="005524E1">
      <w:pPr>
        <w:pStyle w:val="Chun"/>
        <w:numPr>
          <w:ilvl w:val="0"/>
          <w:numId w:val="57"/>
        </w:numPr>
      </w:pPr>
      <w:r>
        <w:t>Yêu cầu phần cứng</w:t>
      </w:r>
      <w:r w:rsidR="00514E88">
        <w:t xml:space="preserve"> (yêu cầu tối thiểu)</w:t>
      </w:r>
    </w:p>
    <w:p w:rsidR="00514E88" w:rsidRDefault="00314DD1" w:rsidP="00AF5523">
      <w:pPr>
        <w:pStyle w:val="Chun"/>
        <w:ind w:left="720"/>
      </w:pPr>
      <w:r>
        <w:t xml:space="preserve">- </w:t>
      </w:r>
      <w:r w:rsidR="00AF5523">
        <w:t>CPU: 867Mhz hoặc nhanh hơn</w:t>
      </w:r>
    </w:p>
    <w:p w:rsidR="00314DD1" w:rsidRDefault="00314DD1" w:rsidP="00AF5523">
      <w:pPr>
        <w:pStyle w:val="Chun"/>
        <w:ind w:left="720"/>
      </w:pPr>
      <w:r>
        <w:t>- RAM: 512MB</w:t>
      </w:r>
    </w:p>
    <w:p w:rsidR="00314DD1" w:rsidRDefault="00314DD1" w:rsidP="005524E1">
      <w:pPr>
        <w:pStyle w:val="Chun"/>
        <w:numPr>
          <w:ilvl w:val="0"/>
          <w:numId w:val="57"/>
        </w:numPr>
      </w:pPr>
      <w:r>
        <w:t>Yêu cầu phần mềm:</w:t>
      </w:r>
    </w:p>
    <w:p w:rsidR="00AF5523" w:rsidRDefault="00314DD1" w:rsidP="00AF5523">
      <w:pPr>
        <w:pStyle w:val="Chun"/>
        <w:ind w:left="720"/>
      </w:pPr>
      <w:r>
        <w:t xml:space="preserve">- </w:t>
      </w:r>
      <w:r w:rsidR="00D30D73">
        <w:t>Hệ điều hành Mac OS X 10.5</w:t>
      </w:r>
    </w:p>
    <w:p w:rsidR="00314DD1" w:rsidRDefault="00AF5523" w:rsidP="00AF5523">
      <w:pPr>
        <w:pStyle w:val="Chun"/>
        <w:ind w:left="720"/>
      </w:pPr>
      <w:r>
        <w:t xml:space="preserve">- </w:t>
      </w:r>
      <w:r w:rsidR="00314DD1">
        <w:t>MySQL Server</w:t>
      </w:r>
    </w:p>
    <w:p w:rsidR="00314DD1" w:rsidRDefault="00314DD1" w:rsidP="00AF5523">
      <w:pPr>
        <w:pStyle w:val="Chun"/>
        <w:ind w:left="720"/>
      </w:pPr>
      <w:r>
        <w:t>- Java 6</w:t>
      </w:r>
    </w:p>
    <w:p w:rsidR="004F117F" w:rsidRPr="009E6594" w:rsidRDefault="004F117F" w:rsidP="00310633">
      <w:pPr>
        <w:pStyle w:val="Chun"/>
        <w:ind w:left="720"/>
      </w:pPr>
      <w:r>
        <w:t>- Các thư viện khác hỗ trợ</w:t>
      </w:r>
      <w:r w:rsidR="003B3562">
        <w:t xml:space="preserve"> cho Node.js</w:t>
      </w:r>
      <w:r>
        <w:t xml:space="preserve"> như thư viện Express, thư viện truy vấn cơ sở dữ liệu MySQL,…</w:t>
      </w:r>
    </w:p>
    <w:p w:rsidR="00F54787" w:rsidRDefault="00DC2D23" w:rsidP="00752585">
      <w:pPr>
        <w:pStyle w:val="BodyText"/>
        <w:outlineLvl w:val="2"/>
        <w:rPr>
          <w:b/>
        </w:rPr>
      </w:pPr>
      <w:bookmarkStart w:id="1636" w:name="_Toc422262660"/>
      <w:r w:rsidRPr="00752585">
        <w:rPr>
          <w:b/>
          <w:i/>
        </w:rPr>
        <w:t>4.</w:t>
      </w:r>
      <w:r w:rsidR="00310633" w:rsidRPr="00752585">
        <w:rPr>
          <w:b/>
          <w:i/>
        </w:rPr>
        <w:t xml:space="preserve">4.2. </w:t>
      </w:r>
      <w:r w:rsidR="00F54787" w:rsidRPr="00752585">
        <w:rPr>
          <w:b/>
          <w:i/>
        </w:rPr>
        <w:t>Cài đặt chi tiết</w:t>
      </w:r>
      <w:bookmarkEnd w:id="1636"/>
    </w:p>
    <w:p w:rsidR="004F117F" w:rsidRPr="00310633" w:rsidRDefault="00310633" w:rsidP="003B3562">
      <w:pPr>
        <w:pStyle w:val="Chun"/>
        <w:ind w:firstLine="720"/>
      </w:pPr>
      <w:r>
        <w:t>Phần này sẽ đề cập đến c</w:t>
      </w:r>
      <w:r w:rsidR="004F117F" w:rsidRPr="00310633">
        <w:t xml:space="preserve">ác vấn đề </w:t>
      </w:r>
      <w:r>
        <w:t xml:space="preserve">gặp phải </w:t>
      </w:r>
      <w:r w:rsidR="004F117F" w:rsidRPr="00310633">
        <w:t>trong quá trình lập trình trên Webserver và Webservice</w:t>
      </w:r>
      <w:r>
        <w:t xml:space="preserve"> từ đó đưa ra giải pháp và cách thức cài đặt để giải quyết các vấn đề này.</w:t>
      </w:r>
    </w:p>
    <w:p w:rsidR="00C9244E" w:rsidRDefault="00DC2D23" w:rsidP="00F05E97">
      <w:pPr>
        <w:pStyle w:val="Chun"/>
        <w:outlineLvl w:val="3"/>
        <w:rPr>
          <w:b/>
        </w:rPr>
      </w:pPr>
      <w:bookmarkStart w:id="1637" w:name="_Toc422262661"/>
      <w:r w:rsidRPr="00F05E97">
        <w:rPr>
          <w:i/>
        </w:rPr>
        <w:t>4.</w:t>
      </w:r>
      <w:r w:rsidR="00310633" w:rsidRPr="00F05E97">
        <w:rPr>
          <w:i/>
        </w:rPr>
        <w:t xml:space="preserve">4.2.1. </w:t>
      </w:r>
      <w:r w:rsidR="00C9244E" w:rsidRPr="00F05E97">
        <w:rPr>
          <w:i/>
        </w:rPr>
        <w:t>Kết nối cơ sở dữ liệu</w:t>
      </w:r>
      <w:bookmarkEnd w:id="1637"/>
    </w:p>
    <w:p w:rsidR="004C44DC" w:rsidRDefault="004C44DC" w:rsidP="005524E1">
      <w:pPr>
        <w:pStyle w:val="Chun"/>
        <w:numPr>
          <w:ilvl w:val="0"/>
          <w:numId w:val="57"/>
        </w:numPr>
        <w:rPr>
          <w:b/>
        </w:rPr>
      </w:pPr>
      <w:r>
        <w:rPr>
          <w:b/>
        </w:rPr>
        <w:lastRenderedPageBreak/>
        <w:t>Vấn đề</w:t>
      </w:r>
    </w:p>
    <w:p w:rsidR="004C44DC" w:rsidRDefault="004C44DC" w:rsidP="00310633">
      <w:pPr>
        <w:pStyle w:val="Chun"/>
        <w:ind w:firstLine="720"/>
      </w:pPr>
      <w:r>
        <w:t>Cần một hệ quản trị cơ sở dữ liệu mã nguồn mở đủ để đáp ứng việc truy xuất và lưu trữ dữ liệu trên server và hỗ trợ Node</w:t>
      </w:r>
      <w:r w:rsidR="003B3562">
        <w:t>.</w:t>
      </w:r>
      <w:r>
        <w:t xml:space="preserve">js. </w:t>
      </w:r>
    </w:p>
    <w:p w:rsidR="009D65B8" w:rsidRPr="004C44DC" w:rsidRDefault="009D65B8" w:rsidP="00310633">
      <w:pPr>
        <w:pStyle w:val="Chun"/>
        <w:ind w:firstLine="720"/>
      </w:pPr>
    </w:p>
    <w:p w:rsidR="004C44DC" w:rsidRDefault="004C44DC" w:rsidP="005524E1">
      <w:pPr>
        <w:pStyle w:val="Chun"/>
        <w:numPr>
          <w:ilvl w:val="0"/>
          <w:numId w:val="58"/>
        </w:numPr>
        <w:rPr>
          <w:b/>
        </w:rPr>
      </w:pPr>
      <w:r>
        <w:rPr>
          <w:b/>
        </w:rPr>
        <w:t>Giả</w:t>
      </w:r>
      <w:r w:rsidR="00310633">
        <w:rPr>
          <w:b/>
        </w:rPr>
        <w:t>i pháp</w:t>
      </w:r>
    </w:p>
    <w:p w:rsidR="004C44DC" w:rsidRDefault="004C44DC" w:rsidP="00310633">
      <w:pPr>
        <w:pStyle w:val="Chun"/>
        <w:ind w:firstLine="720"/>
      </w:pPr>
      <w:r>
        <w:t>Sử dụng MySQL và cài đặt module node-mysql để kết nối dữ liệu đến Node</w:t>
      </w:r>
      <w:r w:rsidR="00A415F7">
        <w:t>.</w:t>
      </w:r>
      <w:r>
        <w:t>js.</w:t>
      </w:r>
    </w:p>
    <w:p w:rsidR="004C44DC" w:rsidRDefault="004C44DC" w:rsidP="005524E1">
      <w:pPr>
        <w:pStyle w:val="Chun"/>
        <w:numPr>
          <w:ilvl w:val="0"/>
          <w:numId w:val="99"/>
        </w:numPr>
        <w:ind w:left="720"/>
      </w:pPr>
      <w:r>
        <w:rPr>
          <w:b/>
        </w:rPr>
        <w:t>Cài đặt:</w:t>
      </w:r>
    </w:p>
    <w:p w:rsidR="004C44DC" w:rsidRDefault="0087289E" w:rsidP="0087289E">
      <w:pPr>
        <w:pStyle w:val="Chun"/>
        <w:ind w:firstLine="720"/>
      </w:pPr>
      <w:r>
        <w:t>Đ</w:t>
      </w:r>
      <w:r w:rsidR="00B91287">
        <w:t>ể</w:t>
      </w:r>
      <w:r>
        <w:t xml:space="preserve"> k</w:t>
      </w:r>
      <w:r w:rsidR="004C44DC">
        <w:t>ết nối với cơ sở dữ liệ</w:t>
      </w:r>
      <w:r>
        <w:t xml:space="preserve">u </w:t>
      </w:r>
      <w:r w:rsidR="004C44DC">
        <w:t>cần phải cài đặt thư viện hỗ trợ kết nố</w:t>
      </w:r>
      <w:r w:rsidR="00B91287">
        <w:t>i MySQL trong Node.js</w:t>
      </w:r>
      <w:r w:rsidR="004C44DC">
        <w:t xml:space="preserve"> có tên là mysql.</w:t>
      </w:r>
    </w:p>
    <w:p w:rsidR="004C44DC" w:rsidRDefault="004C44DC" w:rsidP="0087289E">
      <w:pPr>
        <w:pStyle w:val="Chun"/>
      </w:pPr>
      <w:r>
        <w:t>Cài đặt thư viện này ta cần phải thực hiện dòng lệnh:</w:t>
      </w:r>
    </w:p>
    <w:p w:rsidR="004C44DC" w:rsidRPr="002C103A" w:rsidRDefault="004C44DC" w:rsidP="00084525">
      <w:pPr>
        <w:pStyle w:val="Chun"/>
        <w:shd w:val="clear" w:color="auto" w:fill="E0E0E0"/>
        <w:ind w:firstLine="720"/>
        <w:rPr>
          <w:rFonts w:ascii="Consolas" w:hAnsi="Consolas" w:cs="Consolas"/>
          <w:sz w:val="18"/>
        </w:rPr>
      </w:pPr>
      <w:r w:rsidRPr="002C103A">
        <w:rPr>
          <w:rFonts w:ascii="Consolas" w:hAnsi="Consolas" w:cs="Consolas"/>
          <w:sz w:val="18"/>
        </w:rPr>
        <w:t>npm install mysql</w:t>
      </w:r>
    </w:p>
    <w:p w:rsidR="004C44DC" w:rsidRDefault="004C44DC" w:rsidP="0087289E">
      <w:pPr>
        <w:pStyle w:val="Chun"/>
      </w:pPr>
      <w:r>
        <w:t xml:space="preserve">Thực hiện kết nối với cơ sở dữ liệu ta cần phải có thông tin về host, username, password và tên cơ sở dữ liệu của cơ sở dữ liệu cần kết nối và khởi tạo một biến connection chịu trách nhiệm kết nối vào cơ sở dữ liệu và thực hiện các câu </w:t>
      </w:r>
      <w:r w:rsidR="00B91287">
        <w:t>truy vấn</w:t>
      </w:r>
      <w:r>
        <w:t>.</w:t>
      </w:r>
    </w:p>
    <w:p w:rsidR="004C44DC" w:rsidRDefault="004C44DC" w:rsidP="0087289E">
      <w:pPr>
        <w:pStyle w:val="Chun"/>
      </w:pPr>
      <w:r>
        <w:t>Dưới đây là đoạn khởi tạo connection:</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var db_config = {</w:t>
      </w:r>
    </w:p>
    <w:p w:rsidR="004C44DC" w:rsidRPr="002C103A" w:rsidRDefault="004C44DC"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host: 'us-cdbr-east-06.cleardb.net',</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user: 'be2fadaed63124',</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password: '54331d57',</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database: 'heroku_b5e5e76320ecf57'</w:t>
      </w:r>
    </w:p>
    <w:p w:rsidR="004C44DC" w:rsidRPr="002C103A" w:rsidRDefault="002C103A" w:rsidP="00084525">
      <w:pPr>
        <w:pStyle w:val="Chun"/>
        <w:shd w:val="clear" w:color="auto" w:fill="E0E0E0"/>
        <w:rPr>
          <w:rFonts w:ascii="Consolas" w:hAnsi="Consolas" w:cs="Consolas"/>
          <w:sz w:val="18"/>
          <w:szCs w:val="18"/>
        </w:rPr>
      </w:pPr>
      <w:r>
        <w:rPr>
          <w:rFonts w:ascii="Consolas" w:hAnsi="Consolas" w:cs="Consolas"/>
          <w:sz w:val="18"/>
          <w:szCs w:val="18"/>
        </w:rPr>
        <w:t>};</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var connection;</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connection = mysql.createConnection(db_config);</w:t>
      </w:r>
    </w:p>
    <w:p w:rsidR="004C44DC" w:rsidRDefault="004C44DC" w:rsidP="00C9244E">
      <w:pPr>
        <w:pStyle w:val="Chun"/>
      </w:pPr>
      <w:r>
        <w:t xml:space="preserve">Để thực hiện câu </w:t>
      </w:r>
      <w:r w:rsidR="00B91287">
        <w:t>truy vấn</w:t>
      </w:r>
      <w:r>
        <w:t xml:space="preserve"> và nhận dữ liệu về từ câu lệnh ta thực hiện như sau:</w:t>
      </w:r>
    </w:p>
    <w:p w:rsidR="004C44DC" w:rsidRPr="00B91287" w:rsidRDefault="004C44DC" w:rsidP="00B91287">
      <w:pPr>
        <w:pStyle w:val="Chun"/>
        <w:shd w:val="clear" w:color="auto" w:fill="E0E0E0"/>
        <w:rPr>
          <w:rFonts w:ascii="Consolas" w:hAnsi="Consolas" w:cs="Consolas"/>
          <w:sz w:val="18"/>
          <w:szCs w:val="18"/>
        </w:rPr>
      </w:pPr>
      <w:r w:rsidRPr="00B91287">
        <w:rPr>
          <w:rFonts w:ascii="Consolas" w:hAnsi="Consolas" w:cs="Consolas"/>
          <w:sz w:val="18"/>
          <w:szCs w:val="18"/>
        </w:rPr>
        <w:t>connection.query(&lt;câu lệnh&gt;, function(error, result){});</w:t>
      </w:r>
    </w:p>
    <w:p w:rsidR="00F831C8" w:rsidRDefault="00F831C8" w:rsidP="00F831C8">
      <w:pPr>
        <w:pStyle w:val="Chun"/>
      </w:pPr>
      <w:r>
        <w:t>Biến result có thể được trả về dưới dạng model cơ sở dữ liệu để dễ tương tác.</w:t>
      </w:r>
    </w:p>
    <w:p w:rsidR="00F831C8" w:rsidRPr="00F831C8" w:rsidRDefault="00DC2D23" w:rsidP="00F05E97">
      <w:pPr>
        <w:pStyle w:val="Chun"/>
        <w:outlineLvl w:val="3"/>
        <w:rPr>
          <w:b/>
        </w:rPr>
      </w:pPr>
      <w:bookmarkStart w:id="1638" w:name="_Toc422262662"/>
      <w:r w:rsidRPr="00F05E97">
        <w:rPr>
          <w:i/>
        </w:rPr>
        <w:t>4.</w:t>
      </w:r>
      <w:r w:rsidR="0087289E" w:rsidRPr="00F05E97">
        <w:rPr>
          <w:i/>
        </w:rPr>
        <w:t>4.2.2. Lỗi</w:t>
      </w:r>
      <w:r w:rsidR="00F831C8" w:rsidRPr="00F05E97">
        <w:rPr>
          <w:i/>
        </w:rPr>
        <w:t xml:space="preserve"> </w:t>
      </w:r>
      <w:r w:rsidR="002C103A" w:rsidRPr="00F05E97">
        <w:rPr>
          <w:i/>
        </w:rPr>
        <w:t>mất kết nối</w:t>
      </w:r>
      <w:r w:rsidR="00F831C8" w:rsidRPr="00F05E97">
        <w:rPr>
          <w:i/>
        </w:rPr>
        <w:t xml:space="preserve"> trong quá trình </w:t>
      </w:r>
      <w:r w:rsidR="0087289E" w:rsidRPr="00F05E97">
        <w:rPr>
          <w:i/>
        </w:rPr>
        <w:t>truy xuất dữ liệu</w:t>
      </w:r>
      <w:bookmarkEnd w:id="1638"/>
    </w:p>
    <w:p w:rsidR="00F831C8" w:rsidRDefault="00F831C8" w:rsidP="005524E1">
      <w:pPr>
        <w:pStyle w:val="Chun"/>
        <w:numPr>
          <w:ilvl w:val="0"/>
          <w:numId w:val="99"/>
        </w:numPr>
        <w:ind w:left="720"/>
        <w:rPr>
          <w:b/>
        </w:rPr>
      </w:pPr>
      <w:r>
        <w:rPr>
          <w:b/>
        </w:rPr>
        <w:t>Vấn đề</w:t>
      </w:r>
    </w:p>
    <w:p w:rsidR="00F831C8" w:rsidRDefault="00F831C8" w:rsidP="009D65B8">
      <w:pPr>
        <w:pStyle w:val="Chun"/>
        <w:ind w:firstLine="720"/>
      </w:pPr>
      <w:r>
        <w:t>Trong quá</w:t>
      </w:r>
      <w:r w:rsidR="00271521">
        <w:t xml:space="preserve"> trình hoạt động</w:t>
      </w:r>
      <w:r w:rsidR="004E4B23">
        <w:t xml:space="preserve"> thực tế</w:t>
      </w:r>
      <w:r w:rsidR="00271521">
        <w:t xml:space="preserve"> của server, kết nối của Node</w:t>
      </w:r>
      <w:r w:rsidR="00B91287">
        <w:t>.</w:t>
      </w:r>
      <w:r w:rsidR="00271521">
        <w:t xml:space="preserve">js và MySQL sẽ đóng nếu không còn truy vấn nào được thực hiện đến cơ sở dữ liệu. Trong trường hợp </w:t>
      </w:r>
      <w:r w:rsidR="00271521">
        <w:lastRenderedPageBreak/>
        <w:t>này, nếu chương trình tiếp tục chạy sẽ gây ra lỗi và không kết nối được với cơ sở dữ liệu nữa.</w:t>
      </w:r>
    </w:p>
    <w:p w:rsidR="00B91287" w:rsidRPr="00F831C8" w:rsidRDefault="00B91287" w:rsidP="009D65B8">
      <w:pPr>
        <w:pStyle w:val="Chun"/>
        <w:ind w:firstLine="720"/>
      </w:pPr>
    </w:p>
    <w:p w:rsidR="00F831C8" w:rsidRDefault="00F831C8" w:rsidP="005524E1">
      <w:pPr>
        <w:pStyle w:val="Chun"/>
        <w:numPr>
          <w:ilvl w:val="0"/>
          <w:numId w:val="99"/>
        </w:numPr>
        <w:ind w:left="720"/>
        <w:rPr>
          <w:b/>
        </w:rPr>
      </w:pPr>
      <w:r>
        <w:rPr>
          <w:b/>
        </w:rPr>
        <w:t>Giả</w:t>
      </w:r>
      <w:r w:rsidR="0087289E">
        <w:rPr>
          <w:b/>
        </w:rPr>
        <w:t>i pháp</w:t>
      </w:r>
    </w:p>
    <w:p w:rsidR="00271521" w:rsidRDefault="004B6C3B" w:rsidP="00C9244E">
      <w:pPr>
        <w:pStyle w:val="Chun"/>
      </w:pPr>
      <w:r>
        <w:t>Tạo lại kết nối đến cơ sở dữ liệu trong trường hợp kết nối bị ngắt.</w:t>
      </w:r>
    </w:p>
    <w:p w:rsidR="00F831C8" w:rsidRDefault="00F831C8" w:rsidP="005524E1">
      <w:pPr>
        <w:pStyle w:val="Chun"/>
        <w:numPr>
          <w:ilvl w:val="0"/>
          <w:numId w:val="99"/>
        </w:numPr>
        <w:ind w:left="720"/>
        <w:rPr>
          <w:b/>
        </w:rPr>
      </w:pPr>
      <w:r>
        <w:rPr>
          <w:b/>
        </w:rPr>
        <w:t>Cài đặt:</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Tạo kết nối đến cơ sở dữ liệu</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function handleDisconnect() {</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 = mys</w:t>
      </w:r>
      <w:r w:rsidR="0087289E" w:rsidRPr="002C103A">
        <w:rPr>
          <w:rFonts w:ascii="Consolas" w:hAnsi="Consolas" w:cs="Consolas"/>
          <w:sz w:val="18"/>
          <w:szCs w:val="18"/>
        </w:rPr>
        <w:t>ql.createConnection(db_config);</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connection.connect(function(err)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if(err)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console.log('error when connecting to db:',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setTimeout(handleDisconnect, 500);</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r w:rsidR="003F4728">
        <w:rPr>
          <w:rFonts w:ascii="Consolas" w:hAnsi="Consolas" w:cs="Consolas"/>
          <w:sz w:val="18"/>
          <w:szCs w:val="18"/>
        </w:rPr>
        <w:tab/>
      </w:r>
      <w:r w:rsidRPr="002C103A">
        <w:rPr>
          <w:rFonts w:ascii="Consolas" w:hAnsi="Consolas" w:cs="Consolas"/>
          <w:sz w:val="18"/>
          <w:szCs w:val="18"/>
        </w:rPr>
        <w:t>}</w:t>
      </w:r>
    </w:p>
    <w:p w:rsidR="004B6C3B" w:rsidRPr="002C103A" w:rsidRDefault="0087289E"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connection.on('error', function(err)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console.log('db error',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if(err.code === 'PROTOCOL_CONNECTION_LOST') {</w:t>
      </w:r>
    </w:p>
    <w:p w:rsidR="004B6C3B" w:rsidRPr="002C103A" w:rsidRDefault="004B6C3B" w:rsidP="00084525">
      <w:pPr>
        <w:pStyle w:val="Chun"/>
        <w:shd w:val="clear" w:color="auto" w:fill="E0E0E0"/>
        <w:ind w:firstLine="1080"/>
        <w:rPr>
          <w:rFonts w:ascii="Consolas" w:hAnsi="Consolas" w:cs="Consolas"/>
          <w:sz w:val="18"/>
          <w:szCs w:val="18"/>
        </w:rPr>
      </w:pPr>
      <w:r w:rsidRPr="002C103A">
        <w:rPr>
          <w:rFonts w:ascii="Consolas" w:hAnsi="Consolas" w:cs="Consolas"/>
          <w:sz w:val="18"/>
          <w:szCs w:val="18"/>
        </w:rPr>
        <w:t>handleDisconnect();</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 else {</w:t>
      </w:r>
    </w:p>
    <w:p w:rsidR="004B6C3B" w:rsidRPr="002C103A" w:rsidRDefault="004B6C3B" w:rsidP="00084525">
      <w:pPr>
        <w:pStyle w:val="Chun"/>
        <w:shd w:val="clear" w:color="auto" w:fill="E0E0E0"/>
        <w:ind w:firstLine="1080"/>
        <w:rPr>
          <w:rFonts w:ascii="Consolas" w:hAnsi="Consolas" w:cs="Consolas"/>
          <w:sz w:val="18"/>
          <w:szCs w:val="18"/>
        </w:rPr>
      </w:pPr>
      <w:r w:rsidRPr="002C103A">
        <w:rPr>
          <w:rFonts w:ascii="Consolas" w:hAnsi="Consolas" w:cs="Consolas"/>
          <w:sz w:val="18"/>
          <w:szCs w:val="18"/>
        </w:rPr>
        <w:t>throw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exports.connection = connection;</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w:t>
      </w:r>
    </w:p>
    <w:p w:rsidR="004B6C3B" w:rsidRPr="002C103A" w:rsidRDefault="0087289E" w:rsidP="00084525">
      <w:pPr>
        <w:pStyle w:val="Chun"/>
        <w:shd w:val="clear" w:color="auto" w:fill="E0E0E0"/>
        <w:rPr>
          <w:rFonts w:ascii="Consolas" w:hAnsi="Consolas" w:cs="Consolas"/>
          <w:sz w:val="18"/>
          <w:szCs w:val="18"/>
        </w:rPr>
      </w:pPr>
      <w:r w:rsidRPr="002C103A">
        <w:rPr>
          <w:rFonts w:ascii="Consolas" w:hAnsi="Consolas" w:cs="Consolas"/>
          <w:sz w:val="18"/>
          <w:szCs w:val="18"/>
        </w:rPr>
        <w:t>handleDisconnect();</w:t>
      </w:r>
    </w:p>
    <w:p w:rsidR="004B6C3B" w:rsidRPr="00F831C8" w:rsidRDefault="004B6C3B" w:rsidP="009D65B8">
      <w:pPr>
        <w:pStyle w:val="Chun"/>
        <w:ind w:firstLine="720"/>
        <w:rPr>
          <w:b/>
        </w:rPr>
      </w:pPr>
      <w:r>
        <w:t>Nếu xuất hiện lỗi ngắt kết nố</w:t>
      </w:r>
      <w:r w:rsidR="004E4B23">
        <w:t xml:space="preserve">i với cơ sở dữ liệu xảy ra, hàm </w:t>
      </w:r>
      <w:r w:rsidR="004E4B23" w:rsidRPr="004B6C3B">
        <w:t>handleDisconnect</w:t>
      </w:r>
      <w:r w:rsidR="004E4B23">
        <w:t>() sẽ trì hoãn khoảng 0.5 giây để tránh trường hợp khởi tạo liên tục gây quá tải cho server và để Node</w:t>
      </w:r>
      <w:r w:rsidR="00B91287">
        <w:t>.</w:t>
      </w:r>
      <w:r w:rsidR="004E4B23">
        <w:t>js xử lý các request bất đồng bộ. Sau đó, hàm này mới tạo lại một kết nối mới đến cơ sở dữ liệu.</w:t>
      </w:r>
    </w:p>
    <w:p w:rsidR="00C9244E" w:rsidRPr="0087289E" w:rsidRDefault="00DC2D23" w:rsidP="0087289E">
      <w:pPr>
        <w:pStyle w:val="Chun"/>
        <w:ind w:left="720"/>
        <w:rPr>
          <w:b/>
        </w:rPr>
      </w:pPr>
      <w:r>
        <w:rPr>
          <w:b/>
        </w:rPr>
        <w:t>4.</w:t>
      </w:r>
      <w:r w:rsidR="0087289E">
        <w:rPr>
          <w:b/>
        </w:rPr>
        <w:t xml:space="preserve">4.2.3. </w:t>
      </w:r>
      <w:r w:rsidR="006E3430" w:rsidRPr="0087289E">
        <w:rPr>
          <w:b/>
        </w:rPr>
        <w:t>Cài đặt và s</w:t>
      </w:r>
      <w:r w:rsidR="00C9244E" w:rsidRPr="0087289E">
        <w:rPr>
          <w:b/>
        </w:rPr>
        <w:t>ử dụng trung tâm tin nhắn Nexmo trong Node</w:t>
      </w:r>
      <w:r w:rsidR="00A415F7">
        <w:rPr>
          <w:b/>
        </w:rPr>
        <w:t>.</w:t>
      </w:r>
      <w:r w:rsidR="00C9244E" w:rsidRPr="0087289E">
        <w:rPr>
          <w:b/>
        </w:rPr>
        <w:t>js</w:t>
      </w:r>
    </w:p>
    <w:p w:rsidR="00F831C8" w:rsidRPr="0087289E" w:rsidRDefault="00F831C8" w:rsidP="005524E1">
      <w:pPr>
        <w:pStyle w:val="Chun"/>
        <w:numPr>
          <w:ilvl w:val="0"/>
          <w:numId w:val="99"/>
        </w:numPr>
        <w:ind w:left="720"/>
        <w:rPr>
          <w:b/>
        </w:rPr>
      </w:pPr>
      <w:r w:rsidRPr="0087289E">
        <w:rPr>
          <w:b/>
        </w:rPr>
        <w:t>Vấn đề</w:t>
      </w:r>
    </w:p>
    <w:p w:rsidR="00F831C8" w:rsidRDefault="001E3F39" w:rsidP="002C103A">
      <w:pPr>
        <w:pStyle w:val="Chun"/>
        <w:ind w:firstLine="720"/>
      </w:pPr>
      <w:r>
        <w:lastRenderedPageBreak/>
        <w:t>Trong quá trình sử dụng chương trình, người dùng ứng dụng iOS có thể đăng ký để trở thành Cộng tác viên của hệ thống. Để tránh trường hợp người dùng tạo các tài khoản ảo, hệ thống cần phải có một giải pháp để xác thực tài khoản người dùng là có thật.</w:t>
      </w:r>
    </w:p>
    <w:p w:rsidR="003F4728" w:rsidRDefault="003F4728" w:rsidP="002C103A">
      <w:pPr>
        <w:pStyle w:val="Chun"/>
        <w:ind w:firstLine="720"/>
      </w:pPr>
    </w:p>
    <w:p w:rsidR="003F4728" w:rsidRDefault="003F4728" w:rsidP="002C103A">
      <w:pPr>
        <w:pStyle w:val="Chun"/>
        <w:ind w:firstLine="720"/>
      </w:pPr>
    </w:p>
    <w:p w:rsidR="00F831C8" w:rsidRPr="002C103A" w:rsidRDefault="00F831C8" w:rsidP="005524E1">
      <w:pPr>
        <w:pStyle w:val="Chun"/>
        <w:numPr>
          <w:ilvl w:val="0"/>
          <w:numId w:val="59"/>
        </w:numPr>
        <w:rPr>
          <w:b/>
        </w:rPr>
      </w:pPr>
      <w:r w:rsidRPr="002C103A">
        <w:rPr>
          <w:b/>
        </w:rPr>
        <w:t>Giả</w:t>
      </w:r>
      <w:r w:rsidR="002C103A" w:rsidRPr="002C103A">
        <w:rPr>
          <w:b/>
        </w:rPr>
        <w:t>i pháp</w:t>
      </w:r>
    </w:p>
    <w:p w:rsidR="001E3F39" w:rsidRDefault="001E3F39" w:rsidP="002C103A">
      <w:pPr>
        <w:pStyle w:val="Chun"/>
        <w:ind w:firstLine="720"/>
      </w:pPr>
      <w:r>
        <w:t xml:space="preserve">Sử dụng trung tâm tin nhắn để xác thực tài khoản mà người dùng đăng ký là có thật. </w:t>
      </w:r>
      <w:r w:rsidR="001C0E3B">
        <w:t xml:space="preserve">Sau thời gian nghiên cứu, chúng em sử dụng hệ thống trung tâm tin nhắn Nexmo (có thể truy cập tại địa chỉ </w:t>
      </w:r>
      <w:hyperlink r:id="rId88" w:history="1">
        <w:r w:rsidR="001C0E3B" w:rsidRPr="00214DA6">
          <w:rPr>
            <w:rStyle w:val="Hyperlink"/>
          </w:rPr>
          <w:t>https://www.nexmo.com/</w:t>
        </w:r>
      </w:hyperlink>
      <w:r w:rsidR="001C0E3B">
        <w:t xml:space="preserve">). </w:t>
      </w:r>
      <w:r>
        <w:t xml:space="preserve">Để đăng ký trở thành Cộng tác viên, người dùng ứng dụng iOS cần phải có một số điện thoại đang hoạt động. Sau khi đăng ký, hệ thống sẽ gửi tin nhắn chứa thông tin mã kích hoạt vào số điện thoại mà người dùng đăng ký. Nếu nhập đúng mã này thì người dùng được đã được xác thực là Cộng tác viên. </w:t>
      </w:r>
    </w:p>
    <w:p w:rsidR="00F831C8" w:rsidRPr="002C103A" w:rsidRDefault="00F831C8" w:rsidP="005524E1">
      <w:pPr>
        <w:pStyle w:val="Chun"/>
        <w:numPr>
          <w:ilvl w:val="0"/>
          <w:numId w:val="60"/>
        </w:numPr>
        <w:rPr>
          <w:b/>
        </w:rPr>
      </w:pPr>
      <w:r w:rsidRPr="002C103A">
        <w:rPr>
          <w:b/>
        </w:rPr>
        <w:t>Cài đặ</w:t>
      </w:r>
      <w:r w:rsidR="002C103A" w:rsidRPr="002C103A">
        <w:rPr>
          <w:b/>
        </w:rPr>
        <w:t>t</w:t>
      </w:r>
    </w:p>
    <w:p w:rsidR="001E3F39" w:rsidRDefault="00776AEE" w:rsidP="00C9244E">
      <w:pPr>
        <w:pStyle w:val="Chun"/>
      </w:pPr>
      <w:r>
        <w:t xml:space="preserve">Để cài đặt module nexmo vào </w:t>
      </w:r>
      <w:r w:rsidR="00B91287">
        <w:t>N</w:t>
      </w:r>
      <w:r>
        <w:t>ode</w:t>
      </w:r>
      <w:r w:rsidR="00B91287">
        <w:t>.</w:t>
      </w:r>
      <w:r>
        <w:t>js, ta thực hiện dòng lệnh:</w:t>
      </w:r>
    </w:p>
    <w:p w:rsidR="00776AEE" w:rsidRPr="003F4728" w:rsidRDefault="00776AEE" w:rsidP="00084525">
      <w:pPr>
        <w:pStyle w:val="Chun"/>
        <w:shd w:val="clear" w:color="auto" w:fill="E0E0E0"/>
        <w:ind w:firstLine="720"/>
        <w:rPr>
          <w:rFonts w:ascii="Consolas" w:hAnsi="Consolas" w:cs="Consolas"/>
        </w:rPr>
      </w:pPr>
      <w:r w:rsidRPr="003F4728">
        <w:rPr>
          <w:rFonts w:ascii="Consolas" w:hAnsi="Consolas" w:cs="Consolas"/>
          <w:sz w:val="18"/>
        </w:rPr>
        <w:t>npm install nexmo</w:t>
      </w:r>
    </w:p>
    <w:p w:rsidR="00776AEE" w:rsidRDefault="00393049" w:rsidP="00C9244E">
      <w:pPr>
        <w:pStyle w:val="Chun"/>
      </w:pPr>
      <w:r>
        <w:t>Để khởi tạo nexmo trong Node</w:t>
      </w:r>
      <w:r w:rsidR="00B91287">
        <w:t>.</w:t>
      </w:r>
      <w:r>
        <w:t>js, ta thực hiện:</w:t>
      </w:r>
    </w:p>
    <w:p w:rsidR="00393049" w:rsidRPr="003F4728" w:rsidRDefault="00393049" w:rsidP="00084525">
      <w:pPr>
        <w:pStyle w:val="Chun"/>
        <w:shd w:val="clear" w:color="auto" w:fill="E0E0E0"/>
        <w:ind w:firstLine="720"/>
        <w:rPr>
          <w:rFonts w:ascii="Consolas" w:hAnsi="Consolas" w:cs="Consolas"/>
          <w:sz w:val="18"/>
          <w:szCs w:val="18"/>
        </w:rPr>
      </w:pPr>
      <w:r w:rsidRPr="003F4728">
        <w:rPr>
          <w:rFonts w:ascii="Consolas" w:hAnsi="Consolas" w:cs="Consolas"/>
          <w:sz w:val="18"/>
          <w:szCs w:val="18"/>
        </w:rPr>
        <w:t>var nexmo = require('../node_modules/nexmo/nexmo');</w:t>
      </w:r>
    </w:p>
    <w:p w:rsidR="00393049" w:rsidRPr="00384C1F" w:rsidRDefault="00393049" w:rsidP="00084525">
      <w:pPr>
        <w:shd w:val="clear" w:color="auto" w:fill="E0E0E0"/>
        <w:ind w:firstLine="720"/>
        <w:rPr>
          <w:rFonts w:eastAsia="Times New Roman"/>
          <w:sz w:val="20"/>
          <w:szCs w:val="20"/>
        </w:rPr>
      </w:pPr>
      <w:r w:rsidRPr="003F4728">
        <w:rPr>
          <w:rFonts w:ascii="Consolas" w:hAnsi="Consolas" w:cs="Consolas"/>
          <w:sz w:val="18"/>
          <w:szCs w:val="18"/>
        </w:rPr>
        <w:t>nexmo.initialize(</w:t>
      </w:r>
      <w:r w:rsidR="001010B1" w:rsidRPr="003F4728">
        <w:rPr>
          <w:rFonts w:ascii="Consolas" w:eastAsia="Times New Roman" w:hAnsi="Consolas" w:cs="Consolas"/>
          <w:sz w:val="18"/>
          <w:szCs w:val="18"/>
          <w:shd w:val="clear" w:color="auto" w:fill="D9D9D9" w:themeFill="background1" w:themeFillShade="D9"/>
        </w:rPr>
        <w:t>KEY,SECRET,API_PROTOCOL,DEBUG</w:t>
      </w:r>
      <w:r w:rsidRPr="003F4728">
        <w:rPr>
          <w:rFonts w:ascii="Consolas" w:hAnsi="Consolas" w:cs="Consolas"/>
          <w:sz w:val="18"/>
          <w:szCs w:val="18"/>
        </w:rPr>
        <w:t>);</w:t>
      </w:r>
    </w:p>
    <w:p w:rsidR="00393049" w:rsidRPr="00B17C76" w:rsidRDefault="00384C1F" w:rsidP="00B17C76">
      <w:pPr>
        <w:pStyle w:val="Chun"/>
        <w:rPr>
          <w:i/>
        </w:rPr>
      </w:pPr>
      <w:r w:rsidRPr="00B17C76">
        <w:rPr>
          <w:i/>
        </w:rPr>
        <w:t xml:space="preserve">Trong đó: </w:t>
      </w:r>
    </w:p>
    <w:p w:rsidR="00384C1F" w:rsidRDefault="00384C1F" w:rsidP="005524E1">
      <w:pPr>
        <w:pStyle w:val="Chun"/>
        <w:numPr>
          <w:ilvl w:val="0"/>
          <w:numId w:val="21"/>
        </w:numPr>
      </w:pPr>
      <w:r>
        <w:t>KEY: API Key được lấy từ tài khoản Nexmo</w:t>
      </w:r>
    </w:p>
    <w:p w:rsidR="00384C1F" w:rsidRDefault="00384C1F" w:rsidP="005524E1">
      <w:pPr>
        <w:pStyle w:val="Chun"/>
        <w:numPr>
          <w:ilvl w:val="0"/>
          <w:numId w:val="21"/>
        </w:numPr>
      </w:pPr>
      <w:r>
        <w:t>SECRET: API SECRET từ tài khoản Nexmo</w:t>
      </w:r>
    </w:p>
    <w:p w:rsidR="00384C1F" w:rsidRDefault="00384C1F" w:rsidP="005524E1">
      <w:pPr>
        <w:pStyle w:val="Chun"/>
        <w:numPr>
          <w:ilvl w:val="0"/>
          <w:numId w:val="21"/>
        </w:numPr>
      </w:pPr>
      <w:r>
        <w:t>API_PROTOCOL: có thể sử dụng http hoặc https</w:t>
      </w:r>
    </w:p>
    <w:p w:rsidR="00384C1F" w:rsidRDefault="00384C1F" w:rsidP="005524E1">
      <w:pPr>
        <w:pStyle w:val="Chun"/>
        <w:numPr>
          <w:ilvl w:val="0"/>
          <w:numId w:val="21"/>
        </w:numPr>
      </w:pPr>
      <w:r>
        <w:t>DEBUG: truyền vào ‘true’ nếu bật chế độ debug (nhận các thông báo từ các hàm được gọi trong module) và ngược lại truyền vào ‘false’ nếu tắt chế độ này.</w:t>
      </w:r>
    </w:p>
    <w:p w:rsidR="00384C1F" w:rsidRDefault="00B17C76" w:rsidP="00384C1F">
      <w:pPr>
        <w:pStyle w:val="Chun"/>
      </w:pPr>
      <w:r>
        <w:t>Gửi tin nhắn đến một số điện thoại:</w:t>
      </w:r>
    </w:p>
    <w:p w:rsidR="00EC5F10" w:rsidRPr="00B17C76" w:rsidRDefault="002C103A" w:rsidP="00084525">
      <w:pPr>
        <w:pStyle w:val="Chun"/>
        <w:shd w:val="clear" w:color="auto" w:fill="E0E0E0"/>
        <w:rPr>
          <w:rFonts w:ascii="Consolas" w:hAnsi="Consolas" w:cs="Consolas"/>
          <w:sz w:val="18"/>
        </w:rPr>
      </w:pPr>
      <w:r w:rsidRPr="00B17C76">
        <w:rPr>
          <w:rFonts w:ascii="Consolas" w:hAnsi="Consolas" w:cs="Consolas"/>
          <w:sz w:val="18"/>
        </w:rPr>
        <w:t>nexmo.sendTextMessage(</w:t>
      </w:r>
      <w:r w:rsidR="00EC5F10" w:rsidRPr="00B17C76">
        <w:rPr>
          <w:rFonts w:ascii="Consolas" w:hAnsi="Consolas" w:cs="Consolas"/>
          <w:sz w:val="18"/>
        </w:rPr>
        <w:t>NGUOI_GUI, SO_DIEN_THOAI, NOI_DUNG</w:t>
      </w:r>
      <w:r w:rsidR="00B17C76">
        <w:rPr>
          <w:rFonts w:ascii="Consolas" w:hAnsi="Consolas" w:cs="Consolas"/>
          <w:sz w:val="18"/>
        </w:rPr>
        <w:t>, function(error, response)</w:t>
      </w:r>
      <w:r w:rsidR="00EC5F10" w:rsidRPr="00B17C76">
        <w:rPr>
          <w:rFonts w:ascii="Consolas" w:hAnsi="Consolas" w:cs="Consolas"/>
          <w:sz w:val="18"/>
        </w:rPr>
        <w:t>{});</w:t>
      </w:r>
    </w:p>
    <w:p w:rsidR="00384C1F" w:rsidRDefault="00AA7627" w:rsidP="00EC5F10">
      <w:pPr>
        <w:pStyle w:val="Chun"/>
      </w:pPr>
      <w:r>
        <w:lastRenderedPageBreak/>
        <w:t>Trong đó:</w:t>
      </w:r>
    </w:p>
    <w:p w:rsidR="00AA7627" w:rsidRDefault="00AA7627" w:rsidP="005524E1">
      <w:pPr>
        <w:pStyle w:val="Chun"/>
        <w:numPr>
          <w:ilvl w:val="0"/>
          <w:numId w:val="21"/>
        </w:numPr>
      </w:pPr>
      <w:r>
        <w:t>NGUOI_GUI: tên của người gửi tin nhắn</w:t>
      </w:r>
    </w:p>
    <w:p w:rsidR="00AA7627" w:rsidRDefault="00AA7627" w:rsidP="005524E1">
      <w:pPr>
        <w:pStyle w:val="Chun"/>
        <w:numPr>
          <w:ilvl w:val="0"/>
          <w:numId w:val="21"/>
        </w:numPr>
      </w:pPr>
      <w:r>
        <w:t>SO_DIEN_THOAI: số điện thoại cần gửi tin nhắn</w:t>
      </w:r>
    </w:p>
    <w:p w:rsidR="001E3F39" w:rsidRDefault="00AA7627" w:rsidP="005524E1">
      <w:pPr>
        <w:pStyle w:val="Chun"/>
        <w:numPr>
          <w:ilvl w:val="0"/>
          <w:numId w:val="21"/>
        </w:numPr>
      </w:pPr>
      <w:r>
        <w:t>NOI_DUNG: nội dung tin nhắn cần gửi</w:t>
      </w:r>
    </w:p>
    <w:p w:rsidR="006E3430" w:rsidRPr="002C103A" w:rsidRDefault="00DC2D23" w:rsidP="00F05E97">
      <w:pPr>
        <w:pStyle w:val="Chun"/>
        <w:outlineLvl w:val="3"/>
        <w:rPr>
          <w:b/>
        </w:rPr>
      </w:pPr>
      <w:bookmarkStart w:id="1639" w:name="_Toc422262663"/>
      <w:r w:rsidRPr="00F05E97">
        <w:rPr>
          <w:i/>
        </w:rPr>
        <w:t>4.</w:t>
      </w:r>
      <w:r w:rsidR="002C103A" w:rsidRPr="00F05E97">
        <w:rPr>
          <w:i/>
        </w:rPr>
        <w:t xml:space="preserve">4.2.3. </w:t>
      </w:r>
      <w:r w:rsidR="00B17C76" w:rsidRPr="00F05E97">
        <w:rPr>
          <w:i/>
        </w:rPr>
        <w:t>Xoá dữ liệu cũ tự động theo lịch trình cố định</w:t>
      </w:r>
      <w:bookmarkEnd w:id="1639"/>
    </w:p>
    <w:p w:rsidR="00AA7627" w:rsidRDefault="00AA7627" w:rsidP="005524E1">
      <w:pPr>
        <w:pStyle w:val="Chun"/>
        <w:numPr>
          <w:ilvl w:val="0"/>
          <w:numId w:val="60"/>
        </w:numPr>
        <w:rPr>
          <w:b/>
        </w:rPr>
      </w:pPr>
      <w:r>
        <w:rPr>
          <w:b/>
        </w:rPr>
        <w:t>Vấn đề</w:t>
      </w:r>
    </w:p>
    <w:p w:rsidR="00787C81" w:rsidRPr="00787C81" w:rsidRDefault="00787C81" w:rsidP="00B17C76">
      <w:pPr>
        <w:pStyle w:val="Chun"/>
        <w:ind w:firstLine="720"/>
      </w:pPr>
      <w:r>
        <w:t>Sau mỗi ngày, dữ liệu kẹt xe sẽ không còn hiệu lực nữa vì thế cần một giải pháp để có thể xoá các dữ liệu không còn hiệu lực một cách tự động.</w:t>
      </w:r>
    </w:p>
    <w:p w:rsidR="00AA7627" w:rsidRDefault="00AA7627" w:rsidP="005524E1">
      <w:pPr>
        <w:pStyle w:val="Chun"/>
        <w:numPr>
          <w:ilvl w:val="0"/>
          <w:numId w:val="60"/>
        </w:numPr>
        <w:rPr>
          <w:b/>
        </w:rPr>
      </w:pPr>
      <w:r>
        <w:rPr>
          <w:b/>
        </w:rPr>
        <w:t>Giả</w:t>
      </w:r>
      <w:r w:rsidR="00B17C76">
        <w:rPr>
          <w:b/>
        </w:rPr>
        <w:t>i pháp</w:t>
      </w:r>
    </w:p>
    <w:p w:rsidR="00787C81" w:rsidRPr="00787C81" w:rsidRDefault="00787C81" w:rsidP="00B17C76">
      <w:pPr>
        <w:pStyle w:val="Chun"/>
        <w:ind w:firstLine="720"/>
      </w:pPr>
      <w:r>
        <w:t>Sử dụ</w:t>
      </w:r>
      <w:r w:rsidR="00B91287">
        <w:t>ng module node-schedule cho N</w:t>
      </w:r>
      <w:r>
        <w:t>ode</w:t>
      </w:r>
      <w:r w:rsidR="00B91287">
        <w:t>.</w:t>
      </w:r>
      <w:r>
        <w:t>js để thực hiện các lịch trình được định sẵn.</w:t>
      </w:r>
    </w:p>
    <w:p w:rsidR="00AA7627" w:rsidRPr="00AA7627" w:rsidRDefault="00AA7627" w:rsidP="005524E1">
      <w:pPr>
        <w:pStyle w:val="Chun"/>
        <w:numPr>
          <w:ilvl w:val="0"/>
          <w:numId w:val="60"/>
        </w:numPr>
        <w:rPr>
          <w:b/>
        </w:rPr>
      </w:pPr>
      <w:r>
        <w:rPr>
          <w:b/>
        </w:rPr>
        <w:t>Cài đặ</w:t>
      </w:r>
      <w:r w:rsidR="00B17C76">
        <w:rPr>
          <w:b/>
        </w:rPr>
        <w:t>t</w:t>
      </w:r>
    </w:p>
    <w:p w:rsidR="007421E8" w:rsidRDefault="007421E8" w:rsidP="00B17C76">
      <w:pPr>
        <w:pStyle w:val="Chun"/>
        <w:ind w:firstLine="360"/>
      </w:pPr>
      <w:r>
        <w:t xml:space="preserve">Cài đặt module </w:t>
      </w:r>
      <w:r w:rsidRPr="00B17C76">
        <w:t>node-schedule</w:t>
      </w:r>
      <w:r>
        <w:t>, sử dụng dòng lệnh:</w:t>
      </w:r>
    </w:p>
    <w:p w:rsidR="007421E8" w:rsidRPr="00B17C76" w:rsidRDefault="007421E8" w:rsidP="00084525">
      <w:pPr>
        <w:pStyle w:val="Chun"/>
        <w:shd w:val="clear" w:color="auto" w:fill="E0E0E0"/>
        <w:ind w:firstLine="720"/>
        <w:rPr>
          <w:rFonts w:ascii="Consolas" w:hAnsi="Consolas" w:cs="Consolas"/>
          <w:sz w:val="18"/>
          <w:szCs w:val="18"/>
        </w:rPr>
      </w:pPr>
      <w:r w:rsidRPr="00B17C76">
        <w:rPr>
          <w:rFonts w:ascii="Consolas" w:hAnsi="Consolas" w:cs="Consolas"/>
          <w:sz w:val="18"/>
          <w:szCs w:val="18"/>
        </w:rPr>
        <w:t>npm install node-schedule</w:t>
      </w:r>
    </w:p>
    <w:p w:rsidR="007421E8" w:rsidRDefault="007421E8" w:rsidP="00C9244E">
      <w:pPr>
        <w:pStyle w:val="Chun"/>
      </w:pPr>
      <w:r>
        <w:t>Thiết lập các lịch trình:</w:t>
      </w:r>
    </w:p>
    <w:p w:rsidR="007421E8" w:rsidRPr="00B17C76" w:rsidRDefault="007421E8" w:rsidP="00084525">
      <w:pPr>
        <w:pStyle w:val="Chun"/>
        <w:shd w:val="clear" w:color="auto" w:fill="E0E0E0"/>
        <w:jc w:val="left"/>
        <w:rPr>
          <w:rFonts w:ascii="Consolas" w:hAnsi="Consolas" w:cs="Consolas"/>
          <w:sz w:val="18"/>
        </w:rPr>
      </w:pPr>
      <w:r w:rsidRPr="00B17C76">
        <w:rPr>
          <w:rFonts w:ascii="Consolas" w:hAnsi="Consolas" w:cs="Consolas"/>
          <w:sz w:val="18"/>
        </w:rPr>
        <w:t>var j = schedule.scheduleJob({hour: 10, minute: 30, dayOfWeek: new schedule.Range(0, 6)}, function(){});</w:t>
      </w:r>
    </w:p>
    <w:p w:rsidR="00C9244E" w:rsidRPr="00B17C76" w:rsidRDefault="007421E8" w:rsidP="009F1D5A">
      <w:pPr>
        <w:pStyle w:val="Chun"/>
      </w:pPr>
      <w:r>
        <w:t xml:space="preserve">Đoạn </w:t>
      </w:r>
      <w:r w:rsidR="00B17C76">
        <w:t>mã</w:t>
      </w:r>
      <w:r>
        <w:t xml:space="preserve"> trên sẽ thực hiện lịch trình vào lúc 10 giờ 30 phút các ngày từ ngày thứ 0 (Chủ nhật) đến ngày thứ 6 (Thứ bảy) trong tuần.</w:t>
      </w:r>
    </w:p>
    <w:p w:rsidR="00C9244E" w:rsidRPr="00C9244E" w:rsidRDefault="00C9244E" w:rsidP="009F1D5A">
      <w:pPr>
        <w:pStyle w:val="Chun"/>
      </w:pPr>
    </w:p>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Default="004D2156" w:rsidP="00376741"/>
    <w:p w:rsidR="004D2156" w:rsidRPr="004D2156" w:rsidRDefault="004D2156" w:rsidP="004D2156">
      <w:pPr>
        <w:pStyle w:val="BodyText"/>
      </w:pPr>
    </w:p>
    <w:p w:rsidR="004344FB" w:rsidRPr="00F544B4" w:rsidRDefault="004344FB" w:rsidP="00F544B4">
      <w:pPr>
        <w:pStyle w:val="Heading1"/>
        <w:ind w:left="0" w:firstLine="27"/>
        <w:jc w:val="center"/>
        <w:rPr>
          <w:sz w:val="40"/>
          <w:szCs w:val="40"/>
        </w:rPr>
      </w:pPr>
      <w:bookmarkStart w:id="1640" w:name="_Toc422262664"/>
      <w:r w:rsidRPr="00F544B4">
        <w:rPr>
          <w:sz w:val="40"/>
          <w:szCs w:val="40"/>
        </w:rPr>
        <w:t>KIỂM THỬ VÀ VẬN HÀNH</w:t>
      </w:r>
      <w:bookmarkEnd w:id="1640"/>
    </w:p>
    <w:p w:rsidR="004344FB" w:rsidRDefault="004344FB" w:rsidP="00765CC1">
      <w:pPr>
        <w:pStyle w:val="BodyText"/>
        <w:spacing w:after="0" w:line="360" w:lineRule="auto"/>
      </w:pPr>
      <w:r>
        <w:t>Hệ thống kiểm thử bao gồm 2 thành phần chính:</w:t>
      </w:r>
    </w:p>
    <w:p w:rsidR="004344FB" w:rsidRPr="004344FB" w:rsidRDefault="004344FB" w:rsidP="005524E1">
      <w:pPr>
        <w:pStyle w:val="BodyText"/>
        <w:numPr>
          <w:ilvl w:val="0"/>
          <w:numId w:val="60"/>
        </w:numPr>
        <w:spacing w:after="0" w:line="360" w:lineRule="auto"/>
        <w:rPr>
          <w:b/>
        </w:rPr>
      </w:pPr>
      <w:r w:rsidRPr="004344FB">
        <w:rPr>
          <w:b/>
        </w:rPr>
        <w:t xml:space="preserve">Server: </w:t>
      </w:r>
    </w:p>
    <w:p w:rsidR="004344FB" w:rsidRDefault="004344FB" w:rsidP="005524E1">
      <w:pPr>
        <w:pStyle w:val="BodyText"/>
        <w:numPr>
          <w:ilvl w:val="0"/>
          <w:numId w:val="21"/>
        </w:numPr>
        <w:spacing w:after="0" w:line="360" w:lineRule="auto"/>
      </w:pPr>
      <w:r>
        <w:t>Database: sử dụng hệ quản trị cơ sở dữ liệu MySQL</w:t>
      </w:r>
    </w:p>
    <w:p w:rsidR="004344FB" w:rsidRDefault="00E21EDE" w:rsidP="005524E1">
      <w:pPr>
        <w:pStyle w:val="BodyText"/>
        <w:numPr>
          <w:ilvl w:val="0"/>
          <w:numId w:val="21"/>
        </w:numPr>
        <w:spacing w:after="0" w:line="360" w:lineRule="auto"/>
      </w:pPr>
      <w:r>
        <w:t xml:space="preserve">Webserver và </w:t>
      </w:r>
      <w:r w:rsidR="004344FB">
        <w:t xml:space="preserve">Webservice: đã được upload lên host tại địa chỉ </w:t>
      </w:r>
      <w:hyperlink r:id="rId89" w:history="1">
        <w:r w:rsidR="004344FB" w:rsidRPr="001B3A51">
          <w:rPr>
            <w:rStyle w:val="Hyperlink"/>
          </w:rPr>
          <w:t>http://canhbaogiaothong.herokuapp.com/</w:t>
        </w:r>
      </w:hyperlink>
      <w:r w:rsidR="004344FB">
        <w:t xml:space="preserve"> </w:t>
      </w:r>
    </w:p>
    <w:p w:rsidR="004344FB" w:rsidRPr="004344FB" w:rsidRDefault="004344FB" w:rsidP="005524E1">
      <w:pPr>
        <w:pStyle w:val="BodyText"/>
        <w:numPr>
          <w:ilvl w:val="0"/>
          <w:numId w:val="67"/>
        </w:numPr>
        <w:spacing w:after="0" w:line="360" w:lineRule="auto"/>
        <w:rPr>
          <w:b/>
        </w:rPr>
      </w:pPr>
      <w:r w:rsidRPr="004344FB">
        <w:rPr>
          <w:b/>
        </w:rPr>
        <w:t xml:space="preserve">Client: </w:t>
      </w:r>
    </w:p>
    <w:p w:rsidR="004344FB" w:rsidRDefault="004344FB" w:rsidP="005524E1">
      <w:pPr>
        <w:pStyle w:val="BodyText"/>
        <w:numPr>
          <w:ilvl w:val="0"/>
          <w:numId w:val="21"/>
        </w:numPr>
        <w:spacing w:after="0" w:line="360" w:lineRule="auto"/>
      </w:pPr>
      <w:r>
        <w:t>Sử dụng điện thoại iPhone 3GS và iPhone 5 có kết nối Internet (Wifi hoặc 3G) đã được cài đặt ứng dụng Canh Bao Giao Thong.</w:t>
      </w:r>
    </w:p>
    <w:p w:rsidR="004344FB" w:rsidRPr="004344FB" w:rsidRDefault="004344FB" w:rsidP="00765CC1">
      <w:pPr>
        <w:pStyle w:val="BodyText"/>
        <w:spacing w:after="0" w:line="360" w:lineRule="auto"/>
        <w:rPr>
          <w:b/>
        </w:rPr>
      </w:pPr>
      <w:r w:rsidRPr="004344FB">
        <w:rPr>
          <w:b/>
        </w:rPr>
        <w:t>Các chức năng đã kiểm thử</w:t>
      </w:r>
    </w:p>
    <w:tbl>
      <w:tblPr>
        <w:tblStyle w:val="TableGrid"/>
        <w:tblW w:w="9215" w:type="dxa"/>
        <w:tblInd w:w="-318" w:type="dxa"/>
        <w:tblLayout w:type="fixed"/>
        <w:tblLook w:val="04A0" w:firstRow="1" w:lastRow="0" w:firstColumn="1" w:lastColumn="0" w:noHBand="0" w:noVBand="1"/>
      </w:tblPr>
      <w:tblGrid>
        <w:gridCol w:w="710"/>
        <w:gridCol w:w="1701"/>
        <w:gridCol w:w="3260"/>
        <w:gridCol w:w="1418"/>
        <w:gridCol w:w="2126"/>
      </w:tblGrid>
      <w:tr w:rsidR="004344FB" w:rsidRPr="00E2663B" w:rsidTr="00E82D5C">
        <w:trPr>
          <w:trHeight w:val="872"/>
        </w:trPr>
        <w:tc>
          <w:tcPr>
            <w:tcW w:w="710" w:type="dxa"/>
            <w:noWrap/>
            <w:vAlign w:val="center"/>
            <w:hideMark/>
          </w:tcPr>
          <w:p w:rsidR="004344FB" w:rsidRPr="00E2663B" w:rsidRDefault="004344FB" w:rsidP="008E784D">
            <w:pPr>
              <w:spacing w:line="360" w:lineRule="auto"/>
              <w:jc w:val="center"/>
              <w:rPr>
                <w:rFonts w:cstheme="majorHAnsi"/>
                <w:bCs/>
                <w:color w:val="000000" w:themeColor="text1"/>
              </w:rPr>
            </w:pPr>
            <w:r w:rsidRPr="00E2663B">
              <w:rPr>
                <w:rFonts w:cstheme="majorHAnsi"/>
                <w:bCs/>
                <w:color w:val="000000" w:themeColor="text1"/>
              </w:rPr>
              <w:t>STT</w:t>
            </w:r>
          </w:p>
        </w:tc>
        <w:tc>
          <w:tcPr>
            <w:tcW w:w="1701" w:type="dxa"/>
            <w:noWrap/>
            <w:vAlign w:val="center"/>
            <w:hideMark/>
          </w:tcPr>
          <w:p w:rsidR="004344FB" w:rsidRPr="00E2663B" w:rsidRDefault="004344FB" w:rsidP="008E784D">
            <w:pPr>
              <w:spacing w:line="360" w:lineRule="auto"/>
              <w:jc w:val="center"/>
              <w:rPr>
                <w:rFonts w:cstheme="majorHAnsi"/>
              </w:rPr>
            </w:pPr>
            <w:r w:rsidRPr="00E2663B">
              <w:rPr>
                <w:rFonts w:cstheme="majorHAnsi"/>
              </w:rPr>
              <w:t>Chức năng chính</w:t>
            </w:r>
          </w:p>
        </w:tc>
        <w:tc>
          <w:tcPr>
            <w:tcW w:w="3260" w:type="dxa"/>
            <w:noWrap/>
            <w:vAlign w:val="center"/>
            <w:hideMark/>
          </w:tcPr>
          <w:p w:rsidR="004344FB" w:rsidRPr="00E2663B" w:rsidRDefault="004344FB" w:rsidP="008E784D">
            <w:pPr>
              <w:spacing w:line="360" w:lineRule="auto"/>
              <w:jc w:val="center"/>
              <w:rPr>
                <w:rFonts w:cstheme="majorHAnsi"/>
              </w:rPr>
            </w:pPr>
            <w:r w:rsidRPr="00E2663B">
              <w:rPr>
                <w:rFonts w:cstheme="majorHAnsi"/>
              </w:rPr>
              <w:t>Test case</w:t>
            </w:r>
          </w:p>
        </w:tc>
        <w:tc>
          <w:tcPr>
            <w:tcW w:w="1418" w:type="dxa"/>
            <w:vAlign w:val="center"/>
            <w:hideMark/>
          </w:tcPr>
          <w:p w:rsidR="004344FB" w:rsidRPr="00E2663B" w:rsidRDefault="004344FB" w:rsidP="008E784D">
            <w:pPr>
              <w:spacing w:line="360" w:lineRule="auto"/>
              <w:jc w:val="center"/>
              <w:rPr>
                <w:rFonts w:cstheme="majorHAnsi"/>
                <w:bCs/>
                <w:color w:val="000000" w:themeColor="text1"/>
              </w:rPr>
            </w:pPr>
            <w:r>
              <w:rPr>
                <w:rFonts w:cstheme="majorHAnsi"/>
                <w:bCs/>
                <w:color w:val="000000" w:themeColor="text1"/>
              </w:rPr>
              <w:t>Kết quả</w:t>
            </w:r>
          </w:p>
        </w:tc>
        <w:tc>
          <w:tcPr>
            <w:tcW w:w="2126" w:type="dxa"/>
            <w:noWrap/>
            <w:vAlign w:val="center"/>
            <w:hideMark/>
          </w:tcPr>
          <w:p w:rsidR="004344FB" w:rsidRPr="00E2663B" w:rsidRDefault="004344FB" w:rsidP="00E82D5C">
            <w:pPr>
              <w:spacing w:line="360" w:lineRule="auto"/>
              <w:jc w:val="center"/>
              <w:rPr>
                <w:rFonts w:cstheme="majorHAnsi"/>
              </w:rPr>
            </w:pPr>
            <w:r w:rsidRPr="00E2663B">
              <w:rPr>
                <w:rFonts w:cstheme="majorHAnsi"/>
              </w:rPr>
              <w:t>Ghi chú</w:t>
            </w:r>
          </w:p>
        </w:tc>
      </w:tr>
      <w:tr w:rsidR="004344FB" w:rsidRPr="00E2663B" w:rsidTr="00AD1ABE">
        <w:trPr>
          <w:trHeight w:val="512"/>
        </w:trPr>
        <w:tc>
          <w:tcPr>
            <w:tcW w:w="9215" w:type="dxa"/>
            <w:gridSpan w:val="5"/>
            <w:vAlign w:val="center"/>
          </w:tcPr>
          <w:p w:rsidR="004344FB" w:rsidRPr="00E82D5C" w:rsidRDefault="00E21EDE" w:rsidP="008E784D">
            <w:pPr>
              <w:spacing w:line="360" w:lineRule="auto"/>
              <w:jc w:val="center"/>
              <w:rPr>
                <w:rFonts w:cstheme="majorHAnsi"/>
                <w:b/>
              </w:rPr>
            </w:pPr>
            <w:r>
              <w:rPr>
                <w:rFonts w:cstheme="majorHAnsi"/>
                <w:b/>
              </w:rPr>
              <w:t>Server</w:t>
            </w:r>
          </w:p>
        </w:tc>
      </w:tr>
      <w:tr w:rsidR="004344FB" w:rsidRPr="00E2663B" w:rsidTr="008E784D">
        <w:trPr>
          <w:trHeight w:val="94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1</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Đăng nhập</w:t>
            </w:r>
          </w:p>
        </w:tc>
        <w:tc>
          <w:tcPr>
            <w:tcW w:w="3260" w:type="dxa"/>
            <w:vAlign w:val="center"/>
            <w:hideMark/>
          </w:tcPr>
          <w:p w:rsidR="004344FB" w:rsidRPr="00E2663B" w:rsidRDefault="004344FB" w:rsidP="008E784D">
            <w:pPr>
              <w:spacing w:line="360" w:lineRule="auto"/>
              <w:rPr>
                <w:rFonts w:cstheme="majorHAnsi"/>
              </w:rPr>
            </w:pPr>
            <w:r>
              <w:rPr>
                <w:rFonts w:cstheme="majorHAnsi"/>
              </w:rPr>
              <w:t>Đăng nhập đúng email và mật khẩu</w:t>
            </w:r>
          </w:p>
        </w:tc>
        <w:tc>
          <w:tcPr>
            <w:tcW w:w="1418" w:type="dxa"/>
            <w:vAlign w:val="center"/>
          </w:tcPr>
          <w:p w:rsidR="004344FB" w:rsidRPr="009F29EA" w:rsidRDefault="004344FB" w:rsidP="008E784D">
            <w:pPr>
              <w:spacing w:line="360" w:lineRule="auto"/>
              <w:jc w:val="center"/>
              <w:rPr>
                <w:rFonts w:cstheme="majorHAnsi"/>
                <w:i/>
              </w:rPr>
            </w:pPr>
            <w:r w:rsidRPr="009F29EA">
              <w:rPr>
                <w:rFonts w:cstheme="majorHAnsi"/>
                <w:i/>
              </w:rPr>
              <w:t>Pass</w:t>
            </w:r>
          </w:p>
        </w:tc>
        <w:tc>
          <w:tcPr>
            <w:tcW w:w="2126" w:type="dxa"/>
            <w:vMerge w:val="restart"/>
            <w:noWrap/>
            <w:vAlign w:val="center"/>
            <w:hideMark/>
          </w:tcPr>
          <w:p w:rsidR="004344FB" w:rsidRPr="00E2663B" w:rsidRDefault="004344FB" w:rsidP="008E784D">
            <w:pPr>
              <w:spacing w:line="360" w:lineRule="auto"/>
              <w:rPr>
                <w:rFonts w:cstheme="majorHAnsi"/>
              </w:rPr>
            </w:pPr>
          </w:p>
        </w:tc>
      </w:tr>
      <w:tr w:rsidR="004344FB" w:rsidRPr="00E2663B" w:rsidTr="008E784D">
        <w:trPr>
          <w:trHeight w:val="94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đúng email nhưng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nhưng đúng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và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597"/>
        </w:trPr>
        <w:tc>
          <w:tcPr>
            <w:tcW w:w="710" w:type="dxa"/>
            <w:vAlign w:val="center"/>
            <w:hideMark/>
          </w:tcPr>
          <w:p w:rsidR="004344FB" w:rsidRPr="00E2663B" w:rsidRDefault="00E82D5C" w:rsidP="008E784D">
            <w:pPr>
              <w:spacing w:line="360" w:lineRule="auto"/>
              <w:rPr>
                <w:rFonts w:cstheme="majorHAnsi"/>
              </w:rPr>
            </w:pPr>
            <w:r>
              <w:rPr>
                <w:rFonts w:cstheme="majorHAnsi"/>
              </w:rPr>
              <w:t>2</w:t>
            </w:r>
          </w:p>
        </w:tc>
        <w:tc>
          <w:tcPr>
            <w:tcW w:w="1701" w:type="dxa"/>
            <w:vAlign w:val="center"/>
            <w:hideMark/>
          </w:tcPr>
          <w:p w:rsidR="004344FB" w:rsidRPr="00E2663B" w:rsidRDefault="004344FB" w:rsidP="008E784D">
            <w:pPr>
              <w:spacing w:line="360" w:lineRule="auto"/>
              <w:rPr>
                <w:rFonts w:cstheme="majorHAnsi"/>
              </w:rPr>
            </w:pPr>
            <w:r>
              <w:rPr>
                <w:rFonts w:cstheme="majorHAnsi"/>
              </w:rPr>
              <w:t>Đăng xuất</w:t>
            </w:r>
          </w:p>
        </w:tc>
        <w:tc>
          <w:tcPr>
            <w:tcW w:w="3260" w:type="dxa"/>
            <w:vAlign w:val="center"/>
            <w:hideMark/>
          </w:tcPr>
          <w:p w:rsidR="004344FB" w:rsidRPr="00E2663B" w:rsidRDefault="004344FB" w:rsidP="008E784D">
            <w:pPr>
              <w:spacing w:line="360" w:lineRule="auto"/>
              <w:rPr>
                <w:rFonts w:cstheme="majorHAnsi"/>
              </w:rPr>
            </w:pPr>
            <w:r>
              <w:rPr>
                <w:rFonts w:cstheme="majorHAnsi"/>
              </w:rPr>
              <w:t>Đăng xuất khỏi hệ thống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Align w:val="center"/>
          </w:tcPr>
          <w:p w:rsidR="004344FB" w:rsidRPr="00E2663B" w:rsidRDefault="004344FB" w:rsidP="008E784D">
            <w:pPr>
              <w:spacing w:line="360" w:lineRule="auto"/>
              <w:rPr>
                <w:rFonts w:cstheme="majorHAnsi"/>
              </w:rPr>
            </w:pPr>
          </w:p>
        </w:tc>
        <w:tc>
          <w:tcPr>
            <w:tcW w:w="1701" w:type="dxa"/>
            <w:vAlign w:val="center"/>
          </w:tcPr>
          <w:p w:rsidR="004344FB" w:rsidRPr="00E2663B" w:rsidRDefault="004344FB" w:rsidP="008E784D">
            <w:pPr>
              <w:spacing w:line="360" w:lineRule="auto"/>
              <w:rPr>
                <w:rFonts w:cstheme="majorHAnsi"/>
              </w:rPr>
            </w:pPr>
            <w:r>
              <w:rPr>
                <w:rFonts w:cstheme="majorHAnsi"/>
              </w:rPr>
              <w:t>Danh sách các tin chưa duyệt</w:t>
            </w:r>
          </w:p>
        </w:tc>
        <w:tc>
          <w:tcPr>
            <w:tcW w:w="3260" w:type="dxa"/>
            <w:vAlign w:val="center"/>
          </w:tcPr>
          <w:p w:rsidR="004344FB" w:rsidRDefault="004344FB" w:rsidP="008E784D">
            <w:pPr>
              <w:spacing w:line="360" w:lineRule="auto"/>
              <w:rPr>
                <w:rFonts w:cstheme="majorHAnsi"/>
              </w:rPr>
            </w:pPr>
            <w:r>
              <w:rPr>
                <w:rFonts w:cstheme="majorHAnsi"/>
              </w:rPr>
              <w:t>Xem chi tiết một tin</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1129"/>
        </w:trPr>
        <w:tc>
          <w:tcPr>
            <w:tcW w:w="710" w:type="dxa"/>
            <w:vMerge w:val="restart"/>
            <w:vAlign w:val="center"/>
            <w:hideMark/>
          </w:tcPr>
          <w:p w:rsidR="004344FB" w:rsidRPr="00E2663B" w:rsidRDefault="00E82D5C" w:rsidP="008E784D">
            <w:pPr>
              <w:spacing w:line="360" w:lineRule="auto"/>
              <w:rPr>
                <w:rFonts w:cstheme="majorHAnsi"/>
              </w:rPr>
            </w:pPr>
            <w:r>
              <w:rPr>
                <w:rFonts w:cstheme="majorHAnsi"/>
              </w:rPr>
              <w:t>3</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Duyệt tin</w:t>
            </w:r>
          </w:p>
        </w:tc>
        <w:tc>
          <w:tcPr>
            <w:tcW w:w="3260" w:type="dxa"/>
            <w:vAlign w:val="center"/>
            <w:hideMark/>
          </w:tcPr>
          <w:p w:rsidR="004344FB" w:rsidRPr="00E2663B" w:rsidRDefault="004344FB" w:rsidP="008E784D">
            <w:pPr>
              <w:spacing w:line="360" w:lineRule="auto"/>
              <w:rPr>
                <w:rFonts w:cstheme="majorHAnsi"/>
              </w:rPr>
            </w:pPr>
            <w:r>
              <w:rPr>
                <w:rFonts w:cstheme="majorHAnsi"/>
              </w:rPr>
              <w:t>Xoá hết dữ liệu đa phương tiện</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71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Chấp nhận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Từ chối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Thay đổi mật độ kẹt xe của tin đang duyệt</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Vào tin đang duyệt nhưng không duyệt trong thời gian 3 phút</w:t>
            </w:r>
          </w:p>
        </w:tc>
        <w:tc>
          <w:tcPr>
            <w:tcW w:w="1418" w:type="dxa"/>
            <w:vAlign w:val="center"/>
          </w:tcPr>
          <w:p w:rsidR="004344FB"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Vào duyệt tin sau đó trở lại danh sách duyệt tin và vào một tin khác</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4</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Bản đồ kẹt xe</w:t>
            </w:r>
          </w:p>
        </w:tc>
        <w:tc>
          <w:tcPr>
            <w:tcW w:w="3260" w:type="dxa"/>
            <w:vAlign w:val="center"/>
            <w:hideMark/>
          </w:tcPr>
          <w:p w:rsidR="004344FB" w:rsidRPr="00E2663B" w:rsidRDefault="004344FB" w:rsidP="008E784D">
            <w:pPr>
              <w:spacing w:line="360" w:lineRule="auto"/>
              <w:rPr>
                <w:rFonts w:cstheme="majorHAnsi"/>
              </w:rPr>
            </w:pPr>
            <w:r>
              <w:rPr>
                <w:rFonts w:cstheme="majorHAnsi"/>
              </w:rPr>
              <w:t>Xem chi tiết một điểm kẹt xe</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Xoá một điểm kẹt xe</w:t>
            </w:r>
          </w:p>
        </w:tc>
        <w:tc>
          <w:tcPr>
            <w:tcW w:w="1418" w:type="dxa"/>
            <w:vAlign w:val="center"/>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restart"/>
            <w:vAlign w:val="center"/>
          </w:tcPr>
          <w:p w:rsidR="004344FB" w:rsidRDefault="004344FB" w:rsidP="008E784D">
            <w:pPr>
              <w:spacing w:line="360" w:lineRule="auto"/>
              <w:rPr>
                <w:rFonts w:cstheme="majorHAnsi"/>
              </w:rPr>
            </w:pPr>
            <w:r>
              <w:rPr>
                <w:rFonts w:cstheme="majorHAnsi"/>
              </w:rPr>
              <w:t xml:space="preserve">Xem lịch sử </w:t>
            </w:r>
            <w:r>
              <w:rPr>
                <w:rFonts w:cstheme="majorHAnsi"/>
              </w:rPr>
              <w:lastRenderedPageBreak/>
              <w:t>duyệt tin</w:t>
            </w:r>
          </w:p>
        </w:tc>
        <w:tc>
          <w:tcPr>
            <w:tcW w:w="3260" w:type="dxa"/>
            <w:vAlign w:val="center"/>
          </w:tcPr>
          <w:p w:rsidR="004344FB" w:rsidRDefault="004344FB" w:rsidP="008E784D">
            <w:pPr>
              <w:spacing w:line="360" w:lineRule="auto"/>
              <w:rPr>
                <w:rFonts w:cstheme="majorHAnsi"/>
              </w:rPr>
            </w:pPr>
            <w:r>
              <w:rPr>
                <w:rFonts w:cstheme="majorHAnsi"/>
              </w:rPr>
              <w:lastRenderedPageBreak/>
              <w:t xml:space="preserve">Xem danh sách các tin đã </w:t>
            </w:r>
            <w:r>
              <w:rPr>
                <w:rFonts w:cstheme="majorHAnsi"/>
              </w:rPr>
              <w:lastRenderedPageBreak/>
              <w:t>duyệt trong ngày hôm nay</w:t>
            </w:r>
          </w:p>
        </w:tc>
        <w:tc>
          <w:tcPr>
            <w:tcW w:w="1418" w:type="dxa"/>
            <w:vAlign w:val="center"/>
          </w:tcPr>
          <w:p w:rsidR="004344FB" w:rsidRDefault="004344FB" w:rsidP="008E784D">
            <w:pPr>
              <w:spacing w:line="360" w:lineRule="auto"/>
              <w:jc w:val="center"/>
              <w:rPr>
                <w:rFonts w:cstheme="majorHAnsi"/>
                <w:i/>
              </w:rPr>
            </w:pPr>
            <w:r>
              <w:rPr>
                <w:rFonts w:cstheme="majorHAnsi"/>
                <w:i/>
              </w:rPr>
              <w:lastRenderedPageBreak/>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ngày hôm qua</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vòng 7 ngày</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tất cả các tin đã duyệt</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thông tin chi tiết điểm kẹt xe</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510"/>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5</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Danh sách người dùng</w:t>
            </w:r>
          </w:p>
        </w:tc>
        <w:tc>
          <w:tcPr>
            <w:tcW w:w="3260" w:type="dxa"/>
            <w:vAlign w:val="center"/>
            <w:hideMark/>
          </w:tcPr>
          <w:p w:rsidR="004344FB" w:rsidRPr="00E2663B" w:rsidRDefault="004344FB" w:rsidP="008E784D">
            <w:pPr>
              <w:spacing w:line="360" w:lineRule="auto"/>
              <w:rPr>
                <w:rFonts w:cstheme="majorHAnsi"/>
              </w:rPr>
            </w:pPr>
            <w:r>
              <w:rPr>
                <w:rFonts w:cstheme="majorHAnsi"/>
              </w:rPr>
              <w:t>Xem danh sách tất cả người dùng</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SMS</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402"/>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NganLuong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E82D5C">
        <w:trPr>
          <w:trHeight w:val="402"/>
        </w:trPr>
        <w:tc>
          <w:tcPr>
            <w:tcW w:w="9215" w:type="dxa"/>
            <w:gridSpan w:val="5"/>
            <w:noWrap/>
            <w:vAlign w:val="center"/>
          </w:tcPr>
          <w:p w:rsidR="004344FB" w:rsidRPr="00E82D5C" w:rsidRDefault="004344FB" w:rsidP="00E82D5C">
            <w:pPr>
              <w:spacing w:line="360" w:lineRule="auto"/>
              <w:jc w:val="center"/>
              <w:rPr>
                <w:rFonts w:cstheme="majorHAnsi"/>
                <w:b/>
              </w:rPr>
            </w:pPr>
            <w:r w:rsidRPr="00E82D5C">
              <w:rPr>
                <w:rFonts w:cstheme="majorHAnsi"/>
                <w:b/>
              </w:rPr>
              <w:t>Client</w:t>
            </w: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6</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Màn hình bản đồ</w:t>
            </w:r>
          </w:p>
        </w:tc>
        <w:tc>
          <w:tcPr>
            <w:tcW w:w="3260" w:type="dxa"/>
            <w:vAlign w:val="center"/>
            <w:hideMark/>
          </w:tcPr>
          <w:p w:rsidR="004344FB" w:rsidRPr="00E2663B" w:rsidRDefault="004344FB" w:rsidP="008E784D">
            <w:pPr>
              <w:spacing w:line="360" w:lineRule="auto"/>
              <w:rPr>
                <w:rFonts w:cstheme="majorHAnsi"/>
              </w:rPr>
            </w:pPr>
            <w:r>
              <w:rPr>
                <w:rFonts w:cstheme="majorHAnsi"/>
              </w:rPr>
              <w:t>Xem các điểm kẹt xe tại vị trí hiện tại</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một điểm và hiển thị các điểm kẹt xe xung quanh đó</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đường đi giữa hai điểm</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Xem chi tiết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Báo cáo sai phạm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AD1ABE">
            <w:pPr>
              <w:spacing w:line="360" w:lineRule="auto"/>
              <w:rPr>
                <w:rFonts w:cstheme="majorHAnsi"/>
              </w:rPr>
            </w:pPr>
            <w:r>
              <w:rPr>
                <w:rFonts w:cstheme="majorHAnsi"/>
              </w:rPr>
              <w:t xml:space="preserve">Xem bản đồ kẹt xe thực </w:t>
            </w:r>
            <w:r w:rsidR="00AD1ABE">
              <w:rPr>
                <w:rFonts w:cstheme="majorHAnsi"/>
              </w:rPr>
              <w:t>tại tăng cường</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1A48F5" w:rsidTr="008E784D">
        <w:trPr>
          <w:trHeight w:val="255"/>
        </w:trPr>
        <w:tc>
          <w:tcPr>
            <w:tcW w:w="710" w:type="dxa"/>
            <w:vAlign w:val="center"/>
          </w:tcPr>
          <w:p w:rsidR="004344FB" w:rsidRPr="001A48F5" w:rsidRDefault="004344FB" w:rsidP="008E784D">
            <w:pPr>
              <w:spacing w:line="360" w:lineRule="auto"/>
              <w:rPr>
                <w:rFonts w:cstheme="majorHAnsi"/>
              </w:rPr>
            </w:pPr>
            <w:r w:rsidRPr="001A48F5">
              <w:rPr>
                <w:rFonts w:cstheme="majorHAnsi"/>
              </w:rPr>
              <w:t>7</w:t>
            </w:r>
          </w:p>
        </w:tc>
        <w:tc>
          <w:tcPr>
            <w:tcW w:w="1701" w:type="dxa"/>
            <w:vAlign w:val="center"/>
          </w:tcPr>
          <w:p w:rsidR="004344FB" w:rsidRPr="001A48F5" w:rsidRDefault="004344FB" w:rsidP="008E784D">
            <w:pPr>
              <w:spacing w:line="360" w:lineRule="auto"/>
              <w:rPr>
                <w:rFonts w:cstheme="majorHAnsi"/>
              </w:rPr>
            </w:pPr>
            <w:r>
              <w:rPr>
                <w:rFonts w:cstheme="majorHAnsi"/>
              </w:rPr>
              <w:t>Báo cáo kẹt xe</w:t>
            </w:r>
          </w:p>
        </w:tc>
        <w:tc>
          <w:tcPr>
            <w:tcW w:w="3260" w:type="dxa"/>
            <w:vAlign w:val="center"/>
          </w:tcPr>
          <w:p w:rsidR="004344FB" w:rsidRPr="001A48F5" w:rsidRDefault="004344FB" w:rsidP="008E784D">
            <w:pPr>
              <w:spacing w:line="360" w:lineRule="auto"/>
              <w:rPr>
                <w:rFonts w:cstheme="majorHAnsi"/>
              </w:rPr>
            </w:pPr>
            <w:r>
              <w:rPr>
                <w:rFonts w:cstheme="majorHAnsi"/>
              </w:rPr>
              <w:t>Gửi thông tin kẹt xe lên server</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1A48F5" w:rsidRDefault="004344FB" w:rsidP="008E784D">
            <w:pPr>
              <w:keepNext/>
              <w:spacing w:line="360" w:lineRule="auto"/>
              <w:rPr>
                <w:rFonts w:cstheme="majorHAnsi"/>
              </w:rPr>
            </w:pPr>
          </w:p>
        </w:tc>
      </w:tr>
      <w:tr w:rsidR="00E82D5C" w:rsidRPr="001A48F5" w:rsidTr="008E784D">
        <w:trPr>
          <w:trHeight w:val="255"/>
        </w:trPr>
        <w:tc>
          <w:tcPr>
            <w:tcW w:w="710" w:type="dxa"/>
            <w:vMerge w:val="restart"/>
            <w:vAlign w:val="center"/>
          </w:tcPr>
          <w:p w:rsidR="00E82D5C" w:rsidRPr="001A48F5" w:rsidRDefault="00E82D5C" w:rsidP="008E784D">
            <w:pPr>
              <w:spacing w:line="360" w:lineRule="auto"/>
              <w:rPr>
                <w:rFonts w:cstheme="majorHAnsi"/>
              </w:rPr>
            </w:pPr>
            <w:r>
              <w:rPr>
                <w:rFonts w:cstheme="majorHAnsi"/>
              </w:rPr>
              <w:t>8</w:t>
            </w:r>
          </w:p>
        </w:tc>
        <w:tc>
          <w:tcPr>
            <w:tcW w:w="1701" w:type="dxa"/>
            <w:vMerge w:val="restart"/>
            <w:vAlign w:val="center"/>
          </w:tcPr>
          <w:p w:rsidR="00E82D5C" w:rsidRDefault="00E82D5C" w:rsidP="008E784D">
            <w:pPr>
              <w:spacing w:line="360" w:lineRule="auto"/>
              <w:rPr>
                <w:rFonts w:cstheme="majorHAnsi"/>
              </w:rPr>
            </w:pPr>
            <w:r>
              <w:rPr>
                <w:rFonts w:cstheme="majorHAnsi"/>
              </w:rPr>
              <w:t>Cài đặt</w:t>
            </w:r>
          </w:p>
        </w:tc>
        <w:tc>
          <w:tcPr>
            <w:tcW w:w="3260" w:type="dxa"/>
            <w:vAlign w:val="center"/>
          </w:tcPr>
          <w:p w:rsidR="00E82D5C" w:rsidRDefault="00E82D5C" w:rsidP="008E784D">
            <w:pPr>
              <w:spacing w:line="360" w:lineRule="auto"/>
              <w:rPr>
                <w:rFonts w:cstheme="majorHAnsi"/>
              </w:rPr>
            </w:pPr>
            <w:r>
              <w:rPr>
                <w:rFonts w:cstheme="majorHAnsi"/>
              </w:rPr>
              <w:t>Xem thông tin Cộng tác viên</w:t>
            </w:r>
          </w:p>
        </w:tc>
        <w:tc>
          <w:tcPr>
            <w:tcW w:w="1418" w:type="dxa"/>
            <w:vAlign w:val="center"/>
          </w:tcPr>
          <w:p w:rsidR="00E82D5C"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quay phim sau đó báo cáo kẹt xe bằng quay phim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thu âm sau đó báo cáo kẹt xe bằng thu âm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bán kính xem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gian cập nhật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bán kính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thời gian lặp lại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721F91">
            <w:pPr>
              <w:keepNext/>
              <w:spacing w:line="360" w:lineRule="auto"/>
              <w:rPr>
                <w:rFonts w:cstheme="majorHAnsi"/>
              </w:rPr>
            </w:pPr>
          </w:p>
        </w:tc>
      </w:tr>
    </w:tbl>
    <w:p w:rsidR="00721F91" w:rsidRPr="00721F91" w:rsidRDefault="00721F91">
      <w:pPr>
        <w:pStyle w:val="Caption"/>
        <w:rPr>
          <w:sz w:val="26"/>
        </w:rPr>
      </w:pPr>
      <w:bookmarkStart w:id="1641" w:name="_Toc394071564"/>
      <w:r w:rsidRPr="00721F91">
        <w:rPr>
          <w:sz w:val="26"/>
        </w:rPr>
        <w:t xml:space="preserve">Bảng </w:t>
      </w:r>
      <w:r w:rsidR="002B185E">
        <w:rPr>
          <w:sz w:val="26"/>
        </w:rPr>
        <w:t>5</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721F91">
        <w:rPr>
          <w:sz w:val="26"/>
        </w:rPr>
        <w:t xml:space="preserve"> Bảng danh sách các chức năng đã kiểm thử</w:t>
      </w:r>
      <w:bookmarkEnd w:id="1641"/>
    </w:p>
    <w:p w:rsidR="003822BD" w:rsidRPr="003822BD" w:rsidRDefault="004344FB" w:rsidP="00F544B4">
      <w:pPr>
        <w:pStyle w:val="Heading1"/>
        <w:ind w:left="0" w:firstLine="27"/>
        <w:jc w:val="center"/>
      </w:pPr>
      <w:r>
        <w:br w:type="page"/>
      </w:r>
      <w:bookmarkStart w:id="1642" w:name="_Toc422262665"/>
      <w:r w:rsidR="003822BD" w:rsidRPr="00F544B4">
        <w:rPr>
          <w:sz w:val="40"/>
          <w:szCs w:val="40"/>
        </w:rPr>
        <w:lastRenderedPageBreak/>
        <w:t>TỔNG KẾT VÀ ĐÁNH GIÁ</w:t>
      </w:r>
      <w:bookmarkEnd w:id="1642"/>
    </w:p>
    <w:p w:rsidR="003822BD" w:rsidRPr="003822BD" w:rsidRDefault="002B185E" w:rsidP="00F544B4">
      <w:pPr>
        <w:pStyle w:val="Heading2"/>
        <w:numPr>
          <w:ilvl w:val="0"/>
          <w:numId w:val="0"/>
        </w:numPr>
        <w:rPr>
          <w:b w:val="0"/>
        </w:rPr>
      </w:pPr>
      <w:bookmarkStart w:id="1643" w:name="_Toc422262666"/>
      <w:r w:rsidRPr="00F544B4">
        <w:rPr>
          <w:sz w:val="26"/>
          <w:szCs w:val="26"/>
        </w:rPr>
        <w:t>6</w:t>
      </w:r>
      <w:r w:rsidR="003822BD" w:rsidRPr="00F544B4">
        <w:rPr>
          <w:sz w:val="26"/>
          <w:szCs w:val="26"/>
        </w:rPr>
        <w:t>.1. Tổng kết</w:t>
      </w:r>
      <w:bookmarkEnd w:id="1643"/>
    </w:p>
    <w:p w:rsidR="003822BD" w:rsidRDefault="003822BD" w:rsidP="003822BD">
      <w:pPr>
        <w:pStyle w:val="Chun"/>
        <w:ind w:firstLine="720"/>
      </w:pPr>
      <w:r>
        <w:t>Sau gần 6 tháng khảo sát, nghiên cứu, tìm hiểu và phát triển kỹ năng lậ</w:t>
      </w:r>
      <w:r w:rsidR="00E21EDE">
        <w:t>p trình trên iOS, Node</w:t>
      </w:r>
      <w:r w:rsidR="00B91287">
        <w:t>.</w:t>
      </w:r>
      <w:r w:rsidR="00E21EDE">
        <w:t>js dùng J</w:t>
      </w:r>
      <w:r>
        <w:t>avascript viế</w:t>
      </w:r>
      <w:r w:rsidR="00B91287">
        <w:t>t webservice</w:t>
      </w:r>
      <w:r>
        <w:t xml:space="preserve"> để trao đổi thông tin giữa server và client, website cung cấp chức năng duyệt tin cho quản trị viên …Thành quả đúc kết lại là một ứng dụng Cảnh báo kẹt xe chạy </w:t>
      </w:r>
      <w:r w:rsidR="00B91287">
        <w:t xml:space="preserve">trên </w:t>
      </w:r>
      <w:r>
        <w:t>hệ điều hành iOS 7.0 trở lên. Ứng dụng cho phép người dùng cập nhật tình trạng giao thông một cách trực quan bằng các dữ liệ</w:t>
      </w:r>
      <w:r w:rsidR="00B91287">
        <w:t>u đa phương tiệ</w:t>
      </w:r>
      <w:r>
        <w:t>n (âm thanh, hình ảnh, video), một cách nhanh chóng (gửi dữ liệ</w:t>
      </w:r>
      <w:r w:rsidR="00B91287">
        <w:t>u thông qua 3G</w:t>
      </w:r>
      <w:r>
        <w:t xml:space="preserve"> và được duyệt bởi quản trị viên) và một cách chính xác nhất. Bên cạnh đó còn một thành quả nữa là cung cấp một website với giao diện đẹp mắt không kém phần khoa học cho quản trị viên có thể duyệt tin mộ</w:t>
      </w:r>
      <w:r w:rsidR="00B91287">
        <w:t>t cách nhanh chóng</w:t>
      </w:r>
      <w:r>
        <w:t>.</w:t>
      </w:r>
    </w:p>
    <w:p w:rsidR="003822BD" w:rsidRDefault="003822BD" w:rsidP="00B91287">
      <w:pPr>
        <w:pStyle w:val="Chun"/>
        <w:ind w:firstLine="720"/>
      </w:pPr>
      <w:r>
        <w:t>Lấy ý tưởng từ kênh VOV giao thông giờ cao điểm, ứng dụng kế thừa được những điểm mạnh của hệ thống như cảnh báo kẹt xe vào giờ cao điểm, nguồn thông tin có thể được cung cấp từ cộng tác viên là chính người sử dụng ứng dụ</w:t>
      </w:r>
      <w:r w:rsidR="00B91287">
        <w:t>ng</w:t>
      </w:r>
      <w:r>
        <w:t>…và khắc phục được một số nhược điểm của hệ thống VOV được nên ở mụ</w:t>
      </w:r>
      <w:r w:rsidR="00B91287">
        <w:t>c 2.2.2 như</w:t>
      </w:r>
      <w:r>
        <w:t xml:space="preserve">: </w:t>
      </w:r>
    </w:p>
    <w:p w:rsidR="003822BD" w:rsidRDefault="003822BD" w:rsidP="005524E1">
      <w:pPr>
        <w:pStyle w:val="Chun"/>
        <w:numPr>
          <w:ilvl w:val="0"/>
          <w:numId w:val="26"/>
        </w:numPr>
      </w:pPr>
      <w:r>
        <w:t>Giảm gánh nặng cho quản trị viên khi nhận thông tin, cung cấp một số công cụ để kiểm chứng độ chính xác của tin kẹt xe và tối ưu hóa giao diện duyệt tin trong một khung màn hình giúp quản trị viên duyệt tin một cách dễ dàng và nhanh chóng.</w:t>
      </w:r>
    </w:p>
    <w:p w:rsidR="003822BD" w:rsidRDefault="003822BD" w:rsidP="005524E1">
      <w:pPr>
        <w:pStyle w:val="Chun"/>
        <w:numPr>
          <w:ilvl w:val="0"/>
          <w:numId w:val="26"/>
        </w:numPr>
      </w:pPr>
      <w:r>
        <w:t>Thông tin kẹt xe sẽ được hiển thị trên bản đồ một cách đồng loạt, người dùng dễ dàng nắm bắt thông tin kẹt xe mong muốn và có thể xem thông tin kẹt xe tại một điểm một cách trực quan bằng các dữ liệu đa phương tin như hình ảnh, video, âm thanh.</w:t>
      </w:r>
    </w:p>
    <w:p w:rsidR="003822BD" w:rsidRDefault="003822BD" w:rsidP="005524E1">
      <w:pPr>
        <w:pStyle w:val="Chun"/>
        <w:numPr>
          <w:ilvl w:val="0"/>
          <w:numId w:val="26"/>
        </w:numPr>
      </w:pPr>
      <w:r>
        <w:lastRenderedPageBreak/>
        <w:t>Phản hồi của cộng tác viên về các thông tin kẹt xe sai phạm hoặc đã không còn chính xác sẽ được gửi trực tiếp lên quản trị viên một cách nhanh chóng và sẽ được người quản trị viên cân nhắc để điều chỉnh.</w:t>
      </w:r>
    </w:p>
    <w:p w:rsidR="003822BD" w:rsidRPr="00EA0457" w:rsidRDefault="003822BD" w:rsidP="003822BD">
      <w:pPr>
        <w:pStyle w:val="Chun"/>
        <w:ind w:firstLine="720"/>
      </w:pPr>
      <w:r>
        <w:t>Bên cạnh đó ứng dụng còn lồng ghép thêm vào một số chức năng hỗ trợ người dùng khi tham gia giao thông như chế độ cảnh báo kẹt xe bằng giọng nói, nghe đài FM…</w:t>
      </w:r>
    </w:p>
    <w:p w:rsidR="003822BD" w:rsidRDefault="003822BD" w:rsidP="00B91287">
      <w:pPr>
        <w:pStyle w:val="BodyText"/>
        <w:spacing w:line="360" w:lineRule="auto"/>
        <w:ind w:firstLine="720"/>
        <w:jc w:val="both"/>
      </w:pPr>
      <w:r>
        <w:t xml:space="preserve">Tuy hệ thống còn gặp một số vấn đề phải hoàn thiện như nâng cấp server trên host, </w:t>
      </w:r>
      <w:r w:rsidR="00B91287">
        <w:t>thu hút</w:t>
      </w:r>
      <w:r>
        <w:t xml:space="preserve"> người dùng để trở thành cộng đồng vững mạ</w:t>
      </w:r>
      <w:r w:rsidR="00B91287">
        <w:t>nh…</w:t>
      </w:r>
      <w:r>
        <w:t>nhưng nó đã được kiểm thử kỹ lưỡng và sẵn sàng cho việc đưa ra ứng dụng vào thực tế.</w:t>
      </w:r>
    </w:p>
    <w:p w:rsidR="003822BD" w:rsidRPr="003822BD" w:rsidRDefault="002B185E" w:rsidP="00F544B4">
      <w:pPr>
        <w:pStyle w:val="Heading2"/>
        <w:numPr>
          <w:ilvl w:val="0"/>
          <w:numId w:val="0"/>
        </w:numPr>
        <w:rPr>
          <w:b w:val="0"/>
        </w:rPr>
      </w:pPr>
      <w:bookmarkStart w:id="1644" w:name="_Toc422262667"/>
      <w:r w:rsidRPr="00F544B4">
        <w:rPr>
          <w:sz w:val="26"/>
          <w:szCs w:val="26"/>
        </w:rPr>
        <w:t>6</w:t>
      </w:r>
      <w:r w:rsidR="003822BD" w:rsidRPr="00F544B4">
        <w:rPr>
          <w:sz w:val="26"/>
          <w:szCs w:val="26"/>
        </w:rPr>
        <w:t>.2</w:t>
      </w:r>
      <w:r w:rsidR="00634612" w:rsidRPr="00F544B4">
        <w:rPr>
          <w:sz w:val="26"/>
          <w:szCs w:val="26"/>
        </w:rPr>
        <w:t>.</w:t>
      </w:r>
      <w:r w:rsidR="003822BD" w:rsidRPr="00F544B4">
        <w:rPr>
          <w:sz w:val="26"/>
          <w:szCs w:val="26"/>
        </w:rPr>
        <w:t xml:space="preserve"> Đánh giá</w:t>
      </w:r>
      <w:bookmarkEnd w:id="1644"/>
    </w:p>
    <w:p w:rsidR="003822BD" w:rsidRPr="003822BD" w:rsidRDefault="003822BD" w:rsidP="003822BD">
      <w:pPr>
        <w:pStyle w:val="BodyText"/>
        <w:spacing w:line="360" w:lineRule="auto"/>
        <w:jc w:val="both"/>
      </w:pPr>
      <w:r w:rsidRPr="003822BD">
        <w:t>Các kết quả đã đạt được trong đề tài như sau:</w:t>
      </w:r>
    </w:p>
    <w:p w:rsidR="003822BD" w:rsidRDefault="003822BD" w:rsidP="005524E1">
      <w:pPr>
        <w:pStyle w:val="BodyText"/>
        <w:numPr>
          <w:ilvl w:val="0"/>
          <w:numId w:val="68"/>
        </w:numPr>
        <w:spacing w:line="360" w:lineRule="auto"/>
        <w:ind w:left="426"/>
        <w:jc w:val="both"/>
      </w:pPr>
      <w:r>
        <w:t>Hệ thống đã được hoàn thành với đầy đủ các mục tiêu ban đầu đặt ra bao gồm :</w:t>
      </w:r>
    </w:p>
    <w:p w:rsidR="003822BD" w:rsidRDefault="003822BD" w:rsidP="005524E1">
      <w:pPr>
        <w:pStyle w:val="BodyText"/>
        <w:numPr>
          <w:ilvl w:val="0"/>
          <w:numId w:val="71"/>
        </w:numPr>
        <w:spacing w:line="360" w:lineRule="auto"/>
        <w:jc w:val="both"/>
      </w:pPr>
      <w:r>
        <w:t>Một ứng dụng chạy trên hệ điều hành iOS, hoạt động ổn định và đáp ứng được các chức năng được đề ra.</w:t>
      </w:r>
    </w:p>
    <w:p w:rsidR="003822BD" w:rsidRDefault="003822BD" w:rsidP="005524E1">
      <w:pPr>
        <w:pStyle w:val="BodyText"/>
        <w:numPr>
          <w:ilvl w:val="0"/>
          <w:numId w:val="70"/>
        </w:numPr>
        <w:spacing w:line="360" w:lineRule="auto"/>
        <w:jc w:val="both"/>
      </w:pPr>
      <w:r>
        <w:t>Một website chạy ổn định trên cloud Heroku và noIP cho phép người quản trị có thể duyệt tin và quản lý hệ thống một cách khoa học và chính xác.</w:t>
      </w:r>
    </w:p>
    <w:p w:rsidR="003822BD" w:rsidRDefault="003822BD" w:rsidP="005524E1">
      <w:pPr>
        <w:pStyle w:val="BodyText"/>
        <w:numPr>
          <w:ilvl w:val="0"/>
          <w:numId w:val="70"/>
        </w:numPr>
        <w:spacing w:line="360" w:lineRule="auto"/>
        <w:jc w:val="both"/>
      </w:pPr>
      <w:r>
        <w:t>Mộ</w:t>
      </w:r>
      <w:r w:rsidR="00B91287">
        <w:t>t webservice</w:t>
      </w:r>
      <w:r>
        <w:t xml:space="preserve"> cung cấp đầy đủ các API giao tiếp giữa client và server và có độ bảo mật tin cậy.</w:t>
      </w:r>
    </w:p>
    <w:p w:rsidR="003822BD" w:rsidRDefault="003822BD" w:rsidP="005524E1">
      <w:pPr>
        <w:pStyle w:val="BodyText"/>
        <w:numPr>
          <w:ilvl w:val="0"/>
          <w:numId w:val="69"/>
        </w:numPr>
        <w:spacing w:line="360" w:lineRule="auto"/>
        <w:ind w:left="426"/>
        <w:jc w:val="both"/>
      </w:pPr>
      <w:r>
        <w:t>Tìm hiểu và nắm rõ được các kỹ thuật lập trình trên iOS:</w:t>
      </w:r>
    </w:p>
    <w:p w:rsidR="003822BD" w:rsidRDefault="003822BD" w:rsidP="005524E1">
      <w:pPr>
        <w:pStyle w:val="BodyText"/>
        <w:numPr>
          <w:ilvl w:val="0"/>
          <w:numId w:val="72"/>
        </w:numPr>
        <w:spacing w:line="360" w:lineRule="auto"/>
        <w:jc w:val="both"/>
      </w:pPr>
      <w:r>
        <w:t>Các kiến thức cơ bản về ngôn ngữ lập trình Objective-C</w:t>
      </w:r>
    </w:p>
    <w:p w:rsidR="003822BD" w:rsidRDefault="003822BD" w:rsidP="005524E1">
      <w:pPr>
        <w:pStyle w:val="BodyText"/>
        <w:numPr>
          <w:ilvl w:val="0"/>
          <w:numId w:val="72"/>
        </w:numPr>
        <w:spacing w:line="360" w:lineRule="auto"/>
        <w:jc w:val="both"/>
      </w:pPr>
      <w:r>
        <w:t>Storyboard,</w:t>
      </w:r>
      <w:r w:rsidR="00B91287">
        <w:t xml:space="preserve"> </w:t>
      </w:r>
      <w:r>
        <w:t>Custom UIView</w:t>
      </w:r>
    </w:p>
    <w:p w:rsidR="003822BD" w:rsidRDefault="003822BD" w:rsidP="005524E1">
      <w:pPr>
        <w:pStyle w:val="BodyText"/>
        <w:numPr>
          <w:ilvl w:val="0"/>
          <w:numId w:val="72"/>
        </w:numPr>
        <w:spacing w:line="360" w:lineRule="auto"/>
        <w:jc w:val="both"/>
      </w:pPr>
      <w:r>
        <w:t>Protocol, delegate</w:t>
      </w:r>
    </w:p>
    <w:p w:rsidR="003822BD" w:rsidRDefault="003822BD" w:rsidP="005524E1">
      <w:pPr>
        <w:pStyle w:val="BodyText"/>
        <w:numPr>
          <w:ilvl w:val="0"/>
          <w:numId w:val="72"/>
        </w:numPr>
        <w:spacing w:line="360" w:lineRule="auto"/>
        <w:jc w:val="both"/>
      </w:pPr>
      <w:r>
        <w:t>Multithread programing, ARC, memory management</w:t>
      </w:r>
    </w:p>
    <w:p w:rsidR="003822BD" w:rsidRDefault="003822BD" w:rsidP="005524E1">
      <w:pPr>
        <w:pStyle w:val="BodyText"/>
        <w:numPr>
          <w:ilvl w:val="0"/>
          <w:numId w:val="72"/>
        </w:numPr>
        <w:spacing w:line="360" w:lineRule="auto"/>
        <w:jc w:val="both"/>
      </w:pPr>
      <w:r>
        <w:lastRenderedPageBreak/>
        <w:t xml:space="preserve"> Youtube API, Google API</w:t>
      </w:r>
    </w:p>
    <w:p w:rsidR="003822BD" w:rsidRDefault="003822BD" w:rsidP="005524E1">
      <w:pPr>
        <w:pStyle w:val="BodyText"/>
        <w:numPr>
          <w:ilvl w:val="0"/>
          <w:numId w:val="72"/>
        </w:numPr>
        <w:spacing w:line="360" w:lineRule="auto"/>
        <w:jc w:val="both"/>
      </w:pPr>
      <w:r>
        <w:t>Network programing with AFNetworking</w:t>
      </w:r>
    </w:p>
    <w:p w:rsidR="00E21EDE" w:rsidRDefault="00E21EDE" w:rsidP="00E21EDE">
      <w:pPr>
        <w:pStyle w:val="BodyText"/>
        <w:spacing w:line="360" w:lineRule="auto"/>
        <w:ind w:left="720"/>
        <w:jc w:val="both"/>
      </w:pPr>
    </w:p>
    <w:p w:rsidR="003822BD" w:rsidRDefault="003822BD" w:rsidP="005524E1">
      <w:pPr>
        <w:pStyle w:val="BodyText"/>
        <w:numPr>
          <w:ilvl w:val="0"/>
          <w:numId w:val="69"/>
        </w:numPr>
        <w:spacing w:line="360" w:lineRule="auto"/>
        <w:ind w:left="426"/>
        <w:jc w:val="both"/>
      </w:pPr>
      <w:r>
        <w:t>Tìm hiểu và nắm rõ các kỹ thuật lập trình trên Node</w:t>
      </w:r>
      <w:r w:rsidR="00B91287">
        <w:t>.</w:t>
      </w:r>
      <w:r>
        <w:t>js:</w:t>
      </w:r>
    </w:p>
    <w:p w:rsidR="003822BD" w:rsidRDefault="003822BD" w:rsidP="005524E1">
      <w:pPr>
        <w:pStyle w:val="BodyText"/>
        <w:numPr>
          <w:ilvl w:val="0"/>
          <w:numId w:val="73"/>
        </w:numPr>
        <w:spacing w:line="360" w:lineRule="auto"/>
        <w:jc w:val="both"/>
      </w:pPr>
      <w:r>
        <w:t xml:space="preserve">Các kiến thức cơ bản về </w:t>
      </w:r>
      <w:r w:rsidR="00B91287">
        <w:t>J</w:t>
      </w:r>
      <w:r>
        <w:t>avascript</w:t>
      </w:r>
    </w:p>
    <w:p w:rsidR="003822BD" w:rsidRDefault="003822BD" w:rsidP="005524E1">
      <w:pPr>
        <w:pStyle w:val="BodyText"/>
        <w:numPr>
          <w:ilvl w:val="0"/>
          <w:numId w:val="73"/>
        </w:numPr>
        <w:spacing w:line="360" w:lineRule="auto"/>
        <w:jc w:val="both"/>
      </w:pPr>
      <w:r>
        <w:t>Truy xuất tới hệ quản trị cơ sở dữ liệu MySQL</w:t>
      </w:r>
    </w:p>
    <w:p w:rsidR="003822BD" w:rsidRDefault="003822BD" w:rsidP="005524E1">
      <w:pPr>
        <w:pStyle w:val="BodyText"/>
        <w:numPr>
          <w:ilvl w:val="0"/>
          <w:numId w:val="73"/>
        </w:numPr>
        <w:spacing w:line="360" w:lineRule="auto"/>
        <w:jc w:val="both"/>
      </w:pPr>
      <w:r>
        <w:t>JadeEngine, Google API, Nexmo API</w:t>
      </w:r>
    </w:p>
    <w:p w:rsidR="003822BD" w:rsidRDefault="003822BD" w:rsidP="005524E1">
      <w:pPr>
        <w:pStyle w:val="BodyText"/>
        <w:numPr>
          <w:ilvl w:val="0"/>
          <w:numId w:val="73"/>
        </w:numPr>
        <w:spacing w:line="360" w:lineRule="auto"/>
        <w:jc w:val="both"/>
      </w:pPr>
      <w:r>
        <w:t>Node-Schedule</w:t>
      </w:r>
    </w:p>
    <w:p w:rsidR="003822BD" w:rsidRDefault="003822BD" w:rsidP="005524E1">
      <w:pPr>
        <w:pStyle w:val="BodyText"/>
        <w:numPr>
          <w:ilvl w:val="0"/>
          <w:numId w:val="73"/>
        </w:numPr>
        <w:spacing w:line="360" w:lineRule="auto"/>
        <w:jc w:val="both"/>
      </w:pPr>
      <w:r>
        <w:t>GET/POST</w:t>
      </w:r>
    </w:p>
    <w:p w:rsidR="00BB22E5" w:rsidRDefault="00D5150A" w:rsidP="005524E1">
      <w:pPr>
        <w:pStyle w:val="Chun"/>
        <w:numPr>
          <w:ilvl w:val="0"/>
          <w:numId w:val="80"/>
        </w:numPr>
        <w:ind w:left="426"/>
      </w:pPr>
      <w:r>
        <w:t>Các tính năng đã hoàn thành và bảng phân công công việc:</w:t>
      </w:r>
    </w:p>
    <w:p w:rsidR="0053715B" w:rsidRDefault="00BB22E5" w:rsidP="00D5150A">
      <w:pPr>
        <w:pStyle w:val="Chun"/>
      </w:pPr>
      <w:r>
        <w:t>Phân hệ webservices:</w:t>
      </w:r>
    </w:p>
    <w:tbl>
      <w:tblPr>
        <w:tblW w:w="5000" w:type="pct"/>
        <w:tblLook w:val="04A0" w:firstRow="1" w:lastRow="0" w:firstColumn="1" w:lastColumn="0" w:noHBand="0" w:noVBand="1"/>
      </w:tblPr>
      <w:tblGrid>
        <w:gridCol w:w="1578"/>
        <w:gridCol w:w="4626"/>
        <w:gridCol w:w="1828"/>
        <w:gridCol w:w="1305"/>
      </w:tblGrid>
      <w:tr w:rsidR="007A1603" w:rsidRPr="00C370E4" w:rsidTr="007A1603">
        <w:trPr>
          <w:trHeight w:val="667"/>
        </w:trPr>
        <w:tc>
          <w:tcPr>
            <w:tcW w:w="84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CHỨC NĂNG</w:t>
            </w:r>
          </w:p>
        </w:tc>
        <w:tc>
          <w:tcPr>
            <w:tcW w:w="2477"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THÀNH PHẦN</w:t>
            </w:r>
          </w:p>
        </w:tc>
        <w:tc>
          <w:tcPr>
            <w:tcW w:w="97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NGƯỜI PHÁT TRIỂN</w:t>
            </w:r>
          </w:p>
        </w:tc>
        <w:tc>
          <w:tcPr>
            <w:tcW w:w="69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Pr>
                <w:rFonts w:eastAsia="Times New Roman"/>
                <w:b/>
                <w:bCs/>
                <w:color w:val="000000"/>
              </w:rPr>
              <w:t>TÌNH TRẠNG</w:t>
            </w:r>
          </w:p>
        </w:tc>
      </w:tr>
      <w:tr w:rsidR="008C55F5" w:rsidRPr="0030704F" w:rsidTr="002E3AA1">
        <w:trPr>
          <w:trHeight w:val="338"/>
        </w:trPr>
        <w:tc>
          <w:tcPr>
            <w:tcW w:w="845" w:type="pct"/>
            <w:vMerge w:val="restart"/>
            <w:tcBorders>
              <w:top w:val="single" w:sz="4" w:space="0" w:color="auto"/>
              <w:left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Thiết kế API</w:t>
            </w: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các điểm kẹt xe đã duyệt trong bán kính cho trước.</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293"/>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Nhận thông tin đăng ký cộng tác viên của người dùng và tạo mã xác nhận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392"/>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240" w:lineRule="auto"/>
              <w:jc w:val="center"/>
            </w:pPr>
            <w:r w:rsidRPr="0030704F">
              <w:t>Gửi client danh sách các dữ liệu âm thanh tên đường kẹt xe</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360" w:lineRule="auto"/>
              <w:jc w:val="center"/>
            </w:pPr>
            <w:r w:rsidRPr="0030704F">
              <w:t>Gửi client thông tin tài khoản.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199"/>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đường đi ngắn nhất giữa 2 điểm</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bottom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B91287">
            <w:pPr>
              <w:jc w:val="center"/>
            </w:pPr>
            <w:r w:rsidRPr="0030704F">
              <w:t xml:space="preserve">Nhận các báo cáo tin tức kẹt xe tại vị trí hiện tại của người dùng và lưu trong </w:t>
            </w:r>
            <w:r w:rsidR="00B91287">
              <w:t xml:space="preserve">cơ </w:t>
            </w:r>
            <w:r w:rsidR="00B91287">
              <w:lastRenderedPageBreak/>
              <w:t>sở dữ liệu</w:t>
            </w:r>
            <w:r w:rsidRPr="0030704F">
              <w:t>.</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lastRenderedPageBreak/>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8259CA">
            <w:pPr>
              <w:keepNext/>
              <w:jc w:val="center"/>
            </w:pPr>
            <w:r w:rsidRPr="0030704F">
              <w:t>100%</w:t>
            </w:r>
          </w:p>
        </w:tc>
      </w:tr>
    </w:tbl>
    <w:p w:rsidR="008259CA" w:rsidRPr="008259CA" w:rsidRDefault="008259CA">
      <w:pPr>
        <w:pStyle w:val="Caption"/>
        <w:rPr>
          <w:sz w:val="26"/>
        </w:rPr>
      </w:pPr>
      <w:bookmarkStart w:id="1645" w:name="_Toc394071565"/>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8259CA">
        <w:rPr>
          <w:sz w:val="26"/>
        </w:rPr>
        <w:t xml:space="preserve"> Các chức năng đã hoàn thành của Webservice</w:t>
      </w:r>
      <w:bookmarkEnd w:id="1645"/>
    </w:p>
    <w:p w:rsidR="008259CA" w:rsidRDefault="008259CA" w:rsidP="00D5150A">
      <w:pPr>
        <w:pStyle w:val="Chun"/>
      </w:pPr>
    </w:p>
    <w:p w:rsidR="008259CA" w:rsidRDefault="008259CA" w:rsidP="00D5150A">
      <w:pPr>
        <w:pStyle w:val="Chun"/>
      </w:pPr>
    </w:p>
    <w:p w:rsidR="008259CA" w:rsidRDefault="008259CA" w:rsidP="00D5150A">
      <w:pPr>
        <w:pStyle w:val="Chun"/>
      </w:pPr>
    </w:p>
    <w:p w:rsidR="008259CA" w:rsidRDefault="008259CA" w:rsidP="00D5150A">
      <w:pPr>
        <w:pStyle w:val="Chun"/>
      </w:pPr>
    </w:p>
    <w:p w:rsidR="003E38CA" w:rsidRDefault="003E38CA" w:rsidP="00D5150A">
      <w:pPr>
        <w:pStyle w:val="Chun"/>
      </w:pPr>
      <w:r>
        <w:t>Phân hệ Webserver:</w:t>
      </w:r>
    </w:p>
    <w:tbl>
      <w:tblPr>
        <w:tblStyle w:val="TableGrid"/>
        <w:tblW w:w="5000" w:type="pct"/>
        <w:tblLook w:val="04A0" w:firstRow="1" w:lastRow="0" w:firstColumn="1" w:lastColumn="0" w:noHBand="0" w:noVBand="1"/>
      </w:tblPr>
      <w:tblGrid>
        <w:gridCol w:w="2124"/>
        <w:gridCol w:w="4001"/>
        <w:gridCol w:w="2017"/>
        <w:gridCol w:w="1195"/>
      </w:tblGrid>
      <w:tr w:rsidR="001A00AB" w:rsidRPr="00C370E4" w:rsidTr="002E3AA1">
        <w:trPr>
          <w:trHeight w:val="667"/>
        </w:trPr>
        <w:tc>
          <w:tcPr>
            <w:tcW w:w="1137" w:type="pct"/>
            <w:hideMark/>
          </w:tcPr>
          <w:p w:rsidR="003E38CA" w:rsidRPr="002E3AA1" w:rsidRDefault="003E38CA" w:rsidP="007A1603">
            <w:pPr>
              <w:jc w:val="center"/>
              <w:rPr>
                <w:rFonts w:eastAsia="Times New Roman"/>
                <w:b/>
                <w:bCs/>
              </w:rPr>
            </w:pPr>
            <w:r w:rsidRPr="002E3AA1">
              <w:rPr>
                <w:rFonts w:eastAsia="Times New Roman"/>
                <w:b/>
                <w:bCs/>
              </w:rPr>
              <w:t>CHỨC NĂNG</w:t>
            </w:r>
          </w:p>
        </w:tc>
        <w:tc>
          <w:tcPr>
            <w:tcW w:w="2142" w:type="pct"/>
            <w:hideMark/>
          </w:tcPr>
          <w:p w:rsidR="003E38CA" w:rsidRPr="002E3AA1" w:rsidRDefault="003E38CA" w:rsidP="007A1603">
            <w:pPr>
              <w:jc w:val="center"/>
              <w:rPr>
                <w:rFonts w:eastAsia="Times New Roman"/>
                <w:b/>
                <w:bCs/>
              </w:rPr>
            </w:pPr>
            <w:r w:rsidRPr="002E3AA1">
              <w:rPr>
                <w:rFonts w:eastAsia="Times New Roman"/>
                <w:b/>
                <w:bCs/>
              </w:rPr>
              <w:t>THÀNH PHẦN</w:t>
            </w:r>
          </w:p>
        </w:tc>
        <w:tc>
          <w:tcPr>
            <w:tcW w:w="1080" w:type="pct"/>
            <w:hideMark/>
          </w:tcPr>
          <w:p w:rsidR="003E38CA" w:rsidRPr="002E3AA1" w:rsidRDefault="003E38CA" w:rsidP="007A1603">
            <w:pPr>
              <w:jc w:val="center"/>
              <w:rPr>
                <w:rFonts w:eastAsia="Times New Roman"/>
                <w:b/>
                <w:bCs/>
              </w:rPr>
            </w:pPr>
            <w:r w:rsidRPr="002E3AA1">
              <w:rPr>
                <w:rFonts w:eastAsia="Times New Roman"/>
                <w:b/>
                <w:bCs/>
              </w:rPr>
              <w:t>NGƯỜI PHÁT TRIỂN</w:t>
            </w:r>
          </w:p>
        </w:tc>
        <w:tc>
          <w:tcPr>
            <w:tcW w:w="640" w:type="pct"/>
            <w:hideMark/>
          </w:tcPr>
          <w:p w:rsidR="003E38CA" w:rsidRPr="002E3AA1" w:rsidRDefault="007A1603" w:rsidP="007A1603">
            <w:pPr>
              <w:jc w:val="center"/>
              <w:rPr>
                <w:rFonts w:eastAsia="Times New Roman"/>
                <w:b/>
                <w:bCs/>
              </w:rPr>
            </w:pPr>
            <w:r w:rsidRPr="002E3AA1">
              <w:rPr>
                <w:rFonts w:eastAsia="Times New Roman"/>
                <w:b/>
                <w:bCs/>
              </w:rPr>
              <w:t>TÌNH TRẠNG</w:t>
            </w:r>
          </w:p>
        </w:tc>
      </w:tr>
      <w:tr w:rsidR="001A00AB" w:rsidRPr="00C370E4" w:rsidTr="002E3AA1">
        <w:trPr>
          <w:trHeight w:val="199"/>
        </w:trPr>
        <w:tc>
          <w:tcPr>
            <w:tcW w:w="1137" w:type="pct"/>
            <w:hideMark/>
          </w:tcPr>
          <w:p w:rsidR="003E38CA" w:rsidRPr="002E3AA1" w:rsidRDefault="003E38CA" w:rsidP="007A1603">
            <w:pPr>
              <w:jc w:val="center"/>
              <w:rPr>
                <w:rFonts w:eastAsia="Times New Roman"/>
              </w:rPr>
            </w:pPr>
            <w:r w:rsidRPr="002E3AA1">
              <w:rPr>
                <w:rFonts w:eastAsia="Times New Roman"/>
              </w:rPr>
              <w:t>Đăng nhập</w:t>
            </w:r>
          </w:p>
        </w:tc>
        <w:tc>
          <w:tcPr>
            <w:tcW w:w="2142" w:type="pct"/>
            <w:hideMark/>
          </w:tcPr>
          <w:p w:rsidR="003E38CA" w:rsidRPr="002E3AA1" w:rsidRDefault="003E38CA" w:rsidP="007A1603">
            <w:pPr>
              <w:jc w:val="center"/>
              <w:rPr>
                <w:rFonts w:eastAsia="Times New Roman"/>
              </w:rPr>
            </w:pPr>
            <w:r w:rsidRPr="002E3AA1">
              <w:rPr>
                <w:rFonts w:eastAsia="Times New Roman"/>
              </w:rPr>
              <w:t>Đăng nhập</w:t>
            </w:r>
          </w:p>
        </w:tc>
        <w:tc>
          <w:tcPr>
            <w:tcW w:w="1080" w:type="pct"/>
            <w:hideMark/>
          </w:tcPr>
          <w:p w:rsidR="003E38CA" w:rsidRPr="002E3AA1" w:rsidRDefault="003E38CA" w:rsidP="007A1603">
            <w:pPr>
              <w:jc w:val="center"/>
              <w:rPr>
                <w:rFonts w:eastAsia="Times New Roman"/>
              </w:rP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tcPr>
          <w:p w:rsidR="003E38CA" w:rsidRPr="002E3AA1" w:rsidRDefault="003E38CA" w:rsidP="007A1603">
            <w:pPr>
              <w:jc w:val="center"/>
              <w:rPr>
                <w:rFonts w:eastAsia="Times New Roman"/>
              </w:rPr>
            </w:pPr>
            <w:r w:rsidRPr="002E3AA1">
              <w:rPr>
                <w:rFonts w:eastAsia="Times New Roman"/>
              </w:rPr>
              <w:t>Duyệt tin</w:t>
            </w:r>
          </w:p>
        </w:tc>
        <w:tc>
          <w:tcPr>
            <w:tcW w:w="2142" w:type="pct"/>
          </w:tcPr>
          <w:p w:rsidR="003E38CA" w:rsidRPr="002E3AA1" w:rsidRDefault="003E38CA" w:rsidP="007A1603">
            <w:pPr>
              <w:jc w:val="center"/>
              <w:rPr>
                <w:rFonts w:eastAsia="Times New Roman"/>
              </w:rPr>
            </w:pPr>
            <w:r w:rsidRPr="002E3AA1">
              <w:rPr>
                <w:rFonts w:eastAsia="Times New Roman"/>
              </w:rPr>
              <w:t>Load danh sách các tin cần duyệt</w:t>
            </w:r>
          </w:p>
        </w:tc>
        <w:tc>
          <w:tcPr>
            <w:tcW w:w="1080" w:type="pct"/>
          </w:tcPr>
          <w:p w:rsidR="003E38CA" w:rsidRPr="002E3AA1" w:rsidRDefault="003E38CA" w:rsidP="007A1603">
            <w:pPr>
              <w:jc w:val="center"/>
              <w:rPr>
                <w:rFonts w:eastAsia="Times New Roman"/>
              </w:rPr>
            </w:pPr>
            <w:r w:rsidRPr="002E3AA1">
              <w:rPr>
                <w:rFonts w:eastAsia="Times New Roman"/>
              </w:rPr>
              <w:t>Vinh</w:t>
            </w:r>
          </w:p>
        </w:tc>
        <w:tc>
          <w:tcPr>
            <w:tcW w:w="640" w:type="pct"/>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rPr>
                <w:rFonts w:eastAsia="Times New Roman"/>
              </w:rPr>
              <w:t>Duyệt tin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250"/>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t>Xoá một điểm kẹt xe đã được duyệt trước đó thông qua bản đồ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hideMark/>
          </w:tcPr>
          <w:p w:rsidR="003E38CA" w:rsidRPr="002E3AA1" w:rsidRDefault="003E38CA" w:rsidP="007A1603">
            <w:pPr>
              <w:jc w:val="center"/>
              <w:rPr>
                <w:rFonts w:eastAsia="Times New Roman"/>
              </w:rPr>
            </w:pPr>
            <w:r w:rsidRPr="002E3AA1">
              <w:rPr>
                <w:rFonts w:eastAsia="Times New Roman"/>
              </w:rPr>
              <w:t>Đăng xuất</w:t>
            </w:r>
          </w:p>
        </w:tc>
        <w:tc>
          <w:tcPr>
            <w:tcW w:w="2142" w:type="pct"/>
            <w:hideMark/>
          </w:tcPr>
          <w:p w:rsidR="003E38CA" w:rsidRPr="002E3AA1" w:rsidRDefault="003E38CA" w:rsidP="007A1603">
            <w:pPr>
              <w:jc w:val="center"/>
              <w:rPr>
                <w:rFonts w:eastAsia="Times New Roman"/>
              </w:rPr>
            </w:pPr>
            <w:r w:rsidRPr="002E3AA1">
              <w:rPr>
                <w:rFonts w:eastAsia="Times New Roman"/>
              </w:rPr>
              <w:t>Đăng xuất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Xem thông tin quản trị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quản trị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80"/>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Sửa thông tin (chuyển sang màn hình sửa thông tin QTV)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kẹt xe</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người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Chấp nhận/Từ chối tin đã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cộng tác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cộng tác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Ngừng hoạt động CTV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Trở về màn hình xem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xem lịch sử duyệt tin</w:t>
            </w:r>
          </w:p>
        </w:tc>
        <w:tc>
          <w:tcPr>
            <w:tcW w:w="2142" w:type="pct"/>
            <w:hideMark/>
          </w:tcPr>
          <w:p w:rsidR="003E38CA" w:rsidRPr="002E3AA1" w:rsidRDefault="003E38CA" w:rsidP="007A1603">
            <w:pPr>
              <w:jc w:val="center"/>
              <w:rPr>
                <w:rFonts w:eastAsia="Times New Roman"/>
              </w:rPr>
            </w:pPr>
            <w:r w:rsidRPr="002E3AA1">
              <w:rPr>
                <w:rFonts w:eastAsia="Times New Roman"/>
              </w:rPr>
              <w:t>Load danh sách các tin đã duyệt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Xem danh sách người dùng</w:t>
            </w:r>
          </w:p>
        </w:tc>
        <w:tc>
          <w:tcPr>
            <w:tcW w:w="2142" w:type="pct"/>
            <w:hideMark/>
          </w:tcPr>
          <w:p w:rsidR="003139C1" w:rsidRPr="002E3AA1" w:rsidRDefault="003139C1" w:rsidP="007A1603">
            <w:pPr>
              <w:jc w:val="center"/>
              <w:rPr>
                <w:rFonts w:eastAsia="Times New Roman"/>
              </w:rPr>
            </w:pPr>
            <w:r w:rsidRPr="002E3AA1">
              <w:rPr>
                <w:rFonts w:eastAsia="Times New Roman"/>
              </w:rPr>
              <w:t>Load danh sách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 mới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Ngừng hoạt động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Load danh sách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Thêm quản trị viên</w:t>
            </w:r>
          </w:p>
        </w:tc>
        <w:tc>
          <w:tcPr>
            <w:tcW w:w="2142" w:type="pct"/>
            <w:hideMark/>
          </w:tcPr>
          <w:p w:rsidR="003139C1" w:rsidRPr="002E3AA1" w:rsidRDefault="003139C1" w:rsidP="007A1603">
            <w:pPr>
              <w:jc w:val="center"/>
              <w:rPr>
                <w:rFonts w:eastAsia="Times New Roman"/>
              </w:rPr>
            </w:pPr>
            <w:r w:rsidRPr="002E3AA1">
              <w:rPr>
                <w:rFonts w:eastAsia="Times New Roman"/>
              </w:rPr>
              <w:t>Tự động tạo mật khẩu</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xem danh sách</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3139C1" w:rsidRPr="00C370E4" w:rsidTr="002E3AA1">
        <w:trPr>
          <w:trHeight w:val="67"/>
        </w:trPr>
        <w:tc>
          <w:tcPr>
            <w:tcW w:w="1137" w:type="pct"/>
            <w:vMerge w:val="restart"/>
            <w:hideMark/>
          </w:tcPr>
          <w:p w:rsidR="003139C1" w:rsidRPr="002E3AA1" w:rsidRDefault="003139C1" w:rsidP="007A1603">
            <w:pPr>
              <w:jc w:val="center"/>
              <w:rPr>
                <w:rFonts w:eastAsia="Times New Roman"/>
              </w:rPr>
            </w:pPr>
            <w:r w:rsidRPr="002E3AA1">
              <w:rPr>
                <w:rFonts w:eastAsia="Times New Roman"/>
              </w:rPr>
              <w:t>Màn hình sửa thông tin QTV</w:t>
            </w:r>
          </w:p>
        </w:tc>
        <w:tc>
          <w:tcPr>
            <w:tcW w:w="2142" w:type="pct"/>
            <w:hideMark/>
          </w:tcPr>
          <w:p w:rsidR="003139C1" w:rsidRPr="002E3AA1" w:rsidRDefault="003139C1" w:rsidP="007A1603">
            <w:pPr>
              <w:jc w:val="center"/>
              <w:rPr>
                <w:rFonts w:eastAsia="Times New Roman"/>
              </w:rPr>
            </w:pPr>
            <w:r w:rsidRPr="002E3AA1">
              <w:rPr>
                <w:rFonts w:eastAsia="Times New Roman"/>
              </w:rPr>
              <w:t>Thay đổi ảnh đại diện</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Lưu thông tin đã thay đổi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8259CA">
            <w:pPr>
              <w:keepNext/>
              <w:jc w:val="center"/>
              <w:rPr>
                <w:rFonts w:eastAsia="Times New Roman"/>
              </w:rPr>
            </w:pPr>
            <w:r w:rsidRPr="002E3AA1">
              <w:rPr>
                <w:rFonts w:eastAsia="Times New Roman"/>
              </w:rPr>
              <w:t>100%</w:t>
            </w:r>
          </w:p>
        </w:tc>
      </w:tr>
    </w:tbl>
    <w:p w:rsidR="008259CA" w:rsidRPr="008259CA" w:rsidRDefault="008259CA">
      <w:pPr>
        <w:pStyle w:val="Caption"/>
        <w:rPr>
          <w:sz w:val="26"/>
        </w:rPr>
      </w:pPr>
      <w:bookmarkStart w:id="1646" w:name="_Toc394071566"/>
      <w:r w:rsidRPr="008259CA">
        <w:rPr>
          <w:sz w:val="26"/>
        </w:rPr>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8259CA">
        <w:rPr>
          <w:sz w:val="26"/>
        </w:rPr>
        <w:t xml:space="preserve"> Các chức năng đã hoàn thành của Webserver</w:t>
      </w:r>
      <w:bookmarkEnd w:id="1646"/>
    </w:p>
    <w:p w:rsidR="0061570C" w:rsidRDefault="0061570C" w:rsidP="00D5150A">
      <w:pPr>
        <w:pStyle w:val="Chun"/>
      </w:pPr>
      <w:r>
        <w:t>Phân hệ client:</w:t>
      </w:r>
    </w:p>
    <w:tbl>
      <w:tblPr>
        <w:tblStyle w:val="TableGrid"/>
        <w:tblW w:w="5000" w:type="pct"/>
        <w:tblLook w:val="04A0" w:firstRow="1" w:lastRow="0" w:firstColumn="1" w:lastColumn="0" w:noHBand="0" w:noVBand="1"/>
      </w:tblPr>
      <w:tblGrid>
        <w:gridCol w:w="1978"/>
        <w:gridCol w:w="4372"/>
        <w:gridCol w:w="1832"/>
        <w:gridCol w:w="1155"/>
      </w:tblGrid>
      <w:tr w:rsidR="006B1B15" w:rsidRPr="00934A27" w:rsidTr="00DC7801">
        <w:trPr>
          <w:trHeight w:val="255"/>
        </w:trPr>
        <w:tc>
          <w:tcPr>
            <w:tcW w:w="1060" w:type="pct"/>
          </w:tcPr>
          <w:p w:rsidR="00A40ED3" w:rsidRPr="00934A27" w:rsidRDefault="00A40ED3" w:rsidP="006B1B15">
            <w:pPr>
              <w:jc w:val="center"/>
              <w:rPr>
                <w:rFonts w:eastAsia="Times New Roman"/>
                <w:b/>
                <w:bCs/>
                <w:color w:val="000000"/>
              </w:rPr>
            </w:pPr>
            <w:r w:rsidRPr="00934A27">
              <w:rPr>
                <w:rFonts w:eastAsia="Times New Roman"/>
                <w:b/>
                <w:bCs/>
                <w:color w:val="000000"/>
              </w:rPr>
              <w:t>CHỨC NĂNG</w:t>
            </w:r>
          </w:p>
        </w:tc>
        <w:tc>
          <w:tcPr>
            <w:tcW w:w="2341" w:type="pct"/>
          </w:tcPr>
          <w:p w:rsidR="00A40ED3" w:rsidRPr="00934A27" w:rsidRDefault="00A40ED3" w:rsidP="006B1B15">
            <w:pPr>
              <w:jc w:val="center"/>
              <w:rPr>
                <w:rFonts w:eastAsia="Times New Roman"/>
                <w:b/>
                <w:bCs/>
                <w:color w:val="000000"/>
              </w:rPr>
            </w:pPr>
            <w:r w:rsidRPr="00934A27">
              <w:rPr>
                <w:rFonts w:eastAsia="Times New Roman"/>
                <w:b/>
                <w:bCs/>
                <w:color w:val="000000"/>
              </w:rPr>
              <w:t>THÀNH PHẦN</w:t>
            </w:r>
          </w:p>
        </w:tc>
        <w:tc>
          <w:tcPr>
            <w:tcW w:w="981" w:type="pct"/>
          </w:tcPr>
          <w:p w:rsidR="00A40ED3" w:rsidRPr="00934A27" w:rsidRDefault="00A40ED3" w:rsidP="006B1B15">
            <w:pPr>
              <w:jc w:val="center"/>
              <w:rPr>
                <w:rFonts w:eastAsia="Times New Roman"/>
                <w:b/>
                <w:bCs/>
                <w:color w:val="000000"/>
              </w:rPr>
            </w:pPr>
            <w:r w:rsidRPr="00934A27">
              <w:rPr>
                <w:rFonts w:eastAsia="Times New Roman"/>
                <w:b/>
                <w:bCs/>
                <w:color w:val="000000"/>
              </w:rPr>
              <w:t>NGƯỜI PHÁT TRIỂN</w:t>
            </w:r>
          </w:p>
        </w:tc>
        <w:tc>
          <w:tcPr>
            <w:tcW w:w="619" w:type="pct"/>
          </w:tcPr>
          <w:p w:rsidR="00A40ED3" w:rsidRPr="00934A27" w:rsidRDefault="006B1B15" w:rsidP="006B1B15">
            <w:pPr>
              <w:jc w:val="center"/>
              <w:rPr>
                <w:rFonts w:eastAsia="Times New Roman"/>
                <w:b/>
                <w:bCs/>
                <w:color w:val="000000"/>
              </w:rPr>
            </w:pPr>
            <w:r>
              <w:rPr>
                <w:rFonts w:eastAsia="Times New Roman"/>
                <w:b/>
                <w:bCs/>
                <w:color w:val="000000"/>
              </w:rPr>
              <w:t>TÌNH TRẠNG</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bản đồ</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Hiển thị danh sách các điểm kẹt xe ở chức năng hiển thị thêm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 xml:space="preserve">Hiển thị chi tiết điểm kẹt xe, hiển thị </w:t>
            </w:r>
            <w:r w:rsidRPr="00934A27">
              <w:rPr>
                <w:rFonts w:eastAsia="Times New Roman"/>
                <w:color w:val="000000"/>
              </w:rPr>
              <w:lastRenderedPageBreak/>
              <w:t>thông tin media</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lastRenderedPageBreak/>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danh sách kẹt xe tại một điểm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Xem vị trí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địa điểm kẹt xe khác</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đường đi tránh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Tạo marker những điểm kẹt xe, hiển thị thông tin của marker</w:t>
            </w:r>
            <w:r w:rsidR="008259CA">
              <w:rPr>
                <w:rFonts w:eastAsia="Times New Roman"/>
                <w:color w:val="000000"/>
              </w:rPr>
              <w:t xml:space="preserve"> </w:t>
            </w:r>
            <w:r w:rsidRPr="00934A27">
              <w:rPr>
                <w:rFonts w:eastAsia="Times New Roman"/>
                <w:color w:val="000000"/>
              </w:rPr>
              <w:t>(tên đường, rating) trên map</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vị trí hiện tại tới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cảnh báo kẹt xe bằng giọng nói</w:t>
            </w:r>
          </w:p>
        </w:tc>
        <w:tc>
          <w:tcPr>
            <w:tcW w:w="981" w:type="pct"/>
          </w:tcPr>
          <w:p w:rsidR="00A40ED3" w:rsidRPr="00934A27" w:rsidRDefault="00B91287"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bản đồ kẹt xe thực tế ảo</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Chia sẻ lên mạng xã hội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cập nhật</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Chụp ảnh</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Quay phim</w:t>
            </w:r>
          </w:p>
        </w:tc>
        <w:tc>
          <w:tcPr>
            <w:tcW w:w="981" w:type="pct"/>
          </w:tcPr>
          <w:p w:rsidR="00A40ED3" w:rsidRPr="00934A27" w:rsidRDefault="00567C4F" w:rsidP="006B1B15">
            <w:pPr>
              <w:jc w:val="center"/>
              <w:rPr>
                <w:rFonts w:eastAsia="Times New Roman"/>
                <w:color w:val="000000"/>
              </w:rPr>
            </w:pPr>
            <w:r>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Điều hướng sang camera để ghi hình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Ghi âm</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Xoá bỏ các thông tin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về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radio</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Lấy dữ liệu radio từ web</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Play/stop radio</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cài đặt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Bật/tắt tự cảnh báo kẹt xe</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Xem thông tin chương trình</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cộng tác viên</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tài khoản từ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chung</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Đăng ký và xác thực làm công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B91287">
            <w:pPr>
              <w:jc w:val="center"/>
              <w:rPr>
                <w:rFonts w:eastAsia="Times New Roman"/>
                <w:color w:val="000000"/>
              </w:rPr>
            </w:pPr>
            <w:r w:rsidRPr="00934A27">
              <w:rPr>
                <w:rFonts w:eastAsia="Times New Roman"/>
                <w:color w:val="000000"/>
              </w:rPr>
              <w:t xml:space="preserve">Màn hình đăng ký </w:t>
            </w:r>
            <w:r w:rsidR="00B91287">
              <w:rPr>
                <w:rFonts w:eastAsia="Times New Roman"/>
                <w:color w:val="000000"/>
              </w:rPr>
              <w:t>Cộng tác viên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Nhập thông tin đăng ký</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đăng ký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kích hoạt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mã kích hoạt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Yêu cầu tổng đài gửi lại mã kích hoạt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Tự động chuyển sang màn hình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B91287">
            <w:pPr>
              <w:jc w:val="center"/>
              <w:rPr>
                <w:rFonts w:eastAsia="Times New Roman"/>
                <w:color w:val="000000"/>
              </w:rPr>
            </w:pPr>
            <w:r w:rsidRPr="00934A27">
              <w:rPr>
                <w:rFonts w:eastAsia="Times New Roman"/>
                <w:color w:val="000000"/>
              </w:rPr>
              <w:t xml:space="preserve">Trở về đăng ký </w:t>
            </w:r>
            <w:r w:rsidR="00B91287">
              <w:rPr>
                <w:rFonts w:eastAsia="Times New Roman"/>
                <w:color w:val="000000"/>
              </w:rPr>
              <w:t>Cộng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kẹt xe</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video từ youtube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audio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hình ảnh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xem danh sách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tài khoản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Chỉnh sửa thông tin tài khoản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374E8D" w:rsidRPr="00934A27" w:rsidTr="00DC7801">
        <w:trPr>
          <w:trHeight w:val="255"/>
        </w:trPr>
        <w:tc>
          <w:tcPr>
            <w:tcW w:w="1060" w:type="pct"/>
          </w:tcPr>
          <w:p w:rsidR="00374E8D" w:rsidRPr="00934A27" w:rsidRDefault="00374E8D" w:rsidP="006B1B15">
            <w:pPr>
              <w:jc w:val="center"/>
              <w:rPr>
                <w:rFonts w:eastAsia="Times New Roman"/>
                <w:color w:val="000000"/>
              </w:rPr>
            </w:pPr>
            <w:r>
              <w:rPr>
                <w:rFonts w:eastAsia="Times New Roman"/>
                <w:color w:val="000000"/>
              </w:rPr>
              <w:t>Màn hình camera</w:t>
            </w:r>
          </w:p>
        </w:tc>
        <w:tc>
          <w:tcPr>
            <w:tcW w:w="2341" w:type="pct"/>
          </w:tcPr>
          <w:p w:rsidR="00374E8D" w:rsidRPr="00934A27" w:rsidRDefault="00374E8D" w:rsidP="006B1B15">
            <w:pPr>
              <w:jc w:val="center"/>
              <w:rPr>
                <w:rFonts w:eastAsia="Times New Roman"/>
                <w:color w:val="000000"/>
              </w:rPr>
            </w:pPr>
            <w:r>
              <w:rPr>
                <w:rFonts w:eastAsia="Times New Roman"/>
                <w:color w:val="000000"/>
              </w:rPr>
              <w:t>Rút dữ liệu camera từ web và hiển thị danh sách camera giao thông</w:t>
            </w:r>
          </w:p>
        </w:tc>
        <w:tc>
          <w:tcPr>
            <w:tcW w:w="981" w:type="pct"/>
          </w:tcPr>
          <w:p w:rsidR="00374E8D" w:rsidRPr="00934A27" w:rsidRDefault="00374E8D" w:rsidP="006B1B15">
            <w:pPr>
              <w:jc w:val="center"/>
              <w:rPr>
                <w:rFonts w:eastAsia="Times New Roman"/>
                <w:color w:val="000000"/>
              </w:rPr>
            </w:pPr>
            <w:r>
              <w:rPr>
                <w:rFonts w:eastAsia="Times New Roman"/>
                <w:color w:val="000000"/>
              </w:rPr>
              <w:t>Vinh</w:t>
            </w:r>
          </w:p>
        </w:tc>
        <w:tc>
          <w:tcPr>
            <w:tcW w:w="619" w:type="pct"/>
          </w:tcPr>
          <w:p w:rsidR="00374E8D" w:rsidRDefault="00374E8D" w:rsidP="006B1B15">
            <w:pPr>
              <w:jc w:val="center"/>
              <w:rPr>
                <w:rFonts w:eastAsia="Times New Roman"/>
                <w:color w:val="000000"/>
              </w:rPr>
            </w:pPr>
            <w:r>
              <w:rPr>
                <w:rFonts w:eastAsia="Times New Roman"/>
                <w:color w:val="000000"/>
              </w:rPr>
              <w:t>80%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 xml:space="preserve">Màn hình báo </w:t>
            </w:r>
            <w:r w:rsidRPr="00934A27">
              <w:rPr>
                <w:rFonts w:eastAsia="Times New Roman"/>
                <w:color w:val="000000"/>
              </w:rPr>
              <w:lastRenderedPageBreak/>
              <w:t>cáo sai phạm</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lastRenderedPageBreak/>
              <w:t>Chụp ảnh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8259CA">
            <w:pPr>
              <w:keepNext/>
              <w:jc w:val="center"/>
              <w:rPr>
                <w:rFonts w:eastAsia="Times New Roman"/>
                <w:color w:val="000000"/>
              </w:rPr>
            </w:pPr>
            <w:r>
              <w:rPr>
                <w:rFonts w:eastAsia="Times New Roman"/>
                <w:color w:val="000000"/>
              </w:rPr>
              <w:t>100%</w:t>
            </w:r>
          </w:p>
        </w:tc>
      </w:tr>
    </w:tbl>
    <w:p w:rsidR="008259CA" w:rsidRDefault="008259CA">
      <w:pPr>
        <w:pStyle w:val="Caption"/>
        <w:rPr>
          <w:sz w:val="26"/>
        </w:rPr>
      </w:pPr>
      <w:bookmarkStart w:id="1647" w:name="_Toc394071567"/>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8259CA">
        <w:rPr>
          <w:sz w:val="26"/>
        </w:rPr>
        <w:t xml:space="preserve"> Các chức năng đã hoàn thành của Client</w:t>
      </w:r>
      <w:bookmarkEnd w:id="1647"/>
    </w:p>
    <w:p w:rsidR="00044E16" w:rsidRDefault="00044E16" w:rsidP="00044E16">
      <w:pPr>
        <w:pStyle w:val="BodyText"/>
      </w:pPr>
    </w:p>
    <w:p w:rsidR="00044E16" w:rsidRDefault="00044E16" w:rsidP="00044E16">
      <w:pPr>
        <w:pStyle w:val="BodyText"/>
      </w:pPr>
    </w:p>
    <w:p w:rsidR="00044E16" w:rsidRPr="00044E16" w:rsidRDefault="00044E16" w:rsidP="00044E16">
      <w:pPr>
        <w:pStyle w:val="BodyText"/>
      </w:pPr>
    </w:p>
    <w:p w:rsidR="00DC7801" w:rsidRDefault="00DC7801" w:rsidP="005524E1">
      <w:pPr>
        <w:pStyle w:val="BodyText"/>
        <w:numPr>
          <w:ilvl w:val="0"/>
          <w:numId w:val="81"/>
        </w:numPr>
        <w:spacing w:line="360" w:lineRule="auto"/>
      </w:pPr>
      <w:r>
        <w:t>Hướng phát triển trong tương lai</w:t>
      </w:r>
    </w:p>
    <w:p w:rsidR="00DC7801" w:rsidRDefault="00DC7801" w:rsidP="005524E1">
      <w:pPr>
        <w:pStyle w:val="BodyText"/>
        <w:numPr>
          <w:ilvl w:val="0"/>
          <w:numId w:val="83"/>
        </w:numPr>
        <w:spacing w:line="360" w:lineRule="auto"/>
      </w:pPr>
      <w:r>
        <w:t>Nâng cấp các tính năng hiện có, xây dựng và phát triển các tính năng tiềm năng:</w:t>
      </w:r>
    </w:p>
    <w:p w:rsidR="00DC7801" w:rsidRDefault="00B027E4" w:rsidP="005524E1">
      <w:pPr>
        <w:pStyle w:val="BodyText"/>
        <w:numPr>
          <w:ilvl w:val="0"/>
          <w:numId w:val="82"/>
        </w:numPr>
        <w:spacing w:line="360" w:lineRule="auto"/>
      </w:pPr>
      <w:r>
        <w:t>Tối ư</w:t>
      </w:r>
      <w:r w:rsidR="00831D88">
        <w:t>u hóa thuật toán tìm đường tránh kẹt xe, giúp cho người dùng có thể tìm được đường đi nhanh nhất trong giờ cao điểm.</w:t>
      </w:r>
    </w:p>
    <w:p w:rsidR="00831D88" w:rsidRPr="00831D88" w:rsidRDefault="00831D88" w:rsidP="005524E1">
      <w:pPr>
        <w:pStyle w:val="Chun"/>
        <w:numPr>
          <w:ilvl w:val="0"/>
          <w:numId w:val="82"/>
        </w:numPr>
        <w:rPr>
          <w:sz w:val="24"/>
          <w:szCs w:val="24"/>
        </w:rPr>
      </w:pPr>
      <w:r w:rsidRPr="00831D88">
        <w:t>Tạo ra AI Engine để kiểm duyệt thông tin trước khi đưa đến người quản trị</w:t>
      </w:r>
      <w:r>
        <w:t>, góp phần giả</w:t>
      </w:r>
      <w:r w:rsidR="00B91287">
        <w:t>m</w:t>
      </w:r>
      <w:r>
        <w:t xml:space="preserve"> tải </w:t>
      </w:r>
      <w:r w:rsidR="00B91287">
        <w:t>giúp cho</w:t>
      </w:r>
      <w:r>
        <w:t xml:space="preserve"> hệ thống hoạt động hiệu quả hơn.</w:t>
      </w:r>
    </w:p>
    <w:p w:rsidR="00831D88" w:rsidRDefault="00B91287" w:rsidP="005524E1">
      <w:pPr>
        <w:pStyle w:val="BodyText"/>
        <w:numPr>
          <w:ilvl w:val="0"/>
          <w:numId w:val="82"/>
        </w:numPr>
        <w:spacing w:line="360" w:lineRule="auto"/>
      </w:pPr>
      <w:r>
        <w:t>X</w:t>
      </w:r>
      <w:r w:rsidR="009A468F">
        <w:t>ây dựng một mạng xã hội cảnh báo giao thông lớn mạnh.</w:t>
      </w:r>
    </w:p>
    <w:p w:rsidR="00DC7801" w:rsidRDefault="00B91287" w:rsidP="005524E1">
      <w:pPr>
        <w:pStyle w:val="BodyText"/>
        <w:numPr>
          <w:ilvl w:val="0"/>
          <w:numId w:val="82"/>
        </w:numPr>
        <w:spacing w:line="360" w:lineRule="auto"/>
      </w:pPr>
      <w:r>
        <w:t>Cấm hoạt động</w:t>
      </w:r>
      <w:r w:rsidR="00B027E4">
        <w:t xml:space="preserve"> một số cộng tác viên cố tình báo cáo sai phạm nhiều lần</w:t>
      </w:r>
      <w:r w:rsidR="00831D88">
        <w:t>.</w:t>
      </w:r>
    </w:p>
    <w:p w:rsidR="00DC7801" w:rsidRDefault="00DC7801" w:rsidP="005524E1">
      <w:pPr>
        <w:pStyle w:val="BodyText"/>
        <w:numPr>
          <w:ilvl w:val="0"/>
          <w:numId w:val="84"/>
        </w:numPr>
        <w:spacing w:line="360" w:lineRule="auto"/>
      </w:pPr>
      <w:r>
        <w:t>Hoàn tất chức năng lấy camera giao thông, cung cấp cho người dùng màn hình hiển thị toàn bộ dữ liệu camera giao thông trong thành phố.</w:t>
      </w:r>
    </w:p>
    <w:p w:rsidR="00DC7801" w:rsidRDefault="00DC7801" w:rsidP="005524E1">
      <w:pPr>
        <w:pStyle w:val="BodyText"/>
        <w:numPr>
          <w:ilvl w:val="0"/>
          <w:numId w:val="84"/>
        </w:numPr>
        <w:spacing w:line="360" w:lineRule="auto"/>
      </w:pPr>
      <w:r>
        <w:t>Có những chính sách thu hút người dùng để tăng thêm nguồn thông tin cho ứng dụng, có thể áp dụng những chính sách như tăng điểm thưởng, khuyến khích cập nhật giao thông được quà …</w:t>
      </w:r>
    </w:p>
    <w:p w:rsidR="00DC7801" w:rsidRDefault="00DC7801" w:rsidP="005524E1">
      <w:pPr>
        <w:pStyle w:val="BodyText"/>
        <w:numPr>
          <w:ilvl w:val="0"/>
          <w:numId w:val="85"/>
        </w:numPr>
        <w:spacing w:line="360" w:lineRule="auto"/>
      </w:pPr>
      <w:r>
        <w:t>Tối ưu hóa tốc độ của ứng dụng</w:t>
      </w:r>
    </w:p>
    <w:p w:rsidR="00752585" w:rsidRPr="00752585" w:rsidRDefault="00752585" w:rsidP="00752585">
      <w:pPr>
        <w:pStyle w:val="Heading2"/>
        <w:numPr>
          <w:ilvl w:val="0"/>
          <w:numId w:val="0"/>
        </w:numPr>
        <w:rPr>
          <w:b w:val="0"/>
        </w:rPr>
      </w:pPr>
      <w:bookmarkStart w:id="1648" w:name="_Toc422262668"/>
      <w:r w:rsidRPr="00752585">
        <w:rPr>
          <w:sz w:val="26"/>
          <w:szCs w:val="26"/>
        </w:rPr>
        <w:t>6.3 Hướng phát triển</w:t>
      </w:r>
      <w:bookmarkEnd w:id="1648"/>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FA0C72" w:rsidRPr="004344FB" w:rsidRDefault="004344FB" w:rsidP="004344FB">
      <w:pPr>
        <w:pStyle w:val="BodyText"/>
        <w:spacing w:line="360" w:lineRule="auto"/>
        <w:jc w:val="center"/>
        <w:outlineLvl w:val="0"/>
        <w:rPr>
          <w:b/>
          <w:sz w:val="40"/>
        </w:rPr>
      </w:pPr>
      <w:bookmarkStart w:id="1649" w:name="_Toc422262669"/>
      <w:r w:rsidRPr="004344FB">
        <w:rPr>
          <w:b/>
          <w:sz w:val="40"/>
        </w:rPr>
        <w:t>DANH MỤC TÀI LIỆU THAM KHẢO</w:t>
      </w:r>
      <w:bookmarkEnd w:id="1649"/>
    </w:p>
    <w:p w:rsidR="00FA0C72" w:rsidRDefault="00FA0C72" w:rsidP="00FA0C72">
      <w:pPr>
        <w:pStyle w:val="BodyText"/>
        <w:spacing w:line="360" w:lineRule="auto"/>
      </w:pPr>
      <w:r>
        <w:t>Các tài liệu tham khảo</w:t>
      </w:r>
    </w:p>
    <w:p w:rsidR="00FA0C72" w:rsidRDefault="005A0F5D" w:rsidP="005524E1">
      <w:pPr>
        <w:pStyle w:val="BodyText"/>
        <w:numPr>
          <w:ilvl w:val="3"/>
          <w:numId w:val="66"/>
        </w:numPr>
        <w:ind w:left="720"/>
      </w:pPr>
      <w:hyperlink r:id="rId90" w:history="1">
        <w:r w:rsidR="00FA0C72" w:rsidRPr="00A41D7C">
          <w:rPr>
            <w:rStyle w:val="Hyperlink"/>
          </w:rPr>
          <w:t>http://www.idc.com/prodserv/smartphone-os-market-share.jsp</w:t>
        </w:r>
      </w:hyperlink>
    </w:p>
    <w:p w:rsidR="00FA0C72" w:rsidRDefault="005A0F5D" w:rsidP="005524E1">
      <w:pPr>
        <w:pStyle w:val="BodyText"/>
        <w:numPr>
          <w:ilvl w:val="3"/>
          <w:numId w:val="66"/>
        </w:numPr>
        <w:ind w:left="720"/>
      </w:pPr>
      <w:hyperlink r:id="rId91" w:history="1">
        <w:r w:rsidR="00FA0C72" w:rsidRPr="00A41D7C">
          <w:rPr>
            <w:rStyle w:val="Hyperlink"/>
          </w:rPr>
          <w:t>http://www.idc.com/getdoc.jsp?containerId=prUS24823414</w:t>
        </w:r>
      </w:hyperlink>
    </w:p>
    <w:p w:rsidR="00FA0C72" w:rsidRPr="00664E78" w:rsidRDefault="00664E78" w:rsidP="005524E1">
      <w:pPr>
        <w:pStyle w:val="BodyText"/>
        <w:numPr>
          <w:ilvl w:val="3"/>
          <w:numId w:val="66"/>
        </w:numPr>
        <w:ind w:left="720"/>
        <w:rPr>
          <w:rStyle w:val="Hyperlink"/>
        </w:rPr>
      </w:pPr>
      <w:r>
        <w:rPr>
          <w:u w:val="single"/>
        </w:rPr>
        <w:fldChar w:fldCharType="begin"/>
      </w:r>
      <w:r>
        <w:rPr>
          <w:u w:val="single"/>
        </w:rPr>
        <w:instrText>HYPERLINK "http://www.androidcentral.com/android-4x-just-shy-80-active-devices-gingerbread-finally-under-20"</w:instrText>
      </w:r>
      <w:r>
        <w:rPr>
          <w:u w:val="single"/>
        </w:rPr>
        <w:fldChar w:fldCharType="separate"/>
      </w:r>
      <w:r w:rsidR="00FA0C72" w:rsidRPr="00664E78">
        <w:rPr>
          <w:rStyle w:val="Hyperlink"/>
        </w:rPr>
        <w:t>http://</w:t>
      </w:r>
      <w:r w:rsidRPr="00664E78">
        <w:rPr>
          <w:rStyle w:val="Hyperlink"/>
        </w:rPr>
        <w:t xml:space="preserve">androidcentral.com/android-4x-just-shy-80-active-devices-gingerbread-finally-under-20 </w:t>
      </w:r>
    </w:p>
    <w:p w:rsidR="00FA0C72" w:rsidRDefault="00664E78" w:rsidP="005524E1">
      <w:pPr>
        <w:pStyle w:val="BodyText"/>
        <w:numPr>
          <w:ilvl w:val="3"/>
          <w:numId w:val="66"/>
        </w:numPr>
        <w:spacing w:line="360" w:lineRule="auto"/>
        <w:ind w:left="720"/>
      </w:pPr>
      <w:r>
        <w:rPr>
          <w:u w:val="single"/>
        </w:rPr>
        <w:fldChar w:fldCharType="end"/>
      </w:r>
      <w:hyperlink r:id="rId92" w:history="1">
        <w:r w:rsidR="00CE1D97">
          <w:rPr>
            <w:rStyle w:val="Hyperlink"/>
          </w:rPr>
          <w:t>http://www.ctec.com.vn/Product.php?id=1&amp;idP=8</w:t>
        </w:r>
      </w:hyperlink>
    </w:p>
    <w:p w:rsidR="00FA0C72" w:rsidRDefault="005A0F5D" w:rsidP="005524E1">
      <w:pPr>
        <w:pStyle w:val="BodyText"/>
        <w:numPr>
          <w:ilvl w:val="3"/>
          <w:numId w:val="66"/>
        </w:numPr>
        <w:spacing w:line="360" w:lineRule="auto"/>
        <w:ind w:left="720"/>
      </w:pPr>
      <w:hyperlink r:id="rId93" w:history="1">
        <w:r w:rsidR="008D758B">
          <w:rPr>
            <w:rStyle w:val="Hyperlink"/>
          </w:rPr>
          <w:t>http://www.zdnet.com/article/mobile-apps-to-digitize-your-customer-loyalty-program/</w:t>
        </w:r>
      </w:hyperlink>
    </w:p>
    <w:p w:rsidR="00171C61" w:rsidRDefault="005A0F5D" w:rsidP="005524E1">
      <w:pPr>
        <w:pStyle w:val="BodyText"/>
        <w:numPr>
          <w:ilvl w:val="3"/>
          <w:numId w:val="66"/>
        </w:numPr>
        <w:spacing w:line="360" w:lineRule="auto"/>
        <w:ind w:left="720"/>
        <w:rPr>
          <w:rStyle w:val="Hyperlink"/>
        </w:rPr>
      </w:pPr>
      <w:hyperlink r:id="rId94" w:history="1">
        <w:r w:rsidR="009A5B60">
          <w:rPr>
            <w:rStyle w:val="Hyperlink"/>
          </w:rPr>
          <w:t>https://play.google.com/store/apps/details?id=com.spoton.mobile.android</w:t>
        </w:r>
      </w:hyperlink>
    </w:p>
    <w:p w:rsidR="004723BA" w:rsidRDefault="005A0F5D" w:rsidP="005524E1">
      <w:pPr>
        <w:pStyle w:val="BodyText"/>
        <w:numPr>
          <w:ilvl w:val="3"/>
          <w:numId w:val="66"/>
        </w:numPr>
        <w:spacing w:line="360" w:lineRule="auto"/>
        <w:ind w:left="720"/>
      </w:pPr>
      <w:hyperlink r:id="rId95" w:history="1">
        <w:r w:rsidR="00A97B99">
          <w:rPr>
            <w:rStyle w:val="Hyperlink"/>
          </w:rPr>
          <w:t>https://www.spoton.com/getstarted/</w:t>
        </w:r>
      </w:hyperlink>
    </w:p>
    <w:p w:rsidR="0005631A" w:rsidRDefault="005A0F5D" w:rsidP="005524E1">
      <w:pPr>
        <w:pStyle w:val="BodyText"/>
        <w:numPr>
          <w:ilvl w:val="3"/>
          <w:numId w:val="66"/>
        </w:numPr>
        <w:spacing w:line="360" w:lineRule="auto"/>
        <w:ind w:left="720"/>
      </w:pPr>
      <w:hyperlink r:id="rId96" w:history="1">
        <w:r w:rsidR="00A97B99">
          <w:rPr>
            <w:rStyle w:val="Hyperlink"/>
          </w:rPr>
          <w:t>https://play.google.com/store/apps/details?id=com.spoton.tablet.android</w:t>
        </w:r>
      </w:hyperlink>
    </w:p>
    <w:p w:rsidR="001152D2" w:rsidRDefault="005A0F5D" w:rsidP="005524E1">
      <w:pPr>
        <w:pStyle w:val="BodyText"/>
        <w:numPr>
          <w:ilvl w:val="3"/>
          <w:numId w:val="66"/>
        </w:numPr>
        <w:spacing w:line="360" w:lineRule="auto"/>
        <w:ind w:left="720"/>
      </w:pPr>
      <w:hyperlink r:id="rId97" w:history="1">
        <w:r w:rsidR="0005631A" w:rsidRPr="00214DA6">
          <w:rPr>
            <w:rStyle w:val="Hyperlink"/>
          </w:rPr>
          <w:t>https://github.com/felixge/node-mysql/issues/431</w:t>
        </w:r>
      </w:hyperlink>
    </w:p>
    <w:p w:rsidR="0005631A" w:rsidRPr="00634612" w:rsidRDefault="005A0F5D" w:rsidP="005524E1">
      <w:pPr>
        <w:pStyle w:val="BodyText"/>
        <w:numPr>
          <w:ilvl w:val="3"/>
          <w:numId w:val="66"/>
        </w:numPr>
        <w:spacing w:line="360" w:lineRule="auto"/>
        <w:ind w:left="720"/>
        <w:rPr>
          <w:rStyle w:val="Hyperlink"/>
          <w:color w:val="auto"/>
          <w:u w:val="none"/>
        </w:rPr>
      </w:pPr>
      <w:hyperlink r:id="rId98" w:history="1">
        <w:r w:rsidR="0005631A" w:rsidRPr="00214DA6">
          <w:rPr>
            <w:rStyle w:val="Hyperlink"/>
          </w:rPr>
          <w:t>https://www.npmjs.org/package/node-schedule</w:t>
        </w:r>
      </w:hyperlink>
    </w:p>
    <w:p w:rsidR="00634612" w:rsidRPr="006F32C0" w:rsidRDefault="005A0F5D" w:rsidP="005524E1">
      <w:pPr>
        <w:pStyle w:val="BodyText"/>
        <w:numPr>
          <w:ilvl w:val="3"/>
          <w:numId w:val="66"/>
        </w:numPr>
        <w:spacing w:line="360" w:lineRule="auto"/>
        <w:ind w:left="720"/>
        <w:rPr>
          <w:rStyle w:val="Hyperlink"/>
          <w:color w:val="auto"/>
          <w:u w:val="none"/>
        </w:rPr>
      </w:pPr>
      <w:hyperlink r:id="rId99" w:history="1">
        <w:r w:rsidR="00634612" w:rsidRPr="0036536C">
          <w:rPr>
            <w:rStyle w:val="Hyperlink"/>
          </w:rPr>
          <w:t>http://www.tinhte.vn/threads/tim-hieu-nodejs-ly-do-chon-nodejs.2095222/</w:t>
        </w:r>
      </w:hyperlink>
    </w:p>
    <w:p w:rsidR="006F32C0" w:rsidRDefault="005A0F5D" w:rsidP="005524E1">
      <w:pPr>
        <w:pStyle w:val="BodyText"/>
        <w:numPr>
          <w:ilvl w:val="3"/>
          <w:numId w:val="66"/>
        </w:numPr>
        <w:ind w:left="720"/>
      </w:pPr>
      <w:hyperlink r:id="rId100" w:anchor="AuthScopes" w:history="1">
        <w:r w:rsidR="006F32C0" w:rsidRPr="00ED753E">
          <w:rPr>
            <w:rStyle w:val="Hyperlink"/>
          </w:rPr>
          <w:t>https://developers.google.com/gdata/faq#AuthScopes</w:t>
        </w:r>
      </w:hyperlink>
      <w:r w:rsidR="006F32C0">
        <w:t>.</w:t>
      </w:r>
    </w:p>
    <w:p w:rsidR="006F32C0" w:rsidRDefault="005A0F5D" w:rsidP="005524E1">
      <w:pPr>
        <w:pStyle w:val="BodyText"/>
        <w:numPr>
          <w:ilvl w:val="3"/>
          <w:numId w:val="66"/>
        </w:numPr>
        <w:spacing w:line="360" w:lineRule="auto"/>
        <w:ind w:left="720"/>
      </w:pPr>
      <w:hyperlink r:id="rId101" w:history="1">
        <w:r w:rsidR="00116AA1" w:rsidRPr="00CB1EBC">
          <w:rPr>
            <w:rStyle w:val="Hyperlink"/>
          </w:rPr>
          <w:t>https://code.google.com/p/google-api-objectivec-client/w/list</w:t>
        </w:r>
      </w:hyperlink>
    </w:p>
    <w:p w:rsidR="00116AA1" w:rsidRDefault="005A0F5D" w:rsidP="005524E1">
      <w:pPr>
        <w:pStyle w:val="BodyText"/>
        <w:numPr>
          <w:ilvl w:val="3"/>
          <w:numId w:val="66"/>
        </w:numPr>
        <w:spacing w:line="360" w:lineRule="auto"/>
        <w:ind w:left="720"/>
      </w:pPr>
      <w:hyperlink r:id="rId102" w:history="1">
        <w:r w:rsidR="00116AA1" w:rsidRPr="00CB1EBC">
          <w:rPr>
            <w:rStyle w:val="Hyperlink"/>
          </w:rPr>
          <w:t>http://paz-labs.com/importing-google-api-objectivec-cllient-to-xcode-4-5/</w:t>
        </w:r>
      </w:hyperlink>
    </w:p>
    <w:p w:rsidR="00116AA1" w:rsidRPr="00084525" w:rsidRDefault="005A0F5D" w:rsidP="005524E1">
      <w:pPr>
        <w:pStyle w:val="BodyText"/>
        <w:numPr>
          <w:ilvl w:val="3"/>
          <w:numId w:val="66"/>
        </w:numPr>
        <w:spacing w:line="360" w:lineRule="auto"/>
        <w:ind w:left="720"/>
        <w:rPr>
          <w:rStyle w:val="Hyperlink"/>
          <w:color w:val="auto"/>
          <w:u w:val="none"/>
        </w:rPr>
      </w:pPr>
      <w:hyperlink r:id="rId103" w:history="1">
        <w:r w:rsidR="00116AA1" w:rsidRPr="00CB1EBC">
          <w:rPr>
            <w:rStyle w:val="Hyperlink"/>
          </w:rPr>
          <w:t>http://ioswithshwet.blogspot.com/2012/08/google-drive-integration-in-ios-apps.html</w:t>
        </w:r>
      </w:hyperlink>
    </w:p>
    <w:p w:rsidR="00634612" w:rsidRDefault="005A0F5D" w:rsidP="005524E1">
      <w:pPr>
        <w:pStyle w:val="BodyText"/>
        <w:numPr>
          <w:ilvl w:val="3"/>
          <w:numId w:val="66"/>
        </w:numPr>
        <w:spacing w:line="360" w:lineRule="auto"/>
        <w:ind w:left="720"/>
      </w:pPr>
      <w:hyperlink r:id="rId104" w:history="1">
        <w:r w:rsidR="00084525" w:rsidRPr="00AD72D9">
          <w:rPr>
            <w:rStyle w:val="Hyperlink"/>
          </w:rPr>
          <w:t>http://stackoverflow.com/</w:t>
        </w:r>
      </w:hyperlink>
    </w:p>
    <w:p w:rsidR="00E20EC0" w:rsidRDefault="000010C0" w:rsidP="003822BD">
      <w:pPr>
        <w:pStyle w:val="Heading1"/>
        <w:numPr>
          <w:ilvl w:val="0"/>
          <w:numId w:val="0"/>
        </w:numPr>
        <w:ind w:left="431"/>
        <w:jc w:val="center"/>
        <w:rPr>
          <w:sz w:val="40"/>
        </w:rPr>
      </w:pPr>
      <w:r>
        <w:br w:type="page"/>
      </w:r>
      <w:bookmarkStart w:id="1650" w:name="_Toc422262670"/>
      <w:r w:rsidR="003822BD" w:rsidRPr="003822BD">
        <w:rPr>
          <w:sz w:val="40"/>
        </w:rPr>
        <w:lastRenderedPageBreak/>
        <w:t>PHỤ LỤC</w:t>
      </w:r>
      <w:bookmarkEnd w:id="1650"/>
    </w:p>
    <w:p w:rsidR="003822BD" w:rsidRDefault="003822BD" w:rsidP="008E784D">
      <w:pPr>
        <w:pStyle w:val="BodyText"/>
        <w:outlineLvl w:val="1"/>
        <w:rPr>
          <w:b/>
        </w:rPr>
      </w:pPr>
      <w:bookmarkStart w:id="1651" w:name="_Toc422262671"/>
      <w:r w:rsidRPr="008E784D">
        <w:rPr>
          <w:b/>
        </w:rPr>
        <w:t xml:space="preserve">A. Đặc tả Usecase </w:t>
      </w:r>
      <w:r w:rsidR="00E24099">
        <w:rPr>
          <w:b/>
        </w:rPr>
        <w:t>của ứng dụng Client cho chủ cửa hàng</w:t>
      </w:r>
      <w:bookmarkEnd w:id="1651"/>
    </w:p>
    <w:p w:rsidR="00634612" w:rsidRDefault="000D146A" w:rsidP="00FE4AAA">
      <w:pPr>
        <w:pStyle w:val="Chun"/>
        <w:rPr>
          <w:b/>
        </w:rPr>
      </w:pPr>
      <w:r w:rsidRPr="00FE4AAA">
        <w:rPr>
          <w:b/>
        </w:rPr>
        <w:t xml:space="preserve">1. </w:t>
      </w:r>
      <w:r w:rsidR="00FE4AAA">
        <w:rPr>
          <w:b/>
        </w:rPr>
        <w:t>Usecase x</w:t>
      </w:r>
      <w:r w:rsidR="00FE4AAA" w:rsidRPr="00FE4AAA">
        <w:rPr>
          <w:b/>
        </w:rPr>
        <w:t>em các điểm kẹt xe trên bản đồ quanh vị trí hiện tại</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Pr="00C96E96" w:rsidRDefault="00C96E96" w:rsidP="00FE4AAA">
            <w:pPr>
              <w:pStyle w:val="Chun"/>
            </w:pPr>
            <w:r w:rsidRPr="00C96E96">
              <w:t>Tên của usecase</w:t>
            </w:r>
          </w:p>
        </w:tc>
        <w:tc>
          <w:tcPr>
            <w:tcW w:w="6908" w:type="dxa"/>
          </w:tcPr>
          <w:p w:rsidR="00C96E96" w:rsidRDefault="00C96E96" w:rsidP="00C96E96">
            <w:pPr>
              <w:pStyle w:val="Chun"/>
              <w:jc w:val="center"/>
              <w:rPr>
                <w:b/>
              </w:rPr>
            </w:pPr>
            <w:r w:rsidRPr="002F7776">
              <w:t>Xem các điểm kẹt xe trên bản đồ quanh vị trí hiện tại</w:t>
            </w:r>
          </w:p>
        </w:tc>
      </w:tr>
      <w:tr w:rsidR="00C96E96" w:rsidTr="00CA1447">
        <w:tc>
          <w:tcPr>
            <w:tcW w:w="2414" w:type="dxa"/>
          </w:tcPr>
          <w:p w:rsidR="00C96E96" w:rsidRDefault="00C96E96" w:rsidP="00FE4AAA">
            <w:pPr>
              <w:pStyle w:val="Chun"/>
              <w:rPr>
                <w:b/>
              </w:rPr>
            </w:pPr>
            <w:r w:rsidRPr="00DF1EEC">
              <w:t>Tóm tắt</w:t>
            </w:r>
          </w:p>
        </w:tc>
        <w:tc>
          <w:tcPr>
            <w:tcW w:w="6908" w:type="dxa"/>
          </w:tcPr>
          <w:p w:rsidR="00C96E96" w:rsidRDefault="00C96E96" w:rsidP="00C96E96">
            <w:pPr>
              <w:pStyle w:val="Chun"/>
              <w:keepNext/>
              <w:rPr>
                <w:b/>
              </w:rPr>
            </w:pPr>
            <w:r w:rsidRPr="0057144A">
              <w:t>Hiển thị tất cả điểm kẹt xe trên bản đồ quanh vị trí hiện tại trong bán kính qui định</w:t>
            </w:r>
          </w:p>
        </w:tc>
      </w:tr>
      <w:tr w:rsidR="00C96E96" w:rsidTr="00CA1447">
        <w:tc>
          <w:tcPr>
            <w:tcW w:w="2414" w:type="dxa"/>
          </w:tcPr>
          <w:p w:rsidR="00C96E96" w:rsidRPr="00DF1EEC" w:rsidRDefault="00C96E96" w:rsidP="00FE4AAA">
            <w:pPr>
              <w:pStyle w:val="Chun"/>
            </w:pPr>
            <w:r w:rsidRPr="00DF1EEC">
              <w:t>Dòng sự kiện</w:t>
            </w:r>
          </w:p>
        </w:tc>
        <w:tc>
          <w:tcPr>
            <w:tcW w:w="6908" w:type="dxa"/>
          </w:tcPr>
          <w:p w:rsidR="00352077" w:rsidRDefault="00352077" w:rsidP="005524E1">
            <w:pPr>
              <w:pStyle w:val="Chun"/>
              <w:keepNext/>
              <w:numPr>
                <w:ilvl w:val="0"/>
                <w:numId w:val="21"/>
              </w:numPr>
              <w:ind w:left="374"/>
            </w:pPr>
            <w:r>
              <w:t>Usecase bắt đầu khi nguời dùng bật ứng dụng</w:t>
            </w:r>
          </w:p>
          <w:p w:rsidR="00352077" w:rsidRPr="0057144A" w:rsidRDefault="00352077" w:rsidP="005524E1">
            <w:pPr>
              <w:pStyle w:val="Chun"/>
              <w:keepNext/>
              <w:numPr>
                <w:ilvl w:val="0"/>
                <w:numId w:val="21"/>
              </w:numPr>
              <w:ind w:left="374"/>
            </w:pPr>
            <w:r>
              <w:t>Hiển thị marker vị trí hiện tại và các marker điểm kẹt xe xung quanh bán kính cho trước</w:t>
            </w:r>
          </w:p>
        </w:tc>
      </w:tr>
      <w:tr w:rsidR="00C96E96" w:rsidTr="00CA1447">
        <w:tc>
          <w:tcPr>
            <w:tcW w:w="2414" w:type="dxa"/>
          </w:tcPr>
          <w:p w:rsidR="00C96E96" w:rsidRPr="00DF1EEC" w:rsidRDefault="00C96E96" w:rsidP="00FE4AAA">
            <w:pPr>
              <w:pStyle w:val="Chun"/>
            </w:pPr>
            <w:r w:rsidRPr="00DF1EEC">
              <w:t>Dòng sự kiện khác</w:t>
            </w:r>
          </w:p>
        </w:tc>
        <w:tc>
          <w:tcPr>
            <w:tcW w:w="6908" w:type="dxa"/>
          </w:tcPr>
          <w:p w:rsidR="00C96E96" w:rsidRPr="00EF5953" w:rsidRDefault="00352077" w:rsidP="00C96E96">
            <w:pPr>
              <w:pStyle w:val="Chun"/>
              <w:keepNext/>
              <w:rPr>
                <w:i/>
              </w:rPr>
            </w:pPr>
            <w:r w:rsidRPr="00EF5953">
              <w:rPr>
                <w:i/>
              </w:rPr>
              <w:t>Phát sinh lỗi</w:t>
            </w:r>
          </w:p>
          <w:p w:rsidR="00EF5953" w:rsidRDefault="00352077" w:rsidP="005524E1">
            <w:pPr>
              <w:pStyle w:val="Chun"/>
              <w:keepNext/>
              <w:numPr>
                <w:ilvl w:val="0"/>
                <w:numId w:val="21"/>
              </w:numPr>
              <w:ind w:left="374"/>
            </w:pPr>
            <w:r>
              <w:t xml:space="preserve">Nếu phát sinh lỗi trong quá trình kết nối với server sẽ </w:t>
            </w:r>
            <w:r w:rsidR="00EF5953">
              <w:t>hiện lên thông báo không thể kết nối với server</w:t>
            </w:r>
          </w:p>
          <w:p w:rsidR="00EF5953" w:rsidRPr="0057144A" w:rsidRDefault="00EF5953" w:rsidP="005524E1">
            <w:pPr>
              <w:pStyle w:val="Chun"/>
              <w:keepNext/>
              <w:numPr>
                <w:ilvl w:val="0"/>
                <w:numId w:val="21"/>
              </w:numPr>
              <w:ind w:left="374"/>
            </w:pPr>
            <w:r>
              <w:t>Nếu phát sinh lỗi trong quá trình lấy tọa độ vị trí hiện tại sẽ hiện lên thông báo không thể lấy được vị trí hiện tại</w:t>
            </w:r>
          </w:p>
        </w:tc>
      </w:tr>
      <w:tr w:rsidR="00C96E96" w:rsidTr="00CA1447">
        <w:tc>
          <w:tcPr>
            <w:tcW w:w="2414" w:type="dxa"/>
          </w:tcPr>
          <w:p w:rsidR="00C96E96" w:rsidRPr="00DF1EEC" w:rsidRDefault="00C96E96" w:rsidP="00FE4AAA">
            <w:pPr>
              <w:pStyle w:val="Chun"/>
            </w:pPr>
            <w:r w:rsidRPr="00DF1EEC">
              <w:t>Dòng sự kiện phụ</w:t>
            </w:r>
          </w:p>
        </w:tc>
        <w:tc>
          <w:tcPr>
            <w:tcW w:w="6908" w:type="dxa"/>
          </w:tcPr>
          <w:p w:rsidR="00EF5953" w:rsidRPr="00EF5953" w:rsidRDefault="00EF5953" w:rsidP="00EF5953">
            <w:pPr>
              <w:pStyle w:val="Chun"/>
              <w:keepNext/>
              <w:rPr>
                <w:i/>
              </w:rPr>
            </w:pPr>
            <w:r>
              <w:rPr>
                <w:i/>
              </w:rPr>
              <w:t>Chuyển trong tab màn hình</w:t>
            </w:r>
          </w:p>
          <w:p w:rsidR="00C96E96" w:rsidRDefault="00EF5953" w:rsidP="005524E1">
            <w:pPr>
              <w:pStyle w:val="Chun"/>
              <w:keepNext/>
              <w:numPr>
                <w:ilvl w:val="0"/>
                <w:numId w:val="21"/>
              </w:numPr>
              <w:ind w:left="374"/>
            </w:pPr>
            <w:r>
              <w:t>Cho phép chuyển qua tab báo cáo, nghe radio, cài đặt</w:t>
            </w:r>
          </w:p>
          <w:p w:rsidR="00EF5953" w:rsidRPr="00EF5953" w:rsidRDefault="00EF5953" w:rsidP="00EF5953">
            <w:pPr>
              <w:pStyle w:val="Chun"/>
              <w:keepNext/>
              <w:rPr>
                <w:i/>
              </w:rPr>
            </w:pPr>
            <w:r>
              <w:rPr>
                <w:i/>
              </w:rPr>
              <w:t>Thao tác khác trong màn hình</w:t>
            </w:r>
          </w:p>
          <w:p w:rsidR="00EF5953" w:rsidRPr="0057144A" w:rsidRDefault="00EF5953" w:rsidP="005524E1">
            <w:pPr>
              <w:pStyle w:val="Chun"/>
              <w:keepNext/>
              <w:numPr>
                <w:ilvl w:val="0"/>
                <w:numId w:val="21"/>
              </w:numPr>
              <w:ind w:left="374"/>
            </w:pPr>
            <w:r>
              <w:t>Cho phép chuyển xem các điểm kẹt xe bằng danh sách bảng, tìm điểm trên bản đồ, tìm đường đi, xem bản đồ kẹt xe thực tế ảo</w:t>
            </w:r>
            <w:r w:rsidR="00736E2E">
              <w:t>, xem thông tin kẹt xe tại một điểm</w:t>
            </w:r>
          </w:p>
        </w:tc>
      </w:tr>
      <w:tr w:rsidR="00C96E96" w:rsidTr="00CA1447">
        <w:tc>
          <w:tcPr>
            <w:tcW w:w="2414" w:type="dxa"/>
          </w:tcPr>
          <w:p w:rsidR="00C96E96" w:rsidRPr="00DF1EEC" w:rsidRDefault="00C96E96" w:rsidP="00FE4AAA">
            <w:pPr>
              <w:pStyle w:val="Chun"/>
            </w:pPr>
            <w:r w:rsidRPr="00DF1EEC">
              <w:t>Ngữ cảnh</w:t>
            </w:r>
          </w:p>
        </w:tc>
        <w:tc>
          <w:tcPr>
            <w:tcW w:w="6908" w:type="dxa"/>
          </w:tcPr>
          <w:p w:rsidR="00C96E96" w:rsidRPr="0057144A" w:rsidRDefault="005E3DFB" w:rsidP="005E3DFB">
            <w:pPr>
              <w:pStyle w:val="Chun"/>
              <w:keepNext/>
            </w:pPr>
            <w:r>
              <w:t>Bản đồ googlemaps</w:t>
            </w:r>
          </w:p>
        </w:tc>
      </w:tr>
      <w:tr w:rsidR="00C96E96" w:rsidTr="00CA1447">
        <w:tc>
          <w:tcPr>
            <w:tcW w:w="2414" w:type="dxa"/>
          </w:tcPr>
          <w:p w:rsidR="00C96E96" w:rsidRPr="00DF1EEC" w:rsidRDefault="00C96E96" w:rsidP="008B5D9B">
            <w:pPr>
              <w:pStyle w:val="Chun"/>
            </w:pPr>
            <w:r w:rsidRPr="00DF1EEC">
              <w:t>Điều kiện tiên quyết</w:t>
            </w:r>
          </w:p>
        </w:tc>
        <w:tc>
          <w:tcPr>
            <w:tcW w:w="6908" w:type="dxa"/>
          </w:tcPr>
          <w:p w:rsidR="00C96E96" w:rsidRPr="0057144A" w:rsidRDefault="00EF5953" w:rsidP="00C96E96">
            <w:pPr>
              <w:pStyle w:val="Chun"/>
              <w:keepNext/>
            </w:pPr>
            <w:r>
              <w:t>Phải kết nối wifi và cho phép lấy vị trí hiện tại của người dùng</w:t>
            </w:r>
          </w:p>
        </w:tc>
      </w:tr>
      <w:tr w:rsidR="00C96E96" w:rsidTr="00CA1447">
        <w:tc>
          <w:tcPr>
            <w:tcW w:w="2414" w:type="dxa"/>
          </w:tcPr>
          <w:p w:rsidR="00C96E96" w:rsidRPr="00DF1EEC" w:rsidRDefault="00C96E96" w:rsidP="00FE4AAA">
            <w:pPr>
              <w:pStyle w:val="Chun"/>
            </w:pPr>
            <w:r w:rsidRPr="00DF1EEC">
              <w:t>Điều kiện kết thúc</w:t>
            </w:r>
          </w:p>
        </w:tc>
        <w:tc>
          <w:tcPr>
            <w:tcW w:w="6908" w:type="dxa"/>
          </w:tcPr>
          <w:p w:rsidR="00C96E96" w:rsidRPr="005E3DFB" w:rsidRDefault="005E3DFB" w:rsidP="005524E1">
            <w:pPr>
              <w:pStyle w:val="ListParagraph"/>
              <w:numPr>
                <w:ilvl w:val="0"/>
                <w:numId w:val="76"/>
              </w:numPr>
              <w:spacing w:line="360" w:lineRule="auto"/>
              <w:rPr>
                <w:i/>
              </w:rPr>
            </w:pPr>
            <w:r w:rsidRPr="00DF1EEC">
              <w:t>Trả về gói thông tin thông báo là thành công,</w:t>
            </w:r>
            <w:r w:rsidR="005E12FB">
              <w:t xml:space="preserve"> </w:t>
            </w:r>
            <w:r w:rsidRPr="00DF1EEC">
              <w:t>thất bại hay có phát sinh lỗi</w:t>
            </w:r>
            <w:r>
              <w:t xml:space="preserve"> và trả về danh sách các điểm kẹt xe cùng thông tin chi tiết của nó</w:t>
            </w:r>
          </w:p>
        </w:tc>
      </w:tr>
      <w:tr w:rsidR="00C96E96" w:rsidTr="00CA1447">
        <w:tc>
          <w:tcPr>
            <w:tcW w:w="2414" w:type="dxa"/>
          </w:tcPr>
          <w:p w:rsidR="00C96E96" w:rsidRPr="00DF1EEC" w:rsidRDefault="00C96E96" w:rsidP="00FE4AAA">
            <w:pPr>
              <w:pStyle w:val="Chun"/>
            </w:pPr>
            <w:r w:rsidRPr="00DF1EEC">
              <w:lastRenderedPageBreak/>
              <w:t>Điểm mở rộng</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Yêu cầu đặc biệt</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Thông tin thêm</w:t>
            </w:r>
          </w:p>
        </w:tc>
        <w:tc>
          <w:tcPr>
            <w:tcW w:w="6908" w:type="dxa"/>
          </w:tcPr>
          <w:p w:rsidR="00C96E96" w:rsidRPr="0057144A" w:rsidRDefault="00C96E96" w:rsidP="00C96E96">
            <w:pPr>
              <w:pStyle w:val="Chun"/>
              <w:keepNext/>
            </w:pPr>
            <w:r w:rsidRPr="00DF1EEC">
              <w:t>Không có</w:t>
            </w:r>
          </w:p>
        </w:tc>
      </w:tr>
    </w:tbl>
    <w:p w:rsidR="00C96E96" w:rsidRPr="00C96E96" w:rsidRDefault="00C96E96" w:rsidP="00C96E96">
      <w:pPr>
        <w:pStyle w:val="Caption"/>
        <w:rPr>
          <w:b w:val="0"/>
          <w:sz w:val="26"/>
        </w:rPr>
      </w:pPr>
      <w:bookmarkStart w:id="1652" w:name="_Toc394071568"/>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C96E96">
        <w:rPr>
          <w:sz w:val="26"/>
        </w:rPr>
        <w:t xml:space="preserve"> Bảng mô tả usecase xem điểm kẹt xe trên bản đồ quanh vị trí hiện tại</w:t>
      </w:r>
      <w:bookmarkEnd w:id="1652"/>
    </w:p>
    <w:p w:rsidR="0057144A" w:rsidRDefault="0057144A" w:rsidP="0057144A">
      <w:pPr>
        <w:pStyle w:val="Chun"/>
        <w:rPr>
          <w:b/>
        </w:rPr>
      </w:pPr>
      <w:r>
        <w:rPr>
          <w:b/>
        </w:rPr>
        <w:t>2</w:t>
      </w:r>
      <w:r w:rsidRPr="00FE4AAA">
        <w:rPr>
          <w:b/>
        </w:rPr>
        <w:t xml:space="preserve">. </w:t>
      </w:r>
      <w:r w:rsidR="006F32C0">
        <w:rPr>
          <w:b/>
        </w:rPr>
        <w:t>Usecase x</w:t>
      </w:r>
      <w:r w:rsidRPr="0057144A">
        <w:rPr>
          <w:b/>
        </w:rPr>
        <w:t>em thông tin một điểm kẹt xe trên bản đồ</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Default="00C96E96" w:rsidP="0057144A">
            <w:pPr>
              <w:pStyle w:val="Chun"/>
              <w:rPr>
                <w:b/>
              </w:rPr>
            </w:pPr>
            <w:r w:rsidRPr="00C96E96">
              <w:t>Tên của usecase</w:t>
            </w:r>
          </w:p>
        </w:tc>
        <w:tc>
          <w:tcPr>
            <w:tcW w:w="6908" w:type="dxa"/>
          </w:tcPr>
          <w:p w:rsidR="00C96E96" w:rsidRDefault="00C96E96" w:rsidP="0057144A">
            <w:pPr>
              <w:pStyle w:val="Chun"/>
              <w:rPr>
                <w:b/>
              </w:rPr>
            </w:pPr>
            <w:r w:rsidRPr="0057144A">
              <w:t>Xem thông tin một điểm kẹt xe trên bản đồ</w:t>
            </w:r>
          </w:p>
        </w:tc>
      </w:tr>
      <w:tr w:rsidR="00C96E96" w:rsidTr="00CA1447">
        <w:tc>
          <w:tcPr>
            <w:tcW w:w="2414" w:type="dxa"/>
          </w:tcPr>
          <w:p w:rsidR="00C96E96" w:rsidRDefault="00C96E96" w:rsidP="0057144A">
            <w:pPr>
              <w:pStyle w:val="Chun"/>
              <w:rPr>
                <w:b/>
              </w:rPr>
            </w:pPr>
            <w:r w:rsidRPr="00DF1EEC">
              <w:t>Tóm tắt</w:t>
            </w:r>
          </w:p>
        </w:tc>
        <w:tc>
          <w:tcPr>
            <w:tcW w:w="6908" w:type="dxa"/>
          </w:tcPr>
          <w:p w:rsidR="00C96E96" w:rsidRDefault="00C96E96" w:rsidP="0057144A">
            <w:pPr>
              <w:pStyle w:val="Chun"/>
              <w:rPr>
                <w:b/>
              </w:rPr>
            </w:pPr>
            <w:r w:rsidRPr="0057144A">
              <w:t>Hiển thị thời gian, mức độ và tên đường kẹt xe</w:t>
            </w:r>
          </w:p>
        </w:tc>
      </w:tr>
      <w:tr w:rsidR="00C96E96" w:rsidTr="00CA1447">
        <w:tc>
          <w:tcPr>
            <w:tcW w:w="2414" w:type="dxa"/>
          </w:tcPr>
          <w:p w:rsidR="00C96E96" w:rsidRDefault="00C96E96" w:rsidP="0057144A">
            <w:pPr>
              <w:pStyle w:val="Chun"/>
              <w:rPr>
                <w:b/>
              </w:rPr>
            </w:pPr>
            <w:r w:rsidRPr="00DF1EEC">
              <w:t>Dòng sự kiện</w:t>
            </w:r>
          </w:p>
        </w:tc>
        <w:tc>
          <w:tcPr>
            <w:tcW w:w="6908" w:type="dxa"/>
          </w:tcPr>
          <w:p w:rsidR="00C96E96" w:rsidRDefault="00792E6F" w:rsidP="005524E1">
            <w:pPr>
              <w:pStyle w:val="Chun"/>
              <w:numPr>
                <w:ilvl w:val="0"/>
                <w:numId w:val="98"/>
              </w:numPr>
              <w:ind w:left="374"/>
            </w:pPr>
            <w:r>
              <w:t>Usecase bắt đầu khi người dùng chạy ứng dụng và đã lấy được các điểm kẹt xe trên bản đồ</w:t>
            </w:r>
          </w:p>
          <w:p w:rsidR="00792E6F" w:rsidRPr="00792E6F" w:rsidRDefault="00792E6F" w:rsidP="005524E1">
            <w:pPr>
              <w:pStyle w:val="Chun"/>
              <w:numPr>
                <w:ilvl w:val="0"/>
                <w:numId w:val="98"/>
              </w:numPr>
              <w:ind w:left="374"/>
            </w:pPr>
            <w:r>
              <w:t>Sau đó người dùng nhấp vào một điểm kẹt xe sẽ hiển thị thông tin thời gian, mức độ và tên đường kẹt xe</w:t>
            </w:r>
          </w:p>
        </w:tc>
      </w:tr>
      <w:tr w:rsidR="00C96E96" w:rsidTr="00CA1447">
        <w:tc>
          <w:tcPr>
            <w:tcW w:w="2414" w:type="dxa"/>
          </w:tcPr>
          <w:p w:rsidR="00C96E96" w:rsidRDefault="00C96E96" w:rsidP="0057144A">
            <w:pPr>
              <w:pStyle w:val="Chun"/>
              <w:rPr>
                <w:b/>
              </w:rPr>
            </w:pPr>
            <w:r w:rsidRPr="00DF1EEC">
              <w:t>Dòng sự kiện khác</w:t>
            </w:r>
          </w:p>
        </w:tc>
        <w:tc>
          <w:tcPr>
            <w:tcW w:w="6908" w:type="dxa"/>
          </w:tcPr>
          <w:p w:rsidR="00C96E96" w:rsidRPr="00792E6F" w:rsidRDefault="00792E6F" w:rsidP="0057144A">
            <w:pPr>
              <w:pStyle w:val="Chun"/>
            </w:pPr>
            <w:r>
              <w:t>Không có</w:t>
            </w:r>
          </w:p>
        </w:tc>
      </w:tr>
      <w:tr w:rsidR="00792E6F" w:rsidTr="00CA1447">
        <w:tc>
          <w:tcPr>
            <w:tcW w:w="2414" w:type="dxa"/>
          </w:tcPr>
          <w:p w:rsidR="00792E6F" w:rsidRDefault="00792E6F" w:rsidP="0057144A">
            <w:pPr>
              <w:pStyle w:val="Chun"/>
              <w:rPr>
                <w:b/>
              </w:rPr>
            </w:pPr>
            <w:r w:rsidRPr="00DF1EEC">
              <w:t>Dòng sự kiện phụ</w:t>
            </w:r>
          </w:p>
        </w:tc>
        <w:tc>
          <w:tcPr>
            <w:tcW w:w="6908" w:type="dxa"/>
          </w:tcPr>
          <w:p w:rsidR="00792E6F" w:rsidRPr="00EF5953" w:rsidRDefault="00792E6F" w:rsidP="00736E2E">
            <w:pPr>
              <w:pStyle w:val="Chun"/>
              <w:keepNext/>
              <w:rPr>
                <w:i/>
              </w:rPr>
            </w:pPr>
            <w:r>
              <w:rPr>
                <w:i/>
              </w:rPr>
              <w:t>Chuyển trong tab màn hình</w:t>
            </w:r>
          </w:p>
          <w:p w:rsidR="00792E6F" w:rsidRDefault="00792E6F" w:rsidP="005524E1">
            <w:pPr>
              <w:pStyle w:val="Chun"/>
              <w:keepNext/>
              <w:numPr>
                <w:ilvl w:val="0"/>
                <w:numId w:val="21"/>
              </w:numPr>
              <w:ind w:left="374"/>
            </w:pPr>
            <w:r>
              <w:t>Cho phép chuyển qua tab báo cáo, nghe radio, cài đặt</w:t>
            </w:r>
          </w:p>
          <w:p w:rsidR="00792E6F" w:rsidRPr="00EF5953" w:rsidRDefault="00792E6F" w:rsidP="00736E2E">
            <w:pPr>
              <w:pStyle w:val="Chun"/>
              <w:keepNext/>
              <w:rPr>
                <w:i/>
              </w:rPr>
            </w:pPr>
            <w:r>
              <w:rPr>
                <w:i/>
              </w:rPr>
              <w:t>Thao tác khác trong màn hình</w:t>
            </w:r>
          </w:p>
          <w:p w:rsidR="00792E6F" w:rsidRDefault="00792E6F" w:rsidP="0057144A">
            <w:pPr>
              <w:pStyle w:val="Chun"/>
            </w:pPr>
            <w:r>
              <w:t>Cho phép chuyển xem các điểm kẹt xe bằng danh sách bảng, tìm điểm trên bản đồ, tìm đường đi, xem bản đồ kẹt xe thực tế ảo</w:t>
            </w:r>
          </w:p>
          <w:p w:rsidR="00736E2E" w:rsidRDefault="00736E2E" w:rsidP="0057144A">
            <w:pPr>
              <w:pStyle w:val="Chun"/>
              <w:rPr>
                <w:b/>
              </w:rPr>
            </w:pPr>
            <w:r>
              <w:t>Cho phép nhấp vào điểm kẹt xe khác và tắt bảng thông tin kẹt xe cũ</w:t>
            </w:r>
          </w:p>
        </w:tc>
      </w:tr>
      <w:tr w:rsidR="00792E6F" w:rsidTr="00CA1447">
        <w:tc>
          <w:tcPr>
            <w:tcW w:w="2414" w:type="dxa"/>
          </w:tcPr>
          <w:p w:rsidR="00792E6F" w:rsidRDefault="00792E6F" w:rsidP="0057144A">
            <w:pPr>
              <w:pStyle w:val="Chun"/>
              <w:rPr>
                <w:b/>
              </w:rPr>
            </w:pPr>
            <w:r w:rsidRPr="00DF1EEC">
              <w:t>Ngữ cảnh</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Điều kiện tiên quyết</w:t>
            </w:r>
          </w:p>
        </w:tc>
        <w:tc>
          <w:tcPr>
            <w:tcW w:w="6908" w:type="dxa"/>
          </w:tcPr>
          <w:p w:rsidR="00792E6F" w:rsidRPr="00736E2E" w:rsidRDefault="00736E2E" w:rsidP="0057144A">
            <w:pPr>
              <w:pStyle w:val="Chun"/>
            </w:pPr>
            <w:r>
              <w:t>Người dùng phải chạy ứng dụng và phải load tất cả các điểm kẹt xe trên bản đồ</w:t>
            </w:r>
          </w:p>
        </w:tc>
      </w:tr>
      <w:tr w:rsidR="00792E6F" w:rsidTr="00CA1447">
        <w:tc>
          <w:tcPr>
            <w:tcW w:w="2414" w:type="dxa"/>
          </w:tcPr>
          <w:p w:rsidR="00792E6F" w:rsidRDefault="00792E6F" w:rsidP="0057144A">
            <w:pPr>
              <w:pStyle w:val="Chun"/>
              <w:rPr>
                <w:b/>
              </w:rPr>
            </w:pPr>
            <w:r w:rsidRPr="00DF1EEC">
              <w:t>Điều kiện kết thúc</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Điểm mở rộng</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t>Yêu cầu đặc biệt</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lastRenderedPageBreak/>
              <w:t>Thông tin thêm</w:t>
            </w:r>
          </w:p>
        </w:tc>
        <w:tc>
          <w:tcPr>
            <w:tcW w:w="6908" w:type="dxa"/>
          </w:tcPr>
          <w:p w:rsidR="00792E6F" w:rsidRDefault="00792E6F" w:rsidP="0057144A">
            <w:pPr>
              <w:pStyle w:val="Chun"/>
              <w:rPr>
                <w:b/>
              </w:rPr>
            </w:pPr>
            <w:r w:rsidRPr="00DF1EEC">
              <w:t>Không có</w:t>
            </w:r>
          </w:p>
        </w:tc>
      </w:tr>
    </w:tbl>
    <w:p w:rsidR="00C96E96" w:rsidRPr="00C96E96" w:rsidRDefault="00C96E96" w:rsidP="00C96E96">
      <w:pPr>
        <w:pStyle w:val="Caption"/>
        <w:rPr>
          <w:b w:val="0"/>
          <w:sz w:val="26"/>
        </w:rPr>
      </w:pPr>
      <w:bookmarkStart w:id="1653" w:name="_Toc394071569"/>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C96E96">
        <w:rPr>
          <w:sz w:val="26"/>
        </w:rPr>
        <w:t xml:space="preserve"> Bảng đặc tả usecase xem thông tin một điểm kẹt xe trên bản đồ</w:t>
      </w:r>
      <w:bookmarkEnd w:id="1653"/>
    </w:p>
    <w:p w:rsidR="0057144A" w:rsidRDefault="0057144A" w:rsidP="0057144A">
      <w:pPr>
        <w:pStyle w:val="Chun"/>
        <w:rPr>
          <w:b/>
        </w:rPr>
      </w:pPr>
      <w:r>
        <w:rPr>
          <w:b/>
        </w:rPr>
        <w:t>3</w:t>
      </w:r>
      <w:r w:rsidRPr="00FE4AAA">
        <w:rPr>
          <w:b/>
        </w:rPr>
        <w:t xml:space="preserve">. </w:t>
      </w:r>
      <w:r w:rsidR="006F32C0">
        <w:rPr>
          <w:b/>
        </w:rPr>
        <w:t>Usecase x</w:t>
      </w:r>
      <w:r w:rsidRPr="0057144A">
        <w:rPr>
          <w:b/>
        </w:rPr>
        <w:t>em thông tin chi tiết một điểm kẹt xe</w:t>
      </w:r>
    </w:p>
    <w:tbl>
      <w:tblPr>
        <w:tblStyle w:val="TableGrid"/>
        <w:tblW w:w="9322" w:type="dxa"/>
        <w:tblLook w:val="04A0" w:firstRow="1" w:lastRow="0" w:firstColumn="1" w:lastColumn="0" w:noHBand="0" w:noVBand="1"/>
      </w:tblPr>
      <w:tblGrid>
        <w:gridCol w:w="2471"/>
        <w:gridCol w:w="6851"/>
      </w:tblGrid>
      <w:tr w:rsidR="00C96E96" w:rsidTr="00CA1447">
        <w:tc>
          <w:tcPr>
            <w:tcW w:w="2471" w:type="dxa"/>
          </w:tcPr>
          <w:p w:rsidR="00C96E96" w:rsidRDefault="00C96E96" w:rsidP="0057144A">
            <w:pPr>
              <w:pStyle w:val="Chun"/>
              <w:rPr>
                <w:b/>
              </w:rPr>
            </w:pPr>
            <w:r w:rsidRPr="00C96E96">
              <w:t>Tên của usecase</w:t>
            </w:r>
          </w:p>
        </w:tc>
        <w:tc>
          <w:tcPr>
            <w:tcW w:w="6851" w:type="dxa"/>
          </w:tcPr>
          <w:p w:rsidR="00C96E96" w:rsidRDefault="00C96E96" w:rsidP="0057144A">
            <w:pPr>
              <w:pStyle w:val="Chun"/>
              <w:rPr>
                <w:b/>
              </w:rPr>
            </w:pPr>
            <w:r w:rsidRPr="007C77F2">
              <w:t>Xem thông tin chi tiết một điểm kẹt xe</w:t>
            </w:r>
          </w:p>
        </w:tc>
      </w:tr>
      <w:tr w:rsidR="00C96E96" w:rsidTr="00CA1447">
        <w:tc>
          <w:tcPr>
            <w:tcW w:w="2471" w:type="dxa"/>
          </w:tcPr>
          <w:p w:rsidR="00C96E96" w:rsidRDefault="00C96E96" w:rsidP="0057144A">
            <w:pPr>
              <w:pStyle w:val="Chun"/>
              <w:rPr>
                <w:b/>
              </w:rPr>
            </w:pPr>
            <w:r w:rsidRPr="00DF1EEC">
              <w:t>Tóm tắt</w:t>
            </w:r>
          </w:p>
        </w:tc>
        <w:tc>
          <w:tcPr>
            <w:tcW w:w="6851" w:type="dxa"/>
          </w:tcPr>
          <w:p w:rsidR="00C96E96" w:rsidRDefault="00C96E96" w:rsidP="0057144A">
            <w:pPr>
              <w:pStyle w:val="Chun"/>
              <w:rPr>
                <w:b/>
              </w:rPr>
            </w:pPr>
            <w:r w:rsidRPr="007C77F2">
              <w:t>Hiển thị thời gian, ghi chú, các thông tin đa phương tiện về điểm kẹt xe</w:t>
            </w:r>
          </w:p>
        </w:tc>
      </w:tr>
      <w:tr w:rsidR="00C96E96" w:rsidTr="00CA1447">
        <w:tc>
          <w:tcPr>
            <w:tcW w:w="2471" w:type="dxa"/>
          </w:tcPr>
          <w:p w:rsidR="00C96E96" w:rsidRDefault="00C96E96" w:rsidP="0057144A">
            <w:pPr>
              <w:pStyle w:val="Chun"/>
              <w:rPr>
                <w:b/>
              </w:rPr>
            </w:pPr>
            <w:r w:rsidRPr="00DF1EEC">
              <w:t>Dòng sự kiện</w:t>
            </w:r>
          </w:p>
        </w:tc>
        <w:tc>
          <w:tcPr>
            <w:tcW w:w="6851" w:type="dxa"/>
          </w:tcPr>
          <w:p w:rsidR="00736E2E" w:rsidRPr="00736E2E" w:rsidRDefault="00736E2E" w:rsidP="005524E1">
            <w:pPr>
              <w:pStyle w:val="Chun"/>
              <w:numPr>
                <w:ilvl w:val="0"/>
                <w:numId w:val="98"/>
              </w:numPr>
              <w:ind w:left="374"/>
              <w:rPr>
                <w:b/>
              </w:rPr>
            </w:pPr>
            <w:r>
              <w:t>Usecase bắt đầu khi người dùng chạy ứng dụng, đã lấy được các điểm kẹt xe trên bản đồ và nhấp vào một điểm kẹt xe trên bản đồ</w:t>
            </w:r>
          </w:p>
          <w:p w:rsidR="00C96E96" w:rsidRPr="00736E2E" w:rsidRDefault="00736E2E" w:rsidP="005524E1">
            <w:pPr>
              <w:pStyle w:val="Chun"/>
              <w:numPr>
                <w:ilvl w:val="0"/>
                <w:numId w:val="98"/>
              </w:numPr>
              <w:ind w:left="374"/>
              <w:rPr>
                <w:b/>
              </w:rPr>
            </w:pPr>
            <w:r>
              <w:t>Sau đó người dùng nhấp vào bảng thông tin hiện lên của điểm kẹt xe đ</w:t>
            </w:r>
            <w:r w:rsidR="005E3DFB">
              <w:t>ó</w:t>
            </w:r>
          </w:p>
          <w:p w:rsidR="00736E2E" w:rsidRDefault="00736E2E" w:rsidP="005524E1">
            <w:pPr>
              <w:pStyle w:val="Chun"/>
              <w:numPr>
                <w:ilvl w:val="0"/>
                <w:numId w:val="98"/>
              </w:numPr>
              <w:ind w:left="374"/>
              <w:rPr>
                <w:b/>
              </w:rPr>
            </w:pPr>
            <w:r>
              <w:t>Chuyển sang một màn hình mới hiển thị các thông tin của điểm kẹt xe đó : thời gian, địa điểm, tên đường, hình ảnh, âm thanh, video, ghi chú.</w:t>
            </w:r>
          </w:p>
        </w:tc>
      </w:tr>
      <w:tr w:rsidR="00C96E96" w:rsidTr="00CA1447">
        <w:tc>
          <w:tcPr>
            <w:tcW w:w="2471" w:type="dxa"/>
          </w:tcPr>
          <w:p w:rsidR="00C96E96" w:rsidRDefault="00C96E96" w:rsidP="0057144A">
            <w:pPr>
              <w:pStyle w:val="Chun"/>
              <w:rPr>
                <w:b/>
              </w:rPr>
            </w:pPr>
            <w:r w:rsidRPr="00DF1EEC">
              <w:t>Dòng sự kiện khác</w:t>
            </w:r>
          </w:p>
        </w:tc>
        <w:tc>
          <w:tcPr>
            <w:tcW w:w="6851" w:type="dxa"/>
          </w:tcPr>
          <w:p w:rsidR="00C96E96" w:rsidRPr="00736E2E" w:rsidRDefault="00736E2E" w:rsidP="0057144A">
            <w:pPr>
              <w:pStyle w:val="Chun"/>
            </w:pPr>
            <w:r>
              <w:t>Không có</w:t>
            </w:r>
          </w:p>
        </w:tc>
      </w:tr>
      <w:tr w:rsidR="00C96E96" w:rsidTr="00CA1447">
        <w:tc>
          <w:tcPr>
            <w:tcW w:w="2471" w:type="dxa"/>
          </w:tcPr>
          <w:p w:rsidR="00C96E96" w:rsidRDefault="00C96E96" w:rsidP="0057144A">
            <w:pPr>
              <w:pStyle w:val="Chun"/>
              <w:rPr>
                <w:b/>
              </w:rPr>
            </w:pPr>
            <w:r w:rsidRPr="00DF1EEC">
              <w:t>Dòng sự kiện phụ</w:t>
            </w:r>
          </w:p>
        </w:tc>
        <w:tc>
          <w:tcPr>
            <w:tcW w:w="6851" w:type="dxa"/>
          </w:tcPr>
          <w:p w:rsidR="00736E2E" w:rsidRPr="00EF5953" w:rsidRDefault="00736E2E" w:rsidP="00736E2E">
            <w:pPr>
              <w:pStyle w:val="Chun"/>
              <w:keepNext/>
              <w:rPr>
                <w:i/>
              </w:rPr>
            </w:pPr>
            <w:r>
              <w:rPr>
                <w:i/>
              </w:rPr>
              <w:t>Chuyển trong tab màn hình</w:t>
            </w:r>
          </w:p>
          <w:p w:rsidR="00736E2E" w:rsidRDefault="00736E2E" w:rsidP="005524E1">
            <w:pPr>
              <w:pStyle w:val="Chun"/>
              <w:keepNext/>
              <w:numPr>
                <w:ilvl w:val="0"/>
                <w:numId w:val="21"/>
              </w:numPr>
              <w:ind w:left="374"/>
            </w:pPr>
            <w:r>
              <w:t>Cho phép chuyển qua tab báo cáo, nghe radio, cài đặt</w:t>
            </w:r>
          </w:p>
          <w:p w:rsidR="00736E2E" w:rsidRDefault="00736E2E" w:rsidP="00736E2E">
            <w:pPr>
              <w:pStyle w:val="Chun"/>
              <w:keepNext/>
              <w:rPr>
                <w:i/>
              </w:rPr>
            </w:pPr>
            <w:r>
              <w:rPr>
                <w:i/>
              </w:rPr>
              <w:t>Thao tác khác trong màn hình</w:t>
            </w:r>
          </w:p>
          <w:p w:rsidR="00736E2E" w:rsidRPr="00736E2E" w:rsidRDefault="00736E2E" w:rsidP="00736E2E">
            <w:pPr>
              <w:pStyle w:val="Chun"/>
              <w:keepNext/>
            </w:pPr>
            <w:r>
              <w:t xml:space="preserve">Cho phép trở về màn hình xem các </w:t>
            </w:r>
            <w:r w:rsidR="005E3DFB">
              <w:t>điểm</w:t>
            </w:r>
            <w:r>
              <w:t xml:space="preserve"> kẹt xe trên bản đồ</w:t>
            </w:r>
          </w:p>
          <w:p w:rsidR="00C96E96" w:rsidRPr="00736E2E" w:rsidRDefault="00736E2E" w:rsidP="00736E2E">
            <w:pPr>
              <w:pStyle w:val="Chun"/>
            </w:pPr>
            <w:r>
              <w:t>Cho phép chia sẻ tin kẹt xe lên mạng xã hội, báo cáo tin kẹt xe sai phạm</w:t>
            </w:r>
          </w:p>
        </w:tc>
      </w:tr>
      <w:tr w:rsidR="00C96E96" w:rsidTr="00CA1447">
        <w:tc>
          <w:tcPr>
            <w:tcW w:w="2471" w:type="dxa"/>
          </w:tcPr>
          <w:p w:rsidR="00C96E96" w:rsidRDefault="00C96E96" w:rsidP="0057144A">
            <w:pPr>
              <w:pStyle w:val="Chun"/>
              <w:rPr>
                <w:b/>
              </w:rPr>
            </w:pPr>
            <w:r w:rsidRPr="00DF1EEC">
              <w:t>Ngữ cảnh</w:t>
            </w:r>
          </w:p>
        </w:tc>
        <w:tc>
          <w:tcPr>
            <w:tcW w:w="6851" w:type="dxa"/>
          </w:tcPr>
          <w:p w:rsidR="00C96E96" w:rsidRPr="00736E2E" w:rsidRDefault="00736E2E" w:rsidP="0057144A">
            <w:pPr>
              <w:pStyle w:val="Chun"/>
            </w:pPr>
            <w:r w:rsidRPr="00736E2E">
              <w:t>Không có</w:t>
            </w:r>
          </w:p>
        </w:tc>
      </w:tr>
      <w:tr w:rsidR="00C96E96" w:rsidTr="00CA1447">
        <w:tc>
          <w:tcPr>
            <w:tcW w:w="2471" w:type="dxa"/>
          </w:tcPr>
          <w:p w:rsidR="00C96E96" w:rsidRDefault="00C96E96" w:rsidP="0057144A">
            <w:pPr>
              <w:pStyle w:val="Chun"/>
              <w:rPr>
                <w:b/>
              </w:rPr>
            </w:pPr>
            <w:r w:rsidRPr="00DF1EEC">
              <w:t>Điều kiện tiên quyết</w:t>
            </w:r>
          </w:p>
        </w:tc>
        <w:tc>
          <w:tcPr>
            <w:tcW w:w="6851" w:type="dxa"/>
          </w:tcPr>
          <w:p w:rsidR="00C96E96" w:rsidRPr="00736E2E" w:rsidRDefault="00736E2E" w:rsidP="0057144A">
            <w:pPr>
              <w:pStyle w:val="Chun"/>
            </w:pPr>
            <w:r>
              <w:t xml:space="preserve">Người dùng phải chạy ứng dụng và </w:t>
            </w:r>
            <w:r w:rsidR="005E3DFB">
              <w:t>nhấp vào bảng thông tin chi tiết của một điểm kẹt xe</w:t>
            </w:r>
          </w:p>
        </w:tc>
      </w:tr>
      <w:tr w:rsidR="00C96E96" w:rsidTr="00CA1447">
        <w:tc>
          <w:tcPr>
            <w:tcW w:w="2471" w:type="dxa"/>
          </w:tcPr>
          <w:p w:rsidR="00C96E96" w:rsidRDefault="00C96E96" w:rsidP="0057144A">
            <w:pPr>
              <w:pStyle w:val="Chun"/>
              <w:rPr>
                <w:b/>
              </w:rPr>
            </w:pPr>
            <w:r w:rsidRPr="00DF1EEC">
              <w:t>Điều kiện kết thúc</w:t>
            </w:r>
          </w:p>
        </w:tc>
        <w:tc>
          <w:tcPr>
            <w:tcW w:w="6851" w:type="dxa"/>
          </w:tcPr>
          <w:p w:rsidR="00C96E96" w:rsidRPr="00736E2E" w:rsidRDefault="005E3DFB" w:rsidP="0057144A">
            <w:pPr>
              <w:pStyle w:val="Chun"/>
            </w:pPr>
            <w:r>
              <w:t>Không có</w:t>
            </w:r>
          </w:p>
        </w:tc>
      </w:tr>
      <w:tr w:rsidR="00C96E96" w:rsidTr="00CA1447">
        <w:tc>
          <w:tcPr>
            <w:tcW w:w="2471" w:type="dxa"/>
          </w:tcPr>
          <w:p w:rsidR="00C96E96" w:rsidRDefault="00C96E96" w:rsidP="0057144A">
            <w:pPr>
              <w:pStyle w:val="Chun"/>
              <w:rPr>
                <w:b/>
              </w:rPr>
            </w:pPr>
            <w:r w:rsidRPr="00DF1EEC">
              <w:t>Điểm mở rộng</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lastRenderedPageBreak/>
              <w:t>Yêu cầu đặc biệt</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t>Thông tin thêm</w:t>
            </w:r>
          </w:p>
        </w:tc>
        <w:tc>
          <w:tcPr>
            <w:tcW w:w="6851" w:type="dxa"/>
          </w:tcPr>
          <w:p w:rsidR="00C96E96" w:rsidRDefault="00C96E96" w:rsidP="00C96E96">
            <w:pPr>
              <w:pStyle w:val="Chun"/>
              <w:keepNext/>
              <w:rPr>
                <w:b/>
              </w:rPr>
            </w:pPr>
            <w:r w:rsidRPr="00DF1EEC">
              <w:t>Không có</w:t>
            </w:r>
          </w:p>
        </w:tc>
      </w:tr>
    </w:tbl>
    <w:p w:rsidR="00C96E96" w:rsidRPr="00C96E96" w:rsidRDefault="00C96E96" w:rsidP="00C96E96">
      <w:pPr>
        <w:pStyle w:val="Caption"/>
        <w:rPr>
          <w:b w:val="0"/>
          <w:sz w:val="26"/>
        </w:rPr>
      </w:pPr>
      <w:bookmarkStart w:id="1654" w:name="_Toc394071570"/>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C96E96">
        <w:rPr>
          <w:sz w:val="26"/>
        </w:rPr>
        <w:t xml:space="preserve"> Bảng đặc tả usecase xem thông tin chi tiết một điểm kẹt xe</w:t>
      </w:r>
      <w:bookmarkEnd w:id="1654"/>
    </w:p>
    <w:p w:rsidR="0057144A" w:rsidRDefault="007C77F2" w:rsidP="0057144A">
      <w:pPr>
        <w:pStyle w:val="Chun"/>
        <w:rPr>
          <w:b/>
        </w:rPr>
      </w:pPr>
      <w:r>
        <w:rPr>
          <w:b/>
        </w:rPr>
        <w:t>4</w:t>
      </w:r>
      <w:r w:rsidR="0057144A" w:rsidRPr="00FE4AAA">
        <w:rPr>
          <w:b/>
        </w:rPr>
        <w:t xml:space="preserve">. </w:t>
      </w:r>
      <w:r w:rsidR="006F32C0">
        <w:rPr>
          <w:b/>
        </w:rPr>
        <w:t>Usecase c</w:t>
      </w:r>
      <w:r w:rsidRPr="007C77F2">
        <w:rPr>
          <w:b/>
        </w:rPr>
        <w:t>hia sẻ lên mạng xã hội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Chia sẻ lên mạng xã hội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Post lên tường của facebook, twitter …</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3DFB" w:rsidRPr="00736E2E" w:rsidRDefault="005E3DFB" w:rsidP="005524E1">
            <w:pPr>
              <w:pStyle w:val="Chun"/>
              <w:numPr>
                <w:ilvl w:val="0"/>
                <w:numId w:val="98"/>
              </w:numPr>
              <w:ind w:left="374"/>
              <w:rPr>
                <w:b/>
              </w:rPr>
            </w:pPr>
            <w:r>
              <w:t>Usecase bắt đầu khi người dùng chạy ứng dụng, và đang trong màn hình xem thông tin chi tiết của một điểm kẹt xe</w:t>
            </w:r>
          </w:p>
          <w:p w:rsidR="005E3DFB" w:rsidRPr="005E3DFB" w:rsidRDefault="005E3DFB" w:rsidP="005524E1">
            <w:pPr>
              <w:pStyle w:val="Chun"/>
              <w:numPr>
                <w:ilvl w:val="0"/>
                <w:numId w:val="98"/>
              </w:numPr>
              <w:ind w:left="374"/>
              <w:rPr>
                <w:b/>
              </w:rPr>
            </w:pPr>
            <w:r>
              <w:t>Sau đó người dùng nhấp vào nút share ở góc phải trên của màn hình</w:t>
            </w:r>
          </w:p>
          <w:p w:rsidR="008F1BE7" w:rsidRPr="00F076ED" w:rsidRDefault="005E3DFB" w:rsidP="005524E1">
            <w:pPr>
              <w:pStyle w:val="Chun"/>
              <w:numPr>
                <w:ilvl w:val="0"/>
                <w:numId w:val="98"/>
              </w:numPr>
              <w:ind w:left="374"/>
              <w:rPr>
                <w:b/>
              </w:rPr>
            </w:pPr>
            <w:r>
              <w:t>Hiện lên một màn hình pop-up để chia sẻ tin kẹt xe lên facebook, twitter…</w:t>
            </w:r>
          </w:p>
          <w:p w:rsidR="00F076ED" w:rsidRDefault="00F076ED" w:rsidP="005524E1">
            <w:pPr>
              <w:pStyle w:val="Chun"/>
              <w:numPr>
                <w:ilvl w:val="0"/>
                <w:numId w:val="98"/>
              </w:numPr>
              <w:ind w:left="374"/>
              <w:rPr>
                <w:b/>
              </w:rPr>
            </w:pPr>
            <w:r>
              <w:t>Sau khi ấn gửi sẽ post lên tường của mạng xã hội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5E3DFB" w:rsidRPr="00EF5953" w:rsidRDefault="005E3DFB" w:rsidP="005E3DFB">
            <w:pPr>
              <w:pStyle w:val="Chun"/>
              <w:keepNext/>
              <w:rPr>
                <w:i/>
              </w:rPr>
            </w:pPr>
            <w:r w:rsidRPr="00EF5953">
              <w:rPr>
                <w:i/>
              </w:rPr>
              <w:t>Phát sinh lỗi</w:t>
            </w:r>
          </w:p>
          <w:p w:rsidR="008F1BE7" w:rsidRPr="005E3DFB" w:rsidRDefault="005E3DFB" w:rsidP="005524E1">
            <w:pPr>
              <w:pStyle w:val="Chun"/>
              <w:keepNext/>
              <w:numPr>
                <w:ilvl w:val="0"/>
                <w:numId w:val="21"/>
              </w:numPr>
              <w:ind w:left="374"/>
            </w:pPr>
            <w:r>
              <w:t>Nếu phát sinh lỗi trong quá trình chia sẻ lên mạng xã hội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5E3DFB" w:rsidRPr="00EF5953" w:rsidRDefault="005E3DFB" w:rsidP="005E3DFB">
            <w:pPr>
              <w:pStyle w:val="Chun"/>
              <w:keepNext/>
              <w:rPr>
                <w:i/>
              </w:rPr>
            </w:pPr>
            <w:r>
              <w:rPr>
                <w:i/>
              </w:rPr>
              <w:t>Chuyển trong tab màn hình</w:t>
            </w:r>
          </w:p>
          <w:p w:rsidR="005E3DFB" w:rsidRDefault="005E3DFB" w:rsidP="005524E1">
            <w:pPr>
              <w:pStyle w:val="Chun"/>
              <w:keepNext/>
              <w:numPr>
                <w:ilvl w:val="0"/>
                <w:numId w:val="21"/>
              </w:numPr>
              <w:ind w:left="374"/>
            </w:pPr>
            <w:r>
              <w:t>Cho phép chuyển qua tab báo cáo, nghe radio, cài đặt</w:t>
            </w:r>
          </w:p>
          <w:p w:rsidR="005E3DFB" w:rsidRDefault="005E3DFB" w:rsidP="005E3DFB">
            <w:pPr>
              <w:pStyle w:val="Chun"/>
              <w:keepNext/>
              <w:rPr>
                <w:i/>
              </w:rPr>
            </w:pPr>
            <w:r>
              <w:rPr>
                <w:i/>
              </w:rPr>
              <w:t>Thao tác khác trong màn hình</w:t>
            </w:r>
          </w:p>
          <w:p w:rsidR="008F1BE7" w:rsidRPr="005E3DFB" w:rsidRDefault="005E3DFB" w:rsidP="005E3DFB">
            <w:pPr>
              <w:pStyle w:val="Chun"/>
              <w:keepNext/>
            </w:pPr>
            <w:r>
              <w:t>Cho phép trở về màn hình xem thông tin chi tiết điểm kẹt xe</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5E12FB" w:rsidRDefault="005E12FB" w:rsidP="0057144A">
            <w:pPr>
              <w:pStyle w:val="Chun"/>
            </w:pPr>
            <w:r>
              <w:t>Pop-up chia sẻ lên facebook</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5E12FB" w:rsidRDefault="005E12FB" w:rsidP="0057144A">
            <w:pPr>
              <w:pStyle w:val="Chun"/>
            </w:pPr>
            <w:r>
              <w:t>Phải đăng nhập bằng facebook và phải kết nối với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5E12FB" w:rsidRDefault="005E12FB" w:rsidP="0057144A">
            <w:pPr>
              <w:pStyle w:val="Chun"/>
            </w:pPr>
            <w:r w:rsidRPr="005E12FB">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55" w:name="_Toc394071571"/>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8F1BE7">
        <w:rPr>
          <w:sz w:val="26"/>
        </w:rPr>
        <w:t xml:space="preserve"> Bảng đặc tả usecase chia sẻ lên mạng xã hội</w:t>
      </w:r>
      <w:bookmarkEnd w:id="1655"/>
    </w:p>
    <w:p w:rsidR="0057144A" w:rsidRDefault="007C77F2" w:rsidP="0057144A">
      <w:pPr>
        <w:pStyle w:val="Chun"/>
        <w:rPr>
          <w:b/>
        </w:rPr>
      </w:pPr>
      <w:r>
        <w:rPr>
          <w:b/>
        </w:rPr>
        <w:lastRenderedPageBreak/>
        <w:t>5</w:t>
      </w:r>
      <w:r w:rsidR="0057144A" w:rsidRPr="00FE4AAA">
        <w:rPr>
          <w:b/>
        </w:rPr>
        <w:t xml:space="preserve">. </w:t>
      </w:r>
      <w:r w:rsidR="006F32C0">
        <w:rPr>
          <w:b/>
        </w:rPr>
        <w:t>Usecase t</w:t>
      </w:r>
      <w:r w:rsidRPr="007C77F2">
        <w:rPr>
          <w:b/>
        </w:rPr>
        <w:t>ìm kiếm một điểm trên bản đồ</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kiếm một điểm trên bản đồ</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một điểm ở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12FB" w:rsidRPr="00736E2E" w:rsidRDefault="005E12FB" w:rsidP="005524E1">
            <w:pPr>
              <w:pStyle w:val="Chun"/>
              <w:numPr>
                <w:ilvl w:val="0"/>
                <w:numId w:val="98"/>
              </w:numPr>
              <w:ind w:left="374"/>
              <w:rPr>
                <w:b/>
              </w:rPr>
            </w:pPr>
            <w:r>
              <w:t>Usecase bắt đầu khi người dùng chạy ứng dụng, và nhập chữ vào khung search ở phía trên màn hình bản đồ</w:t>
            </w:r>
          </w:p>
          <w:p w:rsidR="008F1BE7" w:rsidRPr="00F076ED" w:rsidRDefault="005E12FB" w:rsidP="005524E1">
            <w:pPr>
              <w:pStyle w:val="Chun"/>
              <w:numPr>
                <w:ilvl w:val="0"/>
                <w:numId w:val="98"/>
              </w:numPr>
              <w:ind w:left="374"/>
              <w:rPr>
                <w:b/>
              </w:rPr>
            </w:pPr>
            <w:r>
              <w:t xml:space="preserve">Hiện lên một màn hình </w:t>
            </w:r>
            <w:r w:rsidR="0040201D">
              <w:t>hiển thị các tên đường đề xuất kết quả tìm</w:t>
            </w:r>
          </w:p>
          <w:p w:rsidR="00F076ED" w:rsidRDefault="00F076ED" w:rsidP="005524E1">
            <w:pPr>
              <w:pStyle w:val="Chun"/>
              <w:numPr>
                <w:ilvl w:val="0"/>
                <w:numId w:val="98"/>
              </w:numPr>
              <w:ind w:left="374"/>
              <w:rPr>
                <w:b/>
              </w:rPr>
            </w:pPr>
            <w:r>
              <w:t>Nhấp vào một trong các đề xuất và trở về màn hình bản đồ</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40201D" w:rsidRPr="00EF5953" w:rsidRDefault="0040201D" w:rsidP="0040201D">
            <w:pPr>
              <w:pStyle w:val="Chun"/>
              <w:keepNext/>
              <w:rPr>
                <w:i/>
              </w:rPr>
            </w:pPr>
            <w:r w:rsidRPr="00EF5953">
              <w:rPr>
                <w:i/>
              </w:rPr>
              <w:t>Phát sinh lỗi</w:t>
            </w:r>
          </w:p>
          <w:p w:rsidR="008F1BE7" w:rsidRDefault="0040201D" w:rsidP="0040201D">
            <w:pPr>
              <w:pStyle w:val="Chun"/>
              <w:rPr>
                <w:b/>
              </w:rPr>
            </w:pPr>
            <w:r>
              <w:t>Nếu phát sinh lỗi trong quá trình tìm kiếm tên đường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40201D" w:rsidRPr="00EF5953" w:rsidRDefault="0040201D" w:rsidP="0040201D">
            <w:pPr>
              <w:pStyle w:val="Chun"/>
              <w:keepNext/>
              <w:rPr>
                <w:i/>
              </w:rPr>
            </w:pPr>
            <w:r>
              <w:rPr>
                <w:i/>
              </w:rPr>
              <w:t>Chuyển trong tab màn hình</w:t>
            </w:r>
          </w:p>
          <w:p w:rsidR="0040201D" w:rsidRDefault="0040201D" w:rsidP="005524E1">
            <w:pPr>
              <w:pStyle w:val="Chun"/>
              <w:keepNext/>
              <w:numPr>
                <w:ilvl w:val="0"/>
                <w:numId w:val="21"/>
              </w:numPr>
              <w:ind w:left="374"/>
            </w:pPr>
            <w:r>
              <w:t>Cho phép chuyển qua tab báo cáo, nghe radio, cài đặt</w:t>
            </w:r>
          </w:p>
          <w:p w:rsidR="0040201D" w:rsidRDefault="0040201D" w:rsidP="0040201D">
            <w:pPr>
              <w:pStyle w:val="Chun"/>
              <w:keepNext/>
              <w:rPr>
                <w:i/>
              </w:rPr>
            </w:pPr>
            <w:r>
              <w:rPr>
                <w:i/>
              </w:rPr>
              <w:t>Thao tác khác trong màn hình</w:t>
            </w:r>
          </w:p>
          <w:p w:rsidR="008F1BE7" w:rsidRDefault="0040201D" w:rsidP="0040201D">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E847E2" w:rsidRDefault="00E847E2" w:rsidP="0057144A">
            <w:pPr>
              <w:pStyle w:val="Chun"/>
            </w:pPr>
            <w:r>
              <w:t>Hiện lên màn hình tìm điểm khác trên bản đồ</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E847E2" w:rsidRDefault="00E847E2" w:rsidP="0057144A">
            <w:pPr>
              <w:pStyle w:val="Chun"/>
            </w:pPr>
            <w:r>
              <w:t>Người dùng phải chạy ứng dụng và phải kết nối tới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E847E2" w:rsidRDefault="00E847E2" w:rsidP="00E847E2">
            <w:pPr>
              <w:pStyle w:val="Chun"/>
            </w:pPr>
            <w:r>
              <w:t>Trả về tọa độ đường tìm kiếm được</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56" w:name="_Toc394071572"/>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8F1BE7">
        <w:rPr>
          <w:sz w:val="26"/>
        </w:rPr>
        <w:t xml:space="preserve"> Bảng đặc tả usecase tìm kiếm một điểm trên bản đồ</w:t>
      </w:r>
      <w:bookmarkEnd w:id="1656"/>
    </w:p>
    <w:p w:rsidR="0057144A" w:rsidRDefault="007C77F2" w:rsidP="0057144A">
      <w:pPr>
        <w:pStyle w:val="Chun"/>
        <w:rPr>
          <w:b/>
        </w:rPr>
      </w:pPr>
      <w:r>
        <w:rPr>
          <w:b/>
        </w:rPr>
        <w:t>6</w:t>
      </w:r>
      <w:r w:rsidR="0057144A" w:rsidRPr="00FE4AAA">
        <w:rPr>
          <w:b/>
        </w:rPr>
        <w:t xml:space="preserve">. </w:t>
      </w:r>
      <w:r w:rsidR="006F32C0">
        <w:rPr>
          <w:b/>
        </w:rPr>
        <w:t>Usecase x</w:t>
      </w:r>
      <w:r w:rsidRPr="007C77F2">
        <w:rPr>
          <w:b/>
        </w:rPr>
        <w:t>em các điểm kẹt xe trên bản đồ quanh vị trí người dùng tìm kiếm</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Xem các điểm kẹt xe trên bản đồ quanh vị trí người dùng tìm kiếm</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 xml:space="preserve">Hiển thị tất cả các điểm kẹt xe quanh bán kính vị trí người </w:t>
            </w:r>
            <w:r w:rsidRPr="007C77F2">
              <w:lastRenderedPageBreak/>
              <w:t>dùng tìm kiếm</w:t>
            </w:r>
          </w:p>
        </w:tc>
      </w:tr>
      <w:tr w:rsidR="008F1BE7" w:rsidTr="00CA1447">
        <w:tc>
          <w:tcPr>
            <w:tcW w:w="2534" w:type="dxa"/>
          </w:tcPr>
          <w:p w:rsidR="008F1BE7" w:rsidRDefault="008F1BE7" w:rsidP="0057144A">
            <w:pPr>
              <w:pStyle w:val="Chun"/>
              <w:rPr>
                <w:b/>
              </w:rPr>
            </w:pPr>
            <w:r w:rsidRPr="00DF1EEC">
              <w:lastRenderedPageBreak/>
              <w:t>Dòng sự kiện</w:t>
            </w:r>
          </w:p>
        </w:tc>
        <w:tc>
          <w:tcPr>
            <w:tcW w:w="6788" w:type="dxa"/>
          </w:tcPr>
          <w:p w:rsidR="00E847E2" w:rsidRPr="00E847E2" w:rsidRDefault="00E847E2" w:rsidP="005524E1">
            <w:pPr>
              <w:pStyle w:val="Chun"/>
              <w:numPr>
                <w:ilvl w:val="0"/>
                <w:numId w:val="98"/>
              </w:numPr>
              <w:ind w:left="374"/>
              <w:rPr>
                <w:b/>
              </w:rPr>
            </w:pPr>
            <w:r>
              <w:t>Usecase bắt đầu khi người dùng chạy ứng dụng, đã tìm được vị trí khác trên bản đồ</w:t>
            </w:r>
          </w:p>
          <w:p w:rsidR="008F1BE7" w:rsidRDefault="00E847E2" w:rsidP="005524E1">
            <w:pPr>
              <w:pStyle w:val="Chun"/>
              <w:numPr>
                <w:ilvl w:val="0"/>
                <w:numId w:val="98"/>
              </w:numPr>
              <w:ind w:left="374"/>
              <w:rPr>
                <w:b/>
              </w:rPr>
            </w:pPr>
            <w:r>
              <w:t>Hiện lên một marker vị trí tìm kiếm được và các điểm kẹt xe xung quanh marker đó trong một bán kính được cài đặt trước</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3132F" w:rsidRPr="00EF5953" w:rsidRDefault="0033132F" w:rsidP="0033132F">
            <w:pPr>
              <w:pStyle w:val="Chun"/>
              <w:keepNext/>
              <w:rPr>
                <w:i/>
              </w:rPr>
            </w:pPr>
            <w:r w:rsidRPr="00EF5953">
              <w:rPr>
                <w:i/>
              </w:rPr>
              <w:t>Phát sinh lỗi</w:t>
            </w:r>
          </w:p>
          <w:p w:rsidR="0036341F" w:rsidRDefault="0033132F" w:rsidP="005524E1">
            <w:pPr>
              <w:pStyle w:val="Chun"/>
              <w:keepNext/>
              <w:numPr>
                <w:ilvl w:val="0"/>
                <w:numId w:val="21"/>
              </w:numPr>
              <w:ind w:left="374"/>
            </w:pPr>
            <w:r>
              <w:t>Nếu phát sinh lỗi trong quá trình kết nối với server sẽ hiện lên thông báo không thể kết nối với server</w:t>
            </w:r>
          </w:p>
          <w:p w:rsidR="008F1BE7" w:rsidRPr="00E847E2" w:rsidRDefault="0033132F" w:rsidP="005524E1">
            <w:pPr>
              <w:pStyle w:val="Chun"/>
              <w:keepNext/>
              <w:numPr>
                <w:ilvl w:val="0"/>
                <w:numId w:val="21"/>
              </w:numPr>
              <w:ind w:left="374"/>
            </w:pPr>
            <w:r>
              <w:t>Nếu phát sinh lỗi trong quá trình lấy tọa độ vị trí hiện tại sẽ hiện lên thông báo không thể lấy được vị trí hiện tại</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E847E2" w:rsidRPr="00EF5953" w:rsidRDefault="00E847E2" w:rsidP="00E847E2">
            <w:pPr>
              <w:pStyle w:val="Chun"/>
              <w:keepNext/>
              <w:rPr>
                <w:i/>
              </w:rPr>
            </w:pPr>
            <w:r>
              <w:rPr>
                <w:i/>
              </w:rPr>
              <w:t>Chuyển trong tab màn hình</w:t>
            </w:r>
          </w:p>
          <w:p w:rsidR="00E847E2" w:rsidRDefault="00E847E2" w:rsidP="005524E1">
            <w:pPr>
              <w:pStyle w:val="Chun"/>
              <w:keepNext/>
              <w:numPr>
                <w:ilvl w:val="0"/>
                <w:numId w:val="21"/>
              </w:numPr>
              <w:ind w:left="374"/>
            </w:pPr>
            <w:r>
              <w:t>Cho phép chuyển qua tab báo cáo, nghe radio, cài đặt</w:t>
            </w:r>
          </w:p>
          <w:p w:rsidR="00E847E2" w:rsidRPr="00EF5953" w:rsidRDefault="00E847E2" w:rsidP="00E847E2">
            <w:pPr>
              <w:pStyle w:val="Chun"/>
              <w:keepNext/>
              <w:rPr>
                <w:i/>
              </w:rPr>
            </w:pPr>
            <w:r>
              <w:rPr>
                <w:i/>
              </w:rPr>
              <w:t>Thao tác khác trong màn hình</w:t>
            </w:r>
          </w:p>
          <w:p w:rsidR="008F1BE7" w:rsidRDefault="00E847E2" w:rsidP="00E847E2">
            <w:pPr>
              <w:pStyle w:val="Chun"/>
              <w:rPr>
                <w:b/>
              </w:rPr>
            </w:pPr>
            <w:r>
              <w:t>Cho phép chuyển xem các điểm kẹt xe bằng danh sách bảng, tìm điểm trên bản đồ, tìm đường đi, xem bản đồ kẹt xe thực tế ảo, xem thông tin kẹt xe tại một điểm</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262398" w:rsidRDefault="00262398" w:rsidP="0057144A">
            <w:pPr>
              <w:pStyle w:val="Chun"/>
            </w:pPr>
            <w:r>
              <w:t>Không có</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262398" w:rsidRDefault="00262398" w:rsidP="0057144A">
            <w:pPr>
              <w:pStyle w:val="Chun"/>
            </w:pPr>
            <w:r>
              <w:t>Người dùng phải chạy ứng dụng và đã tìm kiếm vị trí khác trên bản đồ</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262398" w:rsidRDefault="00262398" w:rsidP="0057144A">
            <w:pPr>
              <w:pStyle w:val="Chun"/>
            </w:pPr>
            <w:r w:rsidRPr="00DF1EEC">
              <w:t>Trả về gói thông tin thông báo là thành công,</w:t>
            </w:r>
            <w:r>
              <w:t xml:space="preserve"> </w:t>
            </w:r>
            <w:r w:rsidRPr="00DF1EEC">
              <w:t>thất bại hay có phát sinh lỗi</w:t>
            </w:r>
            <w:r>
              <w:t xml:space="preserve"> và trả về danh sách các điểm kẹt xe cùng thông tin chi tiết của nó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57" w:name="_Toc394071573"/>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8F1BE7">
        <w:rPr>
          <w:sz w:val="26"/>
        </w:rPr>
        <w:t xml:space="preserve"> Bảng đặc tả usecase xem các điểm kẹt xe trên bản đồ </w:t>
      </w:r>
      <w:r w:rsidRPr="008F1BE7">
        <w:rPr>
          <w:sz w:val="26"/>
        </w:rPr>
        <w:br/>
        <w:t>quanh vị trí người dùng tìm kiếm</w:t>
      </w:r>
      <w:bookmarkEnd w:id="1657"/>
    </w:p>
    <w:p w:rsidR="0057144A" w:rsidRDefault="007C77F2" w:rsidP="0057144A">
      <w:pPr>
        <w:pStyle w:val="Chun"/>
        <w:rPr>
          <w:b/>
        </w:rPr>
      </w:pPr>
      <w:r>
        <w:rPr>
          <w:b/>
        </w:rPr>
        <w:lastRenderedPageBreak/>
        <w:t>7</w:t>
      </w:r>
      <w:r w:rsidR="0057144A" w:rsidRPr="00FE4AAA">
        <w:rPr>
          <w:b/>
        </w:rPr>
        <w:t xml:space="preserve">. </w:t>
      </w:r>
      <w:r w:rsidR="006F32C0">
        <w:rPr>
          <w:b/>
        </w:rPr>
        <w:t>Usecase t</w:t>
      </w:r>
      <w:r w:rsidRPr="007C77F2">
        <w:rPr>
          <w:b/>
        </w:rPr>
        <w:t>ìm đường đi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đường đi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đường đi giữa 2 điểm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36341F" w:rsidRPr="0036341F" w:rsidRDefault="0036341F" w:rsidP="005524E1">
            <w:pPr>
              <w:pStyle w:val="Chun"/>
              <w:numPr>
                <w:ilvl w:val="0"/>
                <w:numId w:val="98"/>
              </w:numPr>
              <w:ind w:left="374"/>
              <w:rPr>
                <w:b/>
              </w:rPr>
            </w:pPr>
            <w:r>
              <w:t>Usecase bắt đầu khi người dùng chạy ứng dụng, đang ở màn hình bản đồ và nhấp vào nút tìm đường ở góc trái trên của màn hình</w:t>
            </w:r>
          </w:p>
          <w:p w:rsidR="008F1BE7" w:rsidRPr="003E1E23" w:rsidRDefault="0036341F" w:rsidP="005524E1">
            <w:pPr>
              <w:pStyle w:val="Chun"/>
              <w:numPr>
                <w:ilvl w:val="0"/>
                <w:numId w:val="98"/>
              </w:numPr>
              <w:ind w:left="374"/>
              <w:rPr>
                <w:b/>
              </w:rPr>
            </w:pPr>
            <w:r>
              <w:t>Hiện lên một màn hình tìm đường</w:t>
            </w:r>
          </w:p>
          <w:p w:rsidR="003E1E23" w:rsidRPr="003E1E23" w:rsidRDefault="003E1E23" w:rsidP="005524E1">
            <w:pPr>
              <w:pStyle w:val="Chun"/>
              <w:numPr>
                <w:ilvl w:val="0"/>
                <w:numId w:val="98"/>
              </w:numPr>
              <w:ind w:left="374"/>
              <w:rPr>
                <w:b/>
              </w:rPr>
            </w:pPr>
            <w:r>
              <w:t>Nhập vào tên đường vị trí đầu và cuối, có đề xuất tên đường bằng bảng ở phía dưới</w:t>
            </w:r>
            <w:r w:rsidR="00E4700A">
              <w:t xml:space="preserve"> và có vị trí hiện tại</w:t>
            </w:r>
          </w:p>
          <w:p w:rsidR="003E1E23" w:rsidRDefault="003E1E23" w:rsidP="005524E1">
            <w:pPr>
              <w:pStyle w:val="Chun"/>
              <w:numPr>
                <w:ilvl w:val="0"/>
                <w:numId w:val="98"/>
              </w:numPr>
              <w:ind w:left="374"/>
              <w:rPr>
                <w:b/>
              </w:rPr>
            </w:pPr>
            <w:r>
              <w:t>Sau khi ấn tìm đường sẽ hiển thị trên bản đồ đường polyline tìm đường từ vị trí đầu tới cuối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E1E23" w:rsidRPr="00EF5953" w:rsidRDefault="003E1E23" w:rsidP="003E1E23">
            <w:pPr>
              <w:pStyle w:val="Chun"/>
              <w:keepNext/>
              <w:rPr>
                <w:i/>
              </w:rPr>
            </w:pPr>
            <w:r w:rsidRPr="00EF5953">
              <w:rPr>
                <w:i/>
              </w:rPr>
              <w:t>Phát sinh lỗi</w:t>
            </w:r>
          </w:p>
          <w:p w:rsidR="003E1E23" w:rsidRPr="003E1E23" w:rsidRDefault="003E1E23" w:rsidP="005524E1">
            <w:pPr>
              <w:pStyle w:val="Chun"/>
              <w:keepNext/>
              <w:numPr>
                <w:ilvl w:val="0"/>
                <w:numId w:val="21"/>
              </w:numPr>
              <w:ind w:left="374"/>
              <w:rPr>
                <w:b/>
              </w:rPr>
            </w:pPr>
            <w:r>
              <w:t>Nếu phát sinh lỗi trong quá trình tìm đường sẽ hiện lên thông báo không thể kết nối với server</w:t>
            </w:r>
          </w:p>
          <w:p w:rsidR="008F1BE7" w:rsidRDefault="003E1E23" w:rsidP="005524E1">
            <w:pPr>
              <w:pStyle w:val="Chun"/>
              <w:keepNext/>
              <w:numPr>
                <w:ilvl w:val="0"/>
                <w:numId w:val="21"/>
              </w:numPr>
              <w:ind w:left="374"/>
              <w:rPr>
                <w:b/>
              </w:rPr>
            </w:pPr>
            <w:r>
              <w:t>Nếu không nhập đủ thông tin 2 vị trí sẽ hiện lên thông báo chưa nhập đủ thông tin</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A61402" w:rsidRDefault="00A61402" w:rsidP="00A61402">
            <w:pPr>
              <w:pStyle w:val="Chun"/>
              <w:keepNext/>
              <w:rPr>
                <w:i/>
              </w:rPr>
            </w:pPr>
            <w:r>
              <w:rPr>
                <w:i/>
              </w:rPr>
              <w:t>Thao tác khác trong màn hình</w:t>
            </w:r>
          </w:p>
          <w:p w:rsidR="008F1BE7" w:rsidRDefault="00A61402" w:rsidP="00A61402">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A61402" w:rsidRDefault="00A61402" w:rsidP="0057144A">
            <w:pPr>
              <w:pStyle w:val="Chun"/>
            </w:pPr>
            <w:r>
              <w:t>Không có</w:t>
            </w:r>
          </w:p>
        </w:tc>
      </w:tr>
      <w:tr w:rsidR="00A61402" w:rsidTr="00CA1447">
        <w:tc>
          <w:tcPr>
            <w:tcW w:w="2534" w:type="dxa"/>
          </w:tcPr>
          <w:p w:rsidR="00A61402" w:rsidRDefault="00A61402" w:rsidP="0057144A">
            <w:pPr>
              <w:pStyle w:val="Chun"/>
              <w:rPr>
                <w:b/>
              </w:rPr>
            </w:pPr>
            <w:r w:rsidRPr="00DF1EEC">
              <w:t>Điều kiện tiên quyết</w:t>
            </w:r>
          </w:p>
        </w:tc>
        <w:tc>
          <w:tcPr>
            <w:tcW w:w="6788" w:type="dxa"/>
          </w:tcPr>
          <w:p w:rsidR="00A61402" w:rsidRDefault="00A61402" w:rsidP="00A61402">
            <w:pPr>
              <w:pStyle w:val="Chun"/>
              <w:rPr>
                <w:b/>
              </w:rPr>
            </w:pPr>
            <w:r>
              <w:t>Người dùng phải chạy ứng dụng và kết nối tới internet</w:t>
            </w:r>
          </w:p>
        </w:tc>
      </w:tr>
      <w:tr w:rsidR="00A61402" w:rsidTr="00CA1447">
        <w:tc>
          <w:tcPr>
            <w:tcW w:w="2534" w:type="dxa"/>
          </w:tcPr>
          <w:p w:rsidR="00A61402" w:rsidRDefault="00A61402" w:rsidP="0057144A">
            <w:pPr>
              <w:pStyle w:val="Chun"/>
              <w:rPr>
                <w:b/>
              </w:rPr>
            </w:pPr>
            <w:r w:rsidRPr="00DF1EEC">
              <w:t>Điều kiện kết thúc</w:t>
            </w:r>
          </w:p>
        </w:tc>
        <w:tc>
          <w:tcPr>
            <w:tcW w:w="6788" w:type="dxa"/>
          </w:tcPr>
          <w:p w:rsidR="00A61402" w:rsidRDefault="00D05341" w:rsidP="0057144A">
            <w:pPr>
              <w:pStyle w:val="Chun"/>
              <w:rPr>
                <w:b/>
              </w:rPr>
            </w:pPr>
            <w:r>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58" w:name="_Toc394071574"/>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8F1BE7">
        <w:rPr>
          <w:sz w:val="26"/>
        </w:rPr>
        <w:t xml:space="preserve"> Bảng đặc tả usecase tìm đường đi</w:t>
      </w:r>
      <w:bookmarkEnd w:id="1658"/>
    </w:p>
    <w:p w:rsidR="00843919" w:rsidRDefault="00843919" w:rsidP="0057144A">
      <w:pPr>
        <w:pStyle w:val="Chun"/>
        <w:rPr>
          <w:b/>
        </w:rPr>
      </w:pPr>
    </w:p>
    <w:p w:rsidR="00843919" w:rsidRDefault="00843919" w:rsidP="0057144A">
      <w:pPr>
        <w:pStyle w:val="Chun"/>
        <w:rPr>
          <w:b/>
        </w:rPr>
      </w:pPr>
    </w:p>
    <w:p w:rsidR="0057144A" w:rsidRDefault="007C77F2" w:rsidP="0057144A">
      <w:pPr>
        <w:pStyle w:val="Chun"/>
        <w:rPr>
          <w:b/>
        </w:rPr>
      </w:pPr>
      <w:r>
        <w:rPr>
          <w:b/>
        </w:rPr>
        <w:lastRenderedPageBreak/>
        <w:t>8</w:t>
      </w:r>
      <w:r w:rsidR="0057144A" w:rsidRPr="00FE4AAA">
        <w:rPr>
          <w:b/>
        </w:rPr>
        <w:t xml:space="preserve">. </w:t>
      </w:r>
      <w:r w:rsidR="006F32C0">
        <w:rPr>
          <w:b/>
        </w:rPr>
        <w:t>Usecase n</w:t>
      </w:r>
      <w:r w:rsidRPr="007C77F2">
        <w:rPr>
          <w:b/>
        </w:rPr>
        <w:t>ghe đài VOV giao thông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t>Nghe đài VOV giao thông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Nghe đài tần số 91 MHz</w:t>
            </w:r>
          </w:p>
        </w:tc>
      </w:tr>
      <w:tr w:rsidR="00D05341" w:rsidTr="00CA1447">
        <w:tc>
          <w:tcPr>
            <w:tcW w:w="2534" w:type="dxa"/>
          </w:tcPr>
          <w:p w:rsidR="00D05341" w:rsidRDefault="00D05341" w:rsidP="0057144A">
            <w:pPr>
              <w:pStyle w:val="Chun"/>
              <w:rPr>
                <w:b/>
              </w:rPr>
            </w:pPr>
            <w:r w:rsidRPr="00DF1EEC">
              <w:t>Dòng sự kiện</w:t>
            </w:r>
          </w:p>
        </w:tc>
        <w:tc>
          <w:tcPr>
            <w:tcW w:w="6788" w:type="dxa"/>
          </w:tcPr>
          <w:p w:rsidR="00D05341" w:rsidRPr="0036341F" w:rsidRDefault="00D05341" w:rsidP="005524E1">
            <w:pPr>
              <w:pStyle w:val="Chun"/>
              <w:numPr>
                <w:ilvl w:val="0"/>
                <w:numId w:val="98"/>
              </w:numPr>
              <w:ind w:left="374"/>
              <w:rPr>
                <w:b/>
              </w:rPr>
            </w:pPr>
            <w:r>
              <w:t>Usecase bắt đầu khi người dùng chạy ứng dụng, đang ở màn hình bản đồ và nhấp vào tab nghe radio</w:t>
            </w:r>
          </w:p>
          <w:p w:rsidR="00D05341" w:rsidRDefault="00D05341" w:rsidP="005524E1">
            <w:pPr>
              <w:pStyle w:val="Chun"/>
              <w:numPr>
                <w:ilvl w:val="0"/>
                <w:numId w:val="98"/>
              </w:numPr>
              <w:ind w:left="374"/>
              <w:rPr>
                <w:b/>
              </w:rPr>
            </w:pPr>
            <w:r>
              <w:t>Hiện lên một màn hình nghe radio và ấn play</w:t>
            </w:r>
          </w:p>
          <w:p w:rsidR="00D05341" w:rsidRPr="00D05341" w:rsidRDefault="00D05341" w:rsidP="005524E1">
            <w:pPr>
              <w:pStyle w:val="Chun"/>
              <w:numPr>
                <w:ilvl w:val="0"/>
                <w:numId w:val="98"/>
              </w:numPr>
              <w:ind w:left="374"/>
              <w:rPr>
                <w:b/>
              </w:rPr>
            </w:pPr>
            <w:r>
              <w:t>Có nút refresh để load lại radio</w:t>
            </w:r>
          </w:p>
        </w:tc>
      </w:tr>
      <w:tr w:rsidR="00D05341" w:rsidTr="00CA1447">
        <w:tc>
          <w:tcPr>
            <w:tcW w:w="2534" w:type="dxa"/>
          </w:tcPr>
          <w:p w:rsidR="00D05341" w:rsidRDefault="00D05341" w:rsidP="0057144A">
            <w:pPr>
              <w:pStyle w:val="Chun"/>
              <w:rPr>
                <w:b/>
              </w:rPr>
            </w:pPr>
            <w:r w:rsidRPr="00DF1EEC">
              <w:t>Dòng sự kiện khác</w:t>
            </w:r>
          </w:p>
        </w:tc>
        <w:tc>
          <w:tcPr>
            <w:tcW w:w="6788" w:type="dxa"/>
          </w:tcPr>
          <w:p w:rsidR="00D05341" w:rsidRPr="00EF5953" w:rsidRDefault="00D05341" w:rsidP="00C12EDE">
            <w:pPr>
              <w:pStyle w:val="Chun"/>
              <w:keepNext/>
              <w:rPr>
                <w:i/>
              </w:rPr>
            </w:pPr>
            <w:r w:rsidRPr="00EF5953">
              <w:rPr>
                <w:i/>
              </w:rPr>
              <w:t>Phát sinh lỗi</w:t>
            </w:r>
          </w:p>
          <w:p w:rsidR="00D05341" w:rsidRDefault="00D05341" w:rsidP="005524E1">
            <w:pPr>
              <w:pStyle w:val="Chun"/>
              <w:keepNext/>
              <w:numPr>
                <w:ilvl w:val="0"/>
                <w:numId w:val="21"/>
              </w:numPr>
              <w:ind w:left="374"/>
              <w:rPr>
                <w:b/>
              </w:rPr>
            </w:pPr>
            <w:r>
              <w:t>Nếu phát sinh lỗi trong quá trình nghe đài thông báo không thể kết nối với server</w:t>
            </w:r>
          </w:p>
        </w:tc>
      </w:tr>
      <w:tr w:rsidR="00D05341" w:rsidTr="00CA1447">
        <w:tc>
          <w:tcPr>
            <w:tcW w:w="2534" w:type="dxa"/>
          </w:tcPr>
          <w:p w:rsidR="00D05341" w:rsidRDefault="00D05341" w:rsidP="0057144A">
            <w:pPr>
              <w:pStyle w:val="Chun"/>
              <w:rPr>
                <w:b/>
              </w:rPr>
            </w:pPr>
            <w:r w:rsidRPr="00DF1EEC">
              <w:t>Dòng sự kiện phụ</w:t>
            </w:r>
          </w:p>
        </w:tc>
        <w:tc>
          <w:tcPr>
            <w:tcW w:w="6788" w:type="dxa"/>
          </w:tcPr>
          <w:p w:rsidR="00D05341" w:rsidRPr="00EF5953" w:rsidRDefault="00D05341" w:rsidP="00C12EDE">
            <w:pPr>
              <w:pStyle w:val="Chun"/>
              <w:keepNext/>
              <w:rPr>
                <w:i/>
              </w:rPr>
            </w:pPr>
            <w:r>
              <w:rPr>
                <w:i/>
              </w:rPr>
              <w:t>Chuyển trong tab màn hình</w:t>
            </w:r>
          </w:p>
          <w:p w:rsidR="00D05341" w:rsidRPr="00D05341" w:rsidRDefault="00D05341" w:rsidP="005524E1">
            <w:pPr>
              <w:pStyle w:val="Chun"/>
              <w:keepNext/>
              <w:numPr>
                <w:ilvl w:val="0"/>
                <w:numId w:val="21"/>
              </w:numPr>
              <w:ind w:left="374"/>
            </w:pPr>
            <w:r>
              <w:t>Cho phép chuyển qua tab báo cáo, bản đồ, cài đặt</w:t>
            </w:r>
          </w:p>
        </w:tc>
      </w:tr>
      <w:tr w:rsidR="00D05341" w:rsidTr="00CA1447">
        <w:tc>
          <w:tcPr>
            <w:tcW w:w="2534" w:type="dxa"/>
          </w:tcPr>
          <w:p w:rsidR="00D05341" w:rsidRDefault="00D05341" w:rsidP="0057144A">
            <w:pPr>
              <w:pStyle w:val="Chun"/>
              <w:rPr>
                <w:b/>
              </w:rPr>
            </w:pPr>
            <w:r w:rsidRPr="00DF1EEC">
              <w:t>Ngữ cảnh</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Điều kiện tiên quyết</w:t>
            </w:r>
          </w:p>
        </w:tc>
        <w:tc>
          <w:tcPr>
            <w:tcW w:w="6788" w:type="dxa"/>
          </w:tcPr>
          <w:p w:rsidR="00D05341" w:rsidRPr="00C12EDE" w:rsidRDefault="00C12EDE" w:rsidP="0057144A">
            <w:pPr>
              <w:pStyle w:val="Chun"/>
            </w:pPr>
            <w:r>
              <w:t>Người dùng phải chạy ứng dụng và kết nối với internet</w:t>
            </w:r>
          </w:p>
        </w:tc>
      </w:tr>
      <w:tr w:rsidR="00D05341" w:rsidTr="00CA1447">
        <w:tc>
          <w:tcPr>
            <w:tcW w:w="2534" w:type="dxa"/>
          </w:tcPr>
          <w:p w:rsidR="00D05341" w:rsidRDefault="00D05341" w:rsidP="0057144A">
            <w:pPr>
              <w:pStyle w:val="Chun"/>
              <w:rPr>
                <w:b/>
              </w:rPr>
            </w:pPr>
            <w:r w:rsidRPr="00DF1EEC">
              <w:t>Điều kiện kết thúc</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Điểm mở rộng</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Yêu cầu đặc biệt</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Thông tin thêm</w:t>
            </w:r>
          </w:p>
        </w:tc>
        <w:tc>
          <w:tcPr>
            <w:tcW w:w="6788" w:type="dxa"/>
          </w:tcPr>
          <w:p w:rsidR="00D05341" w:rsidRDefault="00D05341" w:rsidP="008F1BE7">
            <w:pPr>
              <w:pStyle w:val="Chun"/>
              <w:keepNext/>
              <w:rPr>
                <w:b/>
              </w:rPr>
            </w:pPr>
            <w:r w:rsidRPr="00DF1EEC">
              <w:t>Không có</w:t>
            </w:r>
          </w:p>
        </w:tc>
      </w:tr>
    </w:tbl>
    <w:p w:rsidR="008F1BE7" w:rsidRPr="008F1BE7" w:rsidRDefault="008F1BE7" w:rsidP="008F1BE7">
      <w:pPr>
        <w:pStyle w:val="Caption"/>
        <w:rPr>
          <w:sz w:val="26"/>
        </w:rPr>
      </w:pPr>
      <w:bookmarkStart w:id="1659" w:name="_Toc394071575"/>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8F1BE7">
        <w:rPr>
          <w:sz w:val="26"/>
        </w:rPr>
        <w:t xml:space="preserve"> Bảng đặc tả usecase nghe đài VOV giao thông</w:t>
      </w:r>
      <w:bookmarkEnd w:id="1659"/>
    </w:p>
    <w:p w:rsidR="0057144A" w:rsidRDefault="007C77F2" w:rsidP="0057144A">
      <w:pPr>
        <w:pStyle w:val="Chun"/>
        <w:rPr>
          <w:b/>
        </w:rPr>
      </w:pPr>
      <w:r>
        <w:rPr>
          <w:b/>
        </w:rPr>
        <w:t>9</w:t>
      </w:r>
      <w:r w:rsidR="0057144A" w:rsidRPr="00FE4AAA">
        <w:rPr>
          <w:b/>
        </w:rPr>
        <w:t xml:space="preserve">. </w:t>
      </w:r>
      <w:r w:rsidR="006F32C0">
        <w:rPr>
          <w:b/>
        </w:rPr>
        <w:t>Usecase x</w:t>
      </w:r>
      <w:r w:rsidRPr="007C77F2">
        <w:rPr>
          <w:b/>
        </w:rPr>
        <w:t>em các điểm kẹt xe bằng bảng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791C72" w:rsidP="0057144A">
            <w:pPr>
              <w:pStyle w:val="Chun"/>
              <w:rPr>
                <w:b/>
              </w:rPr>
            </w:pPr>
            <w:r>
              <w:t>X</w:t>
            </w:r>
            <w:r w:rsidRPr="00791C72">
              <w:t>em các điểm kẹt xe bằng bảng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Pr="00791C72" w:rsidRDefault="00791C72" w:rsidP="0057144A">
            <w:pPr>
              <w:pStyle w:val="Chun"/>
            </w:pPr>
            <w:r>
              <w:t>Xem danh sách các điểm kẹt xe bằng bảng</w:t>
            </w:r>
          </w:p>
        </w:tc>
      </w:tr>
      <w:tr w:rsidR="00C12EDE" w:rsidTr="00CA1447">
        <w:tc>
          <w:tcPr>
            <w:tcW w:w="2534" w:type="dxa"/>
          </w:tcPr>
          <w:p w:rsidR="00C12EDE" w:rsidRDefault="00C12EDE" w:rsidP="0057144A">
            <w:pPr>
              <w:pStyle w:val="Chun"/>
              <w:rPr>
                <w:b/>
              </w:rPr>
            </w:pPr>
            <w:r w:rsidRPr="00DF1EEC">
              <w:t>Dòng sự kiện</w:t>
            </w:r>
          </w:p>
        </w:tc>
        <w:tc>
          <w:tcPr>
            <w:tcW w:w="6788" w:type="dxa"/>
          </w:tcPr>
          <w:p w:rsidR="00C12EDE" w:rsidRPr="0036341F" w:rsidRDefault="00C12EDE" w:rsidP="005524E1">
            <w:pPr>
              <w:pStyle w:val="Chun"/>
              <w:numPr>
                <w:ilvl w:val="0"/>
                <w:numId w:val="98"/>
              </w:numPr>
              <w:ind w:left="374"/>
              <w:rPr>
                <w:b/>
              </w:rPr>
            </w:pPr>
            <w:r>
              <w:t>Usecase bắt đầu khi người dùng chạy ứng dụng, đang ở màn hình bản đồ và nhấp vào nút hiển thị thêm</w:t>
            </w:r>
          </w:p>
          <w:p w:rsidR="00C12EDE" w:rsidRPr="00C12EDE" w:rsidRDefault="00C12EDE" w:rsidP="005524E1">
            <w:pPr>
              <w:pStyle w:val="Chun"/>
              <w:numPr>
                <w:ilvl w:val="0"/>
                <w:numId w:val="98"/>
              </w:numPr>
              <w:ind w:left="374"/>
              <w:rPr>
                <w:b/>
              </w:rPr>
            </w:pPr>
            <w:r>
              <w:t>Hiện lên một danh sách bảng các điểm kẹt xe</w:t>
            </w:r>
          </w:p>
          <w:p w:rsidR="00C12EDE" w:rsidRDefault="00C12EDE" w:rsidP="005524E1">
            <w:pPr>
              <w:pStyle w:val="Chun"/>
              <w:numPr>
                <w:ilvl w:val="0"/>
                <w:numId w:val="98"/>
              </w:numPr>
              <w:ind w:left="374"/>
              <w:rPr>
                <w:b/>
              </w:rPr>
            </w:pPr>
            <w:r>
              <w:t xml:space="preserve">Nhấp vào </w:t>
            </w:r>
            <w:r w:rsidR="00420A38">
              <w:t xml:space="preserve">điểm kẹt xe trong bảng sẽ xem được thông tin </w:t>
            </w:r>
            <w:r w:rsidR="00420A38">
              <w:lastRenderedPageBreak/>
              <w:t>của một điểm kẹt xe trên bản đồ và hạ bảng xuống</w:t>
            </w:r>
          </w:p>
        </w:tc>
      </w:tr>
      <w:tr w:rsidR="00C12EDE" w:rsidTr="00CA1447">
        <w:tc>
          <w:tcPr>
            <w:tcW w:w="2534" w:type="dxa"/>
          </w:tcPr>
          <w:p w:rsidR="00C12EDE" w:rsidRDefault="00C12EDE" w:rsidP="0057144A">
            <w:pPr>
              <w:pStyle w:val="Chun"/>
              <w:rPr>
                <w:b/>
              </w:rPr>
            </w:pPr>
            <w:r w:rsidRPr="00DF1EEC">
              <w:lastRenderedPageBreak/>
              <w:t>Dòng sự kiện khác</w:t>
            </w:r>
          </w:p>
        </w:tc>
        <w:tc>
          <w:tcPr>
            <w:tcW w:w="6788" w:type="dxa"/>
          </w:tcPr>
          <w:p w:rsidR="00C12EDE" w:rsidRPr="00420A38" w:rsidRDefault="00420A38" w:rsidP="0057144A">
            <w:pPr>
              <w:pStyle w:val="Chun"/>
              <w:rPr>
                <w:b/>
              </w:rPr>
            </w:pPr>
            <w:r w:rsidRPr="00420A38">
              <w:t>Không có</w:t>
            </w:r>
          </w:p>
        </w:tc>
      </w:tr>
      <w:tr w:rsidR="00C12EDE" w:rsidTr="00CA1447">
        <w:tc>
          <w:tcPr>
            <w:tcW w:w="2534" w:type="dxa"/>
          </w:tcPr>
          <w:p w:rsidR="00C12EDE" w:rsidRDefault="00C12EDE" w:rsidP="0057144A">
            <w:pPr>
              <w:pStyle w:val="Chun"/>
              <w:rPr>
                <w:b/>
              </w:rPr>
            </w:pPr>
            <w:r w:rsidRPr="00DF1EEC">
              <w:t>Dòng sự kiện phụ</w:t>
            </w:r>
          </w:p>
        </w:tc>
        <w:tc>
          <w:tcPr>
            <w:tcW w:w="6788" w:type="dxa"/>
          </w:tcPr>
          <w:p w:rsidR="00420A38" w:rsidRPr="00EF5953" w:rsidRDefault="00420A38" w:rsidP="00420A38">
            <w:pPr>
              <w:pStyle w:val="Chun"/>
              <w:keepNext/>
              <w:rPr>
                <w:i/>
              </w:rPr>
            </w:pPr>
            <w:r>
              <w:rPr>
                <w:i/>
              </w:rPr>
              <w:t>Chuyển trong tab màn hình</w:t>
            </w:r>
          </w:p>
          <w:p w:rsidR="00420A38" w:rsidRDefault="00420A38" w:rsidP="005524E1">
            <w:pPr>
              <w:pStyle w:val="Chun"/>
              <w:keepNext/>
              <w:numPr>
                <w:ilvl w:val="0"/>
                <w:numId w:val="21"/>
              </w:numPr>
              <w:ind w:left="374"/>
            </w:pPr>
            <w:r>
              <w:t>Cho phép chuyển qua tab báo cáo, nghe radio, cài đặt</w:t>
            </w:r>
          </w:p>
          <w:p w:rsidR="00420A38" w:rsidRPr="00EF5953" w:rsidRDefault="00420A38" w:rsidP="00420A38">
            <w:pPr>
              <w:pStyle w:val="Chun"/>
              <w:keepNext/>
              <w:rPr>
                <w:i/>
              </w:rPr>
            </w:pPr>
            <w:r>
              <w:rPr>
                <w:i/>
              </w:rPr>
              <w:t>Thao tác khác trong màn hình</w:t>
            </w:r>
          </w:p>
          <w:p w:rsidR="00420A38" w:rsidRDefault="00420A38" w:rsidP="00420A38">
            <w:pPr>
              <w:pStyle w:val="Chun"/>
            </w:pPr>
            <w:r>
              <w:t>Cho phép chuyển xem các điểm kẹt xe bằng danh sách bảng, tìm điểm trên bản đồ, tìm đường đi, xem bản đồ kẹt xe thực tế ảo</w:t>
            </w:r>
          </w:p>
          <w:p w:rsidR="00C12EDE" w:rsidRDefault="00420A38" w:rsidP="00420A38">
            <w:pPr>
              <w:pStyle w:val="Chun"/>
              <w:rPr>
                <w:b/>
              </w:rPr>
            </w:pPr>
            <w:r>
              <w:t>Cho phép nhấp vào điểm kẹt xe khác và tắt bảng thông tin kẹt xe cũ</w:t>
            </w:r>
          </w:p>
        </w:tc>
      </w:tr>
      <w:tr w:rsidR="00C12EDE" w:rsidTr="00CA1447">
        <w:tc>
          <w:tcPr>
            <w:tcW w:w="2534" w:type="dxa"/>
          </w:tcPr>
          <w:p w:rsidR="00C12EDE" w:rsidRDefault="00C12EDE" w:rsidP="0057144A">
            <w:pPr>
              <w:pStyle w:val="Chun"/>
              <w:rPr>
                <w:b/>
              </w:rPr>
            </w:pPr>
            <w:r w:rsidRPr="00DF1EEC">
              <w:t>Ngữ cảnh</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Điều kiện tiên quyết</w:t>
            </w:r>
          </w:p>
        </w:tc>
        <w:tc>
          <w:tcPr>
            <w:tcW w:w="6788" w:type="dxa"/>
          </w:tcPr>
          <w:p w:rsidR="00C12EDE" w:rsidRDefault="00C12EDE" w:rsidP="0057144A">
            <w:pPr>
              <w:pStyle w:val="Chun"/>
              <w:rPr>
                <w:b/>
              </w:rPr>
            </w:pPr>
            <w:r>
              <w:t>Người dùng phải chạy ứng dụng và kết nối với internet</w:t>
            </w:r>
          </w:p>
        </w:tc>
      </w:tr>
      <w:tr w:rsidR="00C12EDE" w:rsidTr="00CA1447">
        <w:tc>
          <w:tcPr>
            <w:tcW w:w="2534" w:type="dxa"/>
          </w:tcPr>
          <w:p w:rsidR="00C12EDE" w:rsidRDefault="00C12EDE" w:rsidP="0057144A">
            <w:pPr>
              <w:pStyle w:val="Chun"/>
              <w:rPr>
                <w:b/>
              </w:rPr>
            </w:pPr>
            <w:r w:rsidRPr="00DF1EEC">
              <w:t>Điều kiện kết thúc</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Điểm mở rộng</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Yêu cầu đặc biệt</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Thông tin thêm</w:t>
            </w:r>
          </w:p>
        </w:tc>
        <w:tc>
          <w:tcPr>
            <w:tcW w:w="6788" w:type="dxa"/>
          </w:tcPr>
          <w:p w:rsidR="00C12EDE" w:rsidRDefault="00C12EDE" w:rsidP="008F1BE7">
            <w:pPr>
              <w:pStyle w:val="Chun"/>
              <w:keepNext/>
              <w:rPr>
                <w:b/>
              </w:rPr>
            </w:pPr>
            <w:r w:rsidRPr="00DF1EEC">
              <w:t>Không có</w:t>
            </w:r>
          </w:p>
        </w:tc>
      </w:tr>
    </w:tbl>
    <w:p w:rsidR="008F1BE7" w:rsidRPr="00791C72" w:rsidRDefault="008F1BE7" w:rsidP="008F1BE7">
      <w:pPr>
        <w:pStyle w:val="Caption"/>
        <w:rPr>
          <w:sz w:val="26"/>
        </w:rPr>
      </w:pPr>
      <w:bookmarkStart w:id="1660" w:name="_Toc394071576"/>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00791C72" w:rsidRPr="00791C72">
        <w:rPr>
          <w:sz w:val="26"/>
        </w:rPr>
        <w:t xml:space="preserve"> Bảng đặc tả usecase xem các điểm kẹt xe bằng bảng</w:t>
      </w:r>
      <w:bookmarkEnd w:id="1660"/>
    </w:p>
    <w:p w:rsidR="0057144A" w:rsidRDefault="0057144A" w:rsidP="0057144A">
      <w:pPr>
        <w:pStyle w:val="Chun"/>
        <w:rPr>
          <w:b/>
        </w:rPr>
      </w:pPr>
      <w:r w:rsidRPr="00FE4AAA">
        <w:rPr>
          <w:b/>
        </w:rPr>
        <w:t>1</w:t>
      </w:r>
      <w:r w:rsidR="007C77F2">
        <w:rPr>
          <w:b/>
        </w:rPr>
        <w:t>0</w:t>
      </w:r>
      <w:r w:rsidRPr="00FE4AAA">
        <w:rPr>
          <w:b/>
        </w:rPr>
        <w:t xml:space="preserve">. </w:t>
      </w:r>
      <w:r w:rsidR="006F32C0">
        <w:rPr>
          <w:b/>
        </w:rPr>
        <w:t>Usecase x</w:t>
      </w:r>
      <w:r w:rsidR="007C77F2" w:rsidRPr="007C77F2">
        <w:rPr>
          <w:b/>
        </w:rPr>
        <w:t>em bản đồ kẹt xe thực tế ảo</w:t>
      </w:r>
    </w:p>
    <w:tbl>
      <w:tblPr>
        <w:tblStyle w:val="TableGrid"/>
        <w:tblW w:w="0" w:type="auto"/>
        <w:tblLook w:val="04A0" w:firstRow="1" w:lastRow="0" w:firstColumn="1" w:lastColumn="0" w:noHBand="0" w:noVBand="1"/>
      </w:tblPr>
      <w:tblGrid>
        <w:gridCol w:w="2534"/>
        <w:gridCol w:w="6788"/>
      </w:tblGrid>
      <w:tr w:rsidR="00791C72" w:rsidTr="00CA1447">
        <w:tc>
          <w:tcPr>
            <w:tcW w:w="2534" w:type="dxa"/>
          </w:tcPr>
          <w:p w:rsidR="00791C72" w:rsidRDefault="00791C72" w:rsidP="0057144A">
            <w:pPr>
              <w:pStyle w:val="Chun"/>
              <w:rPr>
                <w:b/>
              </w:rPr>
            </w:pPr>
            <w:r w:rsidRPr="00C96E96">
              <w:t>Tên của usecase</w:t>
            </w:r>
          </w:p>
        </w:tc>
        <w:tc>
          <w:tcPr>
            <w:tcW w:w="6788" w:type="dxa"/>
          </w:tcPr>
          <w:p w:rsidR="00791C72" w:rsidRDefault="00791C72" w:rsidP="0057144A">
            <w:pPr>
              <w:pStyle w:val="Chun"/>
              <w:rPr>
                <w:b/>
              </w:rPr>
            </w:pPr>
            <w:r w:rsidRPr="007C77F2">
              <w:t>Xem bản đồ kẹt xe thực tế ảo</w:t>
            </w:r>
          </w:p>
        </w:tc>
      </w:tr>
      <w:tr w:rsidR="00791C72" w:rsidTr="00CA1447">
        <w:tc>
          <w:tcPr>
            <w:tcW w:w="2534" w:type="dxa"/>
          </w:tcPr>
          <w:p w:rsidR="00791C72" w:rsidRDefault="00791C72" w:rsidP="0057144A">
            <w:pPr>
              <w:pStyle w:val="Chun"/>
              <w:rPr>
                <w:b/>
              </w:rPr>
            </w:pPr>
            <w:r w:rsidRPr="00DF1EEC">
              <w:t>Tóm tắt</w:t>
            </w:r>
          </w:p>
        </w:tc>
        <w:tc>
          <w:tcPr>
            <w:tcW w:w="6788" w:type="dxa"/>
          </w:tcPr>
          <w:p w:rsidR="00791C72" w:rsidRDefault="00791C72" w:rsidP="0057144A">
            <w:pPr>
              <w:pStyle w:val="Chun"/>
              <w:rPr>
                <w:b/>
              </w:rPr>
            </w:pPr>
            <w:r w:rsidRPr="007C77F2">
              <w:t>Hiển thị bản đồ thực tế ảo</w:t>
            </w:r>
          </w:p>
        </w:tc>
      </w:tr>
      <w:tr w:rsidR="00EC372D" w:rsidTr="00CA1447">
        <w:tc>
          <w:tcPr>
            <w:tcW w:w="2534" w:type="dxa"/>
          </w:tcPr>
          <w:p w:rsidR="00EC372D" w:rsidRDefault="00EC372D" w:rsidP="0057144A">
            <w:pPr>
              <w:pStyle w:val="Chun"/>
              <w:rPr>
                <w:b/>
              </w:rPr>
            </w:pPr>
            <w:r w:rsidRPr="00DF1EEC">
              <w:t>Dòng sự kiện</w:t>
            </w:r>
          </w:p>
        </w:tc>
        <w:tc>
          <w:tcPr>
            <w:tcW w:w="6788" w:type="dxa"/>
          </w:tcPr>
          <w:p w:rsidR="00EC372D" w:rsidRPr="0036341F" w:rsidRDefault="00EC372D" w:rsidP="005524E1">
            <w:pPr>
              <w:pStyle w:val="Chun"/>
              <w:numPr>
                <w:ilvl w:val="0"/>
                <w:numId w:val="98"/>
              </w:numPr>
              <w:ind w:left="374"/>
              <w:rPr>
                <w:b/>
              </w:rPr>
            </w:pPr>
            <w:r>
              <w:t>Usecase bắt đầu khi người dùng chạy ứng dụng, đang ở màn hình bản đồ và nhấp vào nút hình con mắt ở góc trái dưới</w:t>
            </w:r>
          </w:p>
          <w:p w:rsidR="00EC372D" w:rsidRDefault="00EC372D" w:rsidP="005524E1">
            <w:pPr>
              <w:pStyle w:val="Chun"/>
              <w:numPr>
                <w:ilvl w:val="0"/>
                <w:numId w:val="98"/>
              </w:numPr>
              <w:ind w:left="374"/>
              <w:rPr>
                <w:b/>
              </w:rPr>
            </w:pPr>
            <w:r>
              <w:t>Hiện lên một màn hình cho phép người dùng xem các điểm kẹt xe bằng thực tại tăng cường</w:t>
            </w:r>
          </w:p>
        </w:tc>
      </w:tr>
      <w:tr w:rsidR="00EC372D" w:rsidTr="00CA1447">
        <w:tc>
          <w:tcPr>
            <w:tcW w:w="2534" w:type="dxa"/>
          </w:tcPr>
          <w:p w:rsidR="00EC372D" w:rsidRDefault="00EC372D" w:rsidP="0057144A">
            <w:pPr>
              <w:pStyle w:val="Chun"/>
              <w:rPr>
                <w:b/>
              </w:rPr>
            </w:pPr>
            <w:r w:rsidRPr="00DF1EEC">
              <w:t>Dòng sự kiện khác</w:t>
            </w:r>
          </w:p>
        </w:tc>
        <w:tc>
          <w:tcPr>
            <w:tcW w:w="6788" w:type="dxa"/>
          </w:tcPr>
          <w:p w:rsidR="00EC372D" w:rsidRPr="00EF5953" w:rsidRDefault="00EC372D" w:rsidP="00EC372D">
            <w:pPr>
              <w:pStyle w:val="Chun"/>
              <w:keepNext/>
              <w:rPr>
                <w:i/>
              </w:rPr>
            </w:pPr>
            <w:r w:rsidRPr="00EF5953">
              <w:rPr>
                <w:i/>
              </w:rPr>
              <w:t>Phát sinh lỗi</w:t>
            </w:r>
          </w:p>
          <w:p w:rsidR="00EC372D" w:rsidRDefault="00EC372D" w:rsidP="00592932">
            <w:pPr>
              <w:pStyle w:val="Chun"/>
              <w:rPr>
                <w:b/>
              </w:rPr>
            </w:pPr>
            <w:r>
              <w:lastRenderedPageBreak/>
              <w:t xml:space="preserve">Nếu phát sinh lỗi trong quá trình </w:t>
            </w:r>
            <w:r w:rsidR="00592932">
              <w:t>hiển thị các điểm kẹt xe trên bản đồ thực tế ảo sẽ hiện</w:t>
            </w:r>
            <w:r>
              <w:t xml:space="preserve"> thông báo không thể kết nối với server</w:t>
            </w:r>
          </w:p>
        </w:tc>
      </w:tr>
      <w:tr w:rsidR="00EC372D" w:rsidTr="00CA1447">
        <w:tc>
          <w:tcPr>
            <w:tcW w:w="2534" w:type="dxa"/>
          </w:tcPr>
          <w:p w:rsidR="00EC372D" w:rsidRDefault="00EC372D" w:rsidP="0057144A">
            <w:pPr>
              <w:pStyle w:val="Chun"/>
              <w:rPr>
                <w:b/>
              </w:rPr>
            </w:pPr>
            <w:r w:rsidRPr="00DF1EEC">
              <w:lastRenderedPageBreak/>
              <w:t>Dòng sự kiện phụ</w:t>
            </w:r>
          </w:p>
        </w:tc>
        <w:tc>
          <w:tcPr>
            <w:tcW w:w="6788" w:type="dxa"/>
          </w:tcPr>
          <w:p w:rsidR="00EC372D" w:rsidRPr="00EF5953" w:rsidRDefault="00EC372D" w:rsidP="008B5D9B">
            <w:pPr>
              <w:pStyle w:val="Chun"/>
              <w:keepNext/>
              <w:rPr>
                <w:i/>
              </w:rPr>
            </w:pPr>
            <w:r>
              <w:rPr>
                <w:i/>
              </w:rPr>
              <w:t>Thao tác khác trong màn hình</w:t>
            </w:r>
          </w:p>
          <w:p w:rsidR="00EC372D" w:rsidRDefault="00EC372D" w:rsidP="00592932">
            <w:pPr>
              <w:pStyle w:val="Chun"/>
              <w:rPr>
                <w:b/>
              </w:rPr>
            </w:pPr>
            <w:r>
              <w:t xml:space="preserve">Cho phép </w:t>
            </w:r>
            <w:r w:rsidR="00592932">
              <w:t>ấn nút trở về màn hình bản đồ</w:t>
            </w:r>
          </w:p>
        </w:tc>
      </w:tr>
      <w:tr w:rsidR="00EC372D" w:rsidTr="00CA1447">
        <w:tc>
          <w:tcPr>
            <w:tcW w:w="2534" w:type="dxa"/>
          </w:tcPr>
          <w:p w:rsidR="00EC372D" w:rsidRDefault="00EC372D" w:rsidP="0057144A">
            <w:pPr>
              <w:pStyle w:val="Chun"/>
              <w:rPr>
                <w:b/>
              </w:rPr>
            </w:pPr>
            <w:r w:rsidRPr="00DF1EEC">
              <w:t>Ngữ cảnh</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Điều kiện tiên quyết</w:t>
            </w:r>
          </w:p>
        </w:tc>
        <w:tc>
          <w:tcPr>
            <w:tcW w:w="6788" w:type="dxa"/>
          </w:tcPr>
          <w:p w:rsidR="00EC372D" w:rsidRDefault="00EC372D" w:rsidP="00A81056">
            <w:pPr>
              <w:pStyle w:val="Chun"/>
              <w:rPr>
                <w:b/>
              </w:rPr>
            </w:pPr>
            <w:r>
              <w:t xml:space="preserve">Người dùng phải chạy ứng dụng và </w:t>
            </w:r>
            <w:r w:rsidR="00A81056">
              <w:t>cho phép kết nối camera</w:t>
            </w:r>
          </w:p>
        </w:tc>
      </w:tr>
      <w:tr w:rsidR="00EC372D" w:rsidTr="00CA1447">
        <w:tc>
          <w:tcPr>
            <w:tcW w:w="2534" w:type="dxa"/>
          </w:tcPr>
          <w:p w:rsidR="00EC372D" w:rsidRDefault="00EC372D" w:rsidP="0057144A">
            <w:pPr>
              <w:pStyle w:val="Chun"/>
              <w:rPr>
                <w:b/>
              </w:rPr>
            </w:pPr>
            <w:r w:rsidRPr="00DF1EEC">
              <w:t>Điều kiện kết thúc</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Điểm mở rộng</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Yêu cầu đặc biệt</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Thông tin thêm</w:t>
            </w:r>
          </w:p>
        </w:tc>
        <w:tc>
          <w:tcPr>
            <w:tcW w:w="6788" w:type="dxa"/>
          </w:tcPr>
          <w:p w:rsidR="00EC372D" w:rsidRDefault="00EC372D" w:rsidP="00791C72">
            <w:pPr>
              <w:pStyle w:val="Chun"/>
              <w:keepNext/>
              <w:rPr>
                <w:b/>
              </w:rPr>
            </w:pPr>
            <w:r w:rsidRPr="00DF1EEC">
              <w:t>Không có</w:t>
            </w:r>
          </w:p>
        </w:tc>
      </w:tr>
    </w:tbl>
    <w:p w:rsidR="00791C72" w:rsidRPr="00791C72" w:rsidRDefault="00791C72" w:rsidP="00791C72">
      <w:pPr>
        <w:pStyle w:val="Caption"/>
        <w:rPr>
          <w:sz w:val="26"/>
        </w:rPr>
      </w:pPr>
      <w:bookmarkStart w:id="1661" w:name="_Toc394071577"/>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791C72">
        <w:rPr>
          <w:sz w:val="26"/>
        </w:rPr>
        <w:t xml:space="preserve"> Bảng đặc tả usecase xem bản đồ kẹt xe thực tế ảo</w:t>
      </w:r>
      <w:bookmarkEnd w:id="1661"/>
    </w:p>
    <w:p w:rsidR="0057144A" w:rsidRDefault="0057144A" w:rsidP="0057144A">
      <w:pPr>
        <w:pStyle w:val="Chun"/>
        <w:rPr>
          <w:b/>
        </w:rPr>
      </w:pPr>
      <w:r w:rsidRPr="00FE4AAA">
        <w:rPr>
          <w:b/>
        </w:rPr>
        <w:t>1</w:t>
      </w:r>
      <w:r w:rsidR="007C77F2">
        <w:rPr>
          <w:b/>
        </w:rPr>
        <w:t>1</w:t>
      </w:r>
      <w:r w:rsidRPr="00FE4AAA">
        <w:rPr>
          <w:b/>
        </w:rPr>
        <w:t xml:space="preserve">. </w:t>
      </w:r>
      <w:r w:rsidR="006F32C0">
        <w:rPr>
          <w:b/>
        </w:rPr>
        <w:t>Usecase c</w:t>
      </w:r>
      <w:r w:rsidR="007C77F2" w:rsidRPr="007C77F2">
        <w:rPr>
          <w:b/>
        </w:rPr>
        <w:t>ài đặt chung</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7C77F2">
              <w:t>Cài đặt chung</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7C77F2">
              <w:t>Cài đặt thời gian cập nhật, bán kính cập nhật các điểm kẹt xe</w:t>
            </w:r>
          </w:p>
        </w:tc>
      </w:tr>
      <w:tr w:rsidR="00A81056" w:rsidTr="00CA1447">
        <w:tc>
          <w:tcPr>
            <w:tcW w:w="2534" w:type="dxa"/>
          </w:tcPr>
          <w:p w:rsidR="00A81056" w:rsidRDefault="00A81056" w:rsidP="0057144A">
            <w:pPr>
              <w:pStyle w:val="Chun"/>
              <w:rPr>
                <w:b/>
              </w:rPr>
            </w:pPr>
            <w:r w:rsidRPr="00DF1EEC">
              <w:t>Dòng sự kiện</w:t>
            </w:r>
          </w:p>
        </w:tc>
        <w:tc>
          <w:tcPr>
            <w:tcW w:w="6788" w:type="dxa"/>
          </w:tcPr>
          <w:p w:rsidR="00A81056" w:rsidRPr="00A81056" w:rsidRDefault="00A81056" w:rsidP="005524E1">
            <w:pPr>
              <w:pStyle w:val="Chun"/>
              <w:numPr>
                <w:ilvl w:val="0"/>
                <w:numId w:val="98"/>
              </w:numPr>
              <w:ind w:left="374"/>
              <w:rPr>
                <w:b/>
              </w:rPr>
            </w:pPr>
            <w:r>
              <w:t>Usecase bắt đầu khi người dùng chạy ứng dụng, đang ở màn hình bản đồ và nhấp vào tab cài đặt</w:t>
            </w:r>
          </w:p>
          <w:p w:rsidR="00A81056" w:rsidRDefault="00A81056" w:rsidP="005524E1">
            <w:pPr>
              <w:pStyle w:val="Chun"/>
              <w:numPr>
                <w:ilvl w:val="0"/>
                <w:numId w:val="98"/>
              </w:numPr>
              <w:ind w:left="374"/>
              <w:rPr>
                <w:b/>
              </w:rPr>
            </w:pPr>
            <w:r>
              <w:t>Hiện lên một màn hình các thông tin cài đặt</w:t>
            </w:r>
          </w:p>
        </w:tc>
      </w:tr>
      <w:tr w:rsidR="00A81056" w:rsidTr="00CA1447">
        <w:tc>
          <w:tcPr>
            <w:tcW w:w="2534" w:type="dxa"/>
          </w:tcPr>
          <w:p w:rsidR="00A81056" w:rsidRDefault="00A81056" w:rsidP="0057144A">
            <w:pPr>
              <w:pStyle w:val="Chun"/>
              <w:rPr>
                <w:b/>
              </w:rPr>
            </w:pPr>
            <w:r w:rsidRPr="00DF1EEC">
              <w:t>Dòng sự kiện khác</w:t>
            </w:r>
          </w:p>
        </w:tc>
        <w:tc>
          <w:tcPr>
            <w:tcW w:w="6788" w:type="dxa"/>
          </w:tcPr>
          <w:p w:rsidR="00A81056" w:rsidRDefault="0089668C" w:rsidP="0057144A">
            <w:pPr>
              <w:pStyle w:val="Chun"/>
              <w:rPr>
                <w:b/>
              </w:rPr>
            </w:pPr>
            <w:r>
              <w:t>Không có</w:t>
            </w:r>
          </w:p>
        </w:tc>
      </w:tr>
      <w:tr w:rsidR="00A81056" w:rsidTr="00CA1447">
        <w:tc>
          <w:tcPr>
            <w:tcW w:w="2534" w:type="dxa"/>
          </w:tcPr>
          <w:p w:rsidR="00A81056" w:rsidRDefault="00A81056" w:rsidP="0057144A">
            <w:pPr>
              <w:pStyle w:val="Chun"/>
              <w:rPr>
                <w:b/>
              </w:rPr>
            </w:pPr>
            <w:r w:rsidRPr="00DF1EEC">
              <w:t>Dòng sự kiện phụ</w:t>
            </w:r>
          </w:p>
        </w:tc>
        <w:tc>
          <w:tcPr>
            <w:tcW w:w="6788" w:type="dxa"/>
          </w:tcPr>
          <w:p w:rsidR="0089668C" w:rsidRDefault="0089668C" w:rsidP="008B5D9B">
            <w:pPr>
              <w:pStyle w:val="Chun"/>
              <w:keepNext/>
              <w:rPr>
                <w:i/>
              </w:rPr>
            </w:pPr>
            <w:r>
              <w:rPr>
                <w:i/>
              </w:rPr>
              <w:t>Chuyển trong tab màn hình</w:t>
            </w:r>
          </w:p>
          <w:p w:rsidR="0089668C" w:rsidRPr="0089668C" w:rsidRDefault="0089668C" w:rsidP="008B5D9B">
            <w:pPr>
              <w:pStyle w:val="Chun"/>
              <w:keepNext/>
            </w:pPr>
            <w:r>
              <w:t>Cho phép chuyển qua tab bản đồ, nghe radio, báo cáo</w:t>
            </w:r>
          </w:p>
          <w:p w:rsidR="00A81056" w:rsidRPr="00EF5953" w:rsidRDefault="00A81056" w:rsidP="008B5D9B">
            <w:pPr>
              <w:pStyle w:val="Chun"/>
              <w:keepNext/>
              <w:rPr>
                <w:i/>
              </w:rPr>
            </w:pPr>
            <w:r>
              <w:rPr>
                <w:i/>
              </w:rPr>
              <w:t>Thao tác khác trong màn hình</w:t>
            </w:r>
          </w:p>
          <w:p w:rsidR="00A81056" w:rsidRDefault="00A81056" w:rsidP="0089668C">
            <w:pPr>
              <w:pStyle w:val="Chun"/>
              <w:rPr>
                <w:b/>
              </w:rPr>
            </w:pPr>
            <w:r>
              <w:t>C</w:t>
            </w:r>
            <w:r w:rsidR="0089668C">
              <w:t>ho phép đăng ký công tác viên, cài đặt cộng tác viên, cài đặt chung, bật chế độ cảnh báo kẹt xe và xem thông tin nhà phát triể</w:t>
            </w:r>
          </w:p>
        </w:tc>
      </w:tr>
      <w:tr w:rsidR="00A81056" w:rsidTr="00CA1447">
        <w:tc>
          <w:tcPr>
            <w:tcW w:w="2534" w:type="dxa"/>
          </w:tcPr>
          <w:p w:rsidR="00A81056" w:rsidRDefault="00A81056" w:rsidP="0057144A">
            <w:pPr>
              <w:pStyle w:val="Chun"/>
              <w:rPr>
                <w:b/>
              </w:rPr>
            </w:pPr>
            <w:r w:rsidRPr="00DF1EEC">
              <w:t>Ngữ cảnh</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lastRenderedPageBreak/>
              <w:t>Điều kiện tiên quyết</w:t>
            </w:r>
          </w:p>
        </w:tc>
        <w:tc>
          <w:tcPr>
            <w:tcW w:w="6788" w:type="dxa"/>
          </w:tcPr>
          <w:p w:rsidR="00A81056" w:rsidRDefault="00A81056" w:rsidP="005F6ABC">
            <w:pPr>
              <w:pStyle w:val="Chun"/>
              <w:rPr>
                <w:b/>
              </w:rPr>
            </w:pPr>
            <w:r>
              <w:t>Người dùng phải chạy ứng dụng</w:t>
            </w:r>
          </w:p>
        </w:tc>
      </w:tr>
      <w:tr w:rsidR="00A81056" w:rsidTr="00CA1447">
        <w:tc>
          <w:tcPr>
            <w:tcW w:w="2534" w:type="dxa"/>
          </w:tcPr>
          <w:p w:rsidR="00A81056" w:rsidRDefault="00A81056" w:rsidP="0057144A">
            <w:pPr>
              <w:pStyle w:val="Chun"/>
              <w:rPr>
                <w:b/>
              </w:rPr>
            </w:pPr>
            <w:r w:rsidRPr="00DF1EEC">
              <w:t>Điều kiện kết thúc</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t>Điểm mở rộng</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Yêu cầu đặc biệt</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Thông tin thêm</w:t>
            </w:r>
          </w:p>
        </w:tc>
        <w:tc>
          <w:tcPr>
            <w:tcW w:w="6788" w:type="dxa"/>
          </w:tcPr>
          <w:p w:rsidR="00A81056" w:rsidRDefault="00A81056" w:rsidP="005950CF">
            <w:pPr>
              <w:pStyle w:val="Chun"/>
              <w:keepNext/>
              <w:rPr>
                <w:b/>
              </w:rPr>
            </w:pPr>
            <w:r w:rsidRPr="00DF1EEC">
              <w:t>Không có</w:t>
            </w:r>
          </w:p>
        </w:tc>
      </w:tr>
    </w:tbl>
    <w:p w:rsidR="005950CF" w:rsidRPr="005950CF" w:rsidRDefault="005950CF" w:rsidP="005950CF">
      <w:pPr>
        <w:pStyle w:val="Caption"/>
        <w:rPr>
          <w:sz w:val="26"/>
        </w:rPr>
      </w:pPr>
      <w:bookmarkStart w:id="1662" w:name="_Toc394071578"/>
      <w:r w:rsidRPr="005950CF">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5950CF">
        <w:rPr>
          <w:sz w:val="26"/>
        </w:rPr>
        <w:t xml:space="preserve"> Bảng đặc tả usecase cài đặt chung</w:t>
      </w:r>
      <w:bookmarkEnd w:id="1662"/>
    </w:p>
    <w:p w:rsidR="0057144A" w:rsidRDefault="0057144A" w:rsidP="0057144A">
      <w:pPr>
        <w:pStyle w:val="Chun"/>
        <w:rPr>
          <w:b/>
        </w:rPr>
      </w:pPr>
      <w:r w:rsidRPr="00FE4AAA">
        <w:rPr>
          <w:b/>
        </w:rPr>
        <w:t>1</w:t>
      </w:r>
      <w:r w:rsidR="002905FE">
        <w:rPr>
          <w:b/>
        </w:rPr>
        <w:t>2</w:t>
      </w:r>
      <w:r w:rsidRPr="00FE4AAA">
        <w:rPr>
          <w:b/>
        </w:rPr>
        <w:t xml:space="preserve">. </w:t>
      </w:r>
      <w:r w:rsidR="006F32C0">
        <w:rPr>
          <w:b/>
        </w:rPr>
        <w:t>Usecase b</w:t>
      </w:r>
      <w:r w:rsidR="002905FE" w:rsidRPr="002905FE">
        <w:rPr>
          <w:b/>
        </w:rPr>
        <w:t>ật chế độ cảnh báo kẹt xe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Bật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Sẽ phát âm thanh các điểm kẹt xe trong bán kính xung quanh người dùng</w:t>
            </w:r>
          </w:p>
        </w:tc>
      </w:tr>
      <w:tr w:rsidR="00843919" w:rsidTr="00CA1447">
        <w:tc>
          <w:tcPr>
            <w:tcW w:w="2534" w:type="dxa"/>
          </w:tcPr>
          <w:p w:rsidR="00843919" w:rsidRDefault="00843919" w:rsidP="0057144A">
            <w:pPr>
              <w:pStyle w:val="Chun"/>
              <w:rPr>
                <w:b/>
              </w:rPr>
            </w:pPr>
            <w:r w:rsidRPr="00DF1EEC">
              <w:t>Dòng sự kiện</w:t>
            </w:r>
          </w:p>
        </w:tc>
        <w:tc>
          <w:tcPr>
            <w:tcW w:w="6788" w:type="dxa"/>
          </w:tcPr>
          <w:p w:rsidR="00843919" w:rsidRPr="00843919" w:rsidRDefault="00843919" w:rsidP="005524E1">
            <w:pPr>
              <w:pStyle w:val="Chun"/>
              <w:numPr>
                <w:ilvl w:val="0"/>
                <w:numId w:val="98"/>
              </w:numPr>
              <w:ind w:left="374"/>
              <w:rPr>
                <w:b/>
              </w:rPr>
            </w:pPr>
            <w:r>
              <w:t>Usecase bắt đầu khi người dùng chạy ứng dụng, đang ở màn hình cài đặt và nhấp vào dòng cài đặt chế độ cảnh báo kẹt xe</w:t>
            </w:r>
          </w:p>
          <w:p w:rsidR="00843919" w:rsidRDefault="00843919" w:rsidP="005524E1">
            <w:pPr>
              <w:pStyle w:val="Chun"/>
              <w:numPr>
                <w:ilvl w:val="0"/>
                <w:numId w:val="98"/>
              </w:numPr>
              <w:ind w:left="374"/>
              <w:rPr>
                <w:b/>
              </w:rPr>
            </w:pPr>
            <w:r>
              <w:t>Hiện lên một màn hình cho phép người dùng bật chế độ cảnh báo kẹt xe</w:t>
            </w:r>
          </w:p>
        </w:tc>
      </w:tr>
      <w:tr w:rsidR="00843919" w:rsidTr="00CA1447">
        <w:tc>
          <w:tcPr>
            <w:tcW w:w="2534" w:type="dxa"/>
          </w:tcPr>
          <w:p w:rsidR="00843919" w:rsidRDefault="00843919" w:rsidP="0057144A">
            <w:pPr>
              <w:pStyle w:val="Chun"/>
              <w:rPr>
                <w:b/>
              </w:rPr>
            </w:pPr>
            <w:r w:rsidRPr="00DF1EEC">
              <w:t>Dòng sự kiện khác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Dòng sự kiện phụ</w:t>
            </w:r>
          </w:p>
        </w:tc>
        <w:tc>
          <w:tcPr>
            <w:tcW w:w="6788" w:type="dxa"/>
          </w:tcPr>
          <w:p w:rsidR="00843919" w:rsidRDefault="00843919" w:rsidP="00ED5271">
            <w:pPr>
              <w:pStyle w:val="Chun"/>
              <w:keepNext/>
              <w:rPr>
                <w:i/>
              </w:rPr>
            </w:pPr>
            <w:r>
              <w:rPr>
                <w:i/>
              </w:rPr>
              <w:t>Chuyển tab trong màn hình</w:t>
            </w:r>
          </w:p>
          <w:p w:rsidR="00843919" w:rsidRPr="00BA1F81" w:rsidRDefault="00843919" w:rsidP="00ED5271">
            <w:pPr>
              <w:pStyle w:val="Chun"/>
              <w:keepNext/>
            </w:pPr>
            <w:r>
              <w:t>Cho phép chuyển qua tab báo cáo, bản đồ, nghe radio</w:t>
            </w:r>
          </w:p>
          <w:p w:rsidR="00843919" w:rsidRPr="00EF5953" w:rsidRDefault="00843919" w:rsidP="00ED5271">
            <w:pPr>
              <w:pStyle w:val="Chun"/>
              <w:keepNext/>
              <w:rPr>
                <w:i/>
              </w:rPr>
            </w:pPr>
            <w:r>
              <w:rPr>
                <w:i/>
              </w:rPr>
              <w:t>Thao tác khác trong màn hình</w:t>
            </w:r>
          </w:p>
          <w:p w:rsidR="00843919" w:rsidRDefault="00843919" w:rsidP="0057144A">
            <w:pPr>
              <w:pStyle w:val="Chun"/>
              <w:rPr>
                <w:b/>
              </w:rPr>
            </w:pPr>
            <w:r>
              <w:t>Cho phép ấn nút trở về màn hình cài đặt</w:t>
            </w:r>
          </w:p>
        </w:tc>
      </w:tr>
      <w:tr w:rsidR="00843919" w:rsidTr="00CA1447">
        <w:tc>
          <w:tcPr>
            <w:tcW w:w="2534" w:type="dxa"/>
          </w:tcPr>
          <w:p w:rsidR="00843919" w:rsidRDefault="00843919" w:rsidP="0057144A">
            <w:pPr>
              <w:pStyle w:val="Chun"/>
              <w:rPr>
                <w:b/>
              </w:rPr>
            </w:pPr>
            <w:r w:rsidRPr="00DF1EEC">
              <w:t>Ngữ cảnh</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Điều kiện tiên quyết</w:t>
            </w:r>
          </w:p>
        </w:tc>
        <w:tc>
          <w:tcPr>
            <w:tcW w:w="6788" w:type="dxa"/>
          </w:tcPr>
          <w:p w:rsidR="00843919" w:rsidRDefault="00843919" w:rsidP="0057144A">
            <w:pPr>
              <w:pStyle w:val="Chun"/>
              <w:rPr>
                <w:b/>
              </w:rPr>
            </w:pPr>
            <w:r>
              <w:t>Người dùng phải chạy ứng dụng</w:t>
            </w:r>
          </w:p>
        </w:tc>
      </w:tr>
      <w:tr w:rsidR="00843919" w:rsidTr="00CA1447">
        <w:tc>
          <w:tcPr>
            <w:tcW w:w="2534" w:type="dxa"/>
          </w:tcPr>
          <w:p w:rsidR="00843919" w:rsidRDefault="00843919" w:rsidP="0057144A">
            <w:pPr>
              <w:pStyle w:val="Chun"/>
              <w:rPr>
                <w:b/>
              </w:rPr>
            </w:pPr>
            <w:r w:rsidRPr="00DF1EEC">
              <w:t>Điều kiện kết thúc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Điểm mở rộng</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Yêu cầu đặc biệt</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Thông tin thêm</w:t>
            </w:r>
          </w:p>
        </w:tc>
        <w:tc>
          <w:tcPr>
            <w:tcW w:w="6788" w:type="dxa"/>
          </w:tcPr>
          <w:p w:rsidR="00843919" w:rsidRDefault="00843919" w:rsidP="00196B7A">
            <w:pPr>
              <w:pStyle w:val="Chun"/>
              <w:keepNext/>
              <w:rPr>
                <w:b/>
              </w:rPr>
            </w:pPr>
            <w:r w:rsidRPr="00DF1EEC">
              <w:t>Không có</w:t>
            </w:r>
          </w:p>
        </w:tc>
      </w:tr>
    </w:tbl>
    <w:p w:rsidR="00196B7A" w:rsidRPr="00196B7A" w:rsidRDefault="00196B7A" w:rsidP="00196B7A">
      <w:pPr>
        <w:pStyle w:val="Caption"/>
        <w:rPr>
          <w:sz w:val="26"/>
        </w:rPr>
      </w:pPr>
      <w:bookmarkStart w:id="1663" w:name="_Toc394071579"/>
      <w:r w:rsidRPr="00196B7A">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196B7A">
        <w:rPr>
          <w:sz w:val="26"/>
        </w:rPr>
        <w:t xml:space="preserve"> Bảng đặc tả usecase bật chế độ cảnh báo kẹt xe bằng giọng nói</w:t>
      </w:r>
      <w:bookmarkEnd w:id="1663"/>
    </w:p>
    <w:p w:rsidR="0057144A" w:rsidRDefault="0057144A" w:rsidP="0057144A">
      <w:pPr>
        <w:pStyle w:val="Chun"/>
        <w:rPr>
          <w:b/>
        </w:rPr>
      </w:pPr>
      <w:r w:rsidRPr="00FE4AAA">
        <w:rPr>
          <w:b/>
        </w:rPr>
        <w:lastRenderedPageBreak/>
        <w:t>1</w:t>
      </w:r>
      <w:r w:rsidR="002905FE">
        <w:rPr>
          <w:b/>
        </w:rPr>
        <w:t>3</w:t>
      </w:r>
      <w:r w:rsidRPr="00FE4AAA">
        <w:rPr>
          <w:b/>
        </w:rPr>
        <w:t xml:space="preserve">. </w:t>
      </w:r>
      <w:r w:rsidR="006F32C0">
        <w:rPr>
          <w:b/>
        </w:rPr>
        <w:t>Usecase t</w:t>
      </w:r>
      <w:r w:rsidR="002905FE" w:rsidRPr="002905FE">
        <w:rPr>
          <w:b/>
        </w:rPr>
        <w:t>ắt chế độ cảnh báo kẹt xe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Tắt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Tắt chế độ cảnh báo kẹt xe bằng giọng nói</w:t>
            </w:r>
          </w:p>
        </w:tc>
      </w:tr>
      <w:tr w:rsidR="00BA1F81" w:rsidTr="00CA1447">
        <w:tc>
          <w:tcPr>
            <w:tcW w:w="2534" w:type="dxa"/>
          </w:tcPr>
          <w:p w:rsidR="00BA1F81" w:rsidRDefault="00BA1F81" w:rsidP="0057144A">
            <w:pPr>
              <w:pStyle w:val="Chun"/>
              <w:rPr>
                <w:b/>
              </w:rPr>
            </w:pPr>
            <w:r w:rsidRPr="00DF1EEC">
              <w:t>Dòng sự kiện</w:t>
            </w:r>
          </w:p>
        </w:tc>
        <w:tc>
          <w:tcPr>
            <w:tcW w:w="6788" w:type="dxa"/>
          </w:tcPr>
          <w:p w:rsidR="00BA1F81" w:rsidRPr="00BA1F81" w:rsidRDefault="00BA1F81" w:rsidP="005524E1">
            <w:pPr>
              <w:pStyle w:val="Chun"/>
              <w:numPr>
                <w:ilvl w:val="0"/>
                <w:numId w:val="98"/>
              </w:numPr>
              <w:ind w:left="374"/>
              <w:rPr>
                <w:b/>
              </w:rPr>
            </w:pPr>
            <w:r>
              <w:t>Usecase bắt đầu khi người dùng chạy ứng dụng, đang ở màn hình cài đặt và nhấp vào dòng cài đặt chế độ cảnh báo kẹt xe</w:t>
            </w:r>
          </w:p>
          <w:p w:rsidR="00BA1F81" w:rsidRDefault="00BA1F81" w:rsidP="005524E1">
            <w:pPr>
              <w:pStyle w:val="Chun"/>
              <w:numPr>
                <w:ilvl w:val="0"/>
                <w:numId w:val="98"/>
              </w:numPr>
              <w:ind w:left="374"/>
              <w:rPr>
                <w:b/>
              </w:rPr>
            </w:pPr>
            <w:r>
              <w:t>Hiện lên một màn hình cho phép người dùng tắt chế độ cảnh báo kẹt xe</w:t>
            </w:r>
          </w:p>
        </w:tc>
      </w:tr>
      <w:tr w:rsidR="00BA1F81" w:rsidTr="00CA1447">
        <w:tc>
          <w:tcPr>
            <w:tcW w:w="2534" w:type="dxa"/>
          </w:tcPr>
          <w:p w:rsidR="00BA1F81" w:rsidRDefault="00BA1F81" w:rsidP="0057144A">
            <w:pPr>
              <w:pStyle w:val="Chun"/>
              <w:rPr>
                <w:b/>
              </w:rPr>
            </w:pPr>
            <w:r w:rsidRPr="00DF1EEC">
              <w:t>Dòng sự kiện khác</w:t>
            </w:r>
          </w:p>
        </w:tc>
        <w:tc>
          <w:tcPr>
            <w:tcW w:w="6788" w:type="dxa"/>
          </w:tcPr>
          <w:p w:rsidR="00BA1F81" w:rsidRP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Dòng sự kiện phụ</w:t>
            </w:r>
          </w:p>
        </w:tc>
        <w:tc>
          <w:tcPr>
            <w:tcW w:w="6788" w:type="dxa"/>
          </w:tcPr>
          <w:p w:rsidR="00BA1F81" w:rsidRDefault="00BA1F81" w:rsidP="00CA1447">
            <w:pPr>
              <w:pStyle w:val="Chun"/>
              <w:keepNext/>
              <w:rPr>
                <w:i/>
              </w:rPr>
            </w:pPr>
            <w:r>
              <w:rPr>
                <w:i/>
              </w:rPr>
              <w:t>Chuyển tab trong màn hình</w:t>
            </w:r>
          </w:p>
          <w:p w:rsidR="00BA1F81" w:rsidRPr="00BA1F81" w:rsidRDefault="00BA1F81" w:rsidP="00CA1447">
            <w:pPr>
              <w:pStyle w:val="Chun"/>
              <w:keepNext/>
            </w:pPr>
            <w:r>
              <w:t>Cho phép chuyển qua tab báo cáo, bản đồ, nghe radio</w:t>
            </w:r>
          </w:p>
          <w:p w:rsidR="00BA1F81" w:rsidRPr="00EF5953" w:rsidRDefault="00BA1F81" w:rsidP="00CA1447">
            <w:pPr>
              <w:pStyle w:val="Chun"/>
              <w:keepNext/>
              <w:rPr>
                <w:i/>
              </w:rPr>
            </w:pPr>
            <w:r>
              <w:rPr>
                <w:i/>
              </w:rPr>
              <w:t>Thao tác khác trong màn hình</w:t>
            </w:r>
          </w:p>
          <w:p w:rsidR="00BA1F81" w:rsidRDefault="00BA1F81" w:rsidP="00BA1F81">
            <w:pPr>
              <w:pStyle w:val="Chun"/>
              <w:rPr>
                <w:b/>
              </w:rPr>
            </w:pPr>
            <w:r>
              <w:t>Cho phép ấn nút trở về màn hình cài đặt</w:t>
            </w:r>
          </w:p>
        </w:tc>
      </w:tr>
      <w:tr w:rsidR="00BA1F81" w:rsidTr="00CA1447">
        <w:tc>
          <w:tcPr>
            <w:tcW w:w="2534" w:type="dxa"/>
          </w:tcPr>
          <w:p w:rsidR="00BA1F81" w:rsidRDefault="00BA1F81" w:rsidP="0057144A">
            <w:pPr>
              <w:pStyle w:val="Chun"/>
              <w:rPr>
                <w:b/>
              </w:rPr>
            </w:pPr>
            <w:r w:rsidRPr="00DF1EEC">
              <w:t>Ngữ cảnh</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Điều kiện tiên quyết</w:t>
            </w:r>
          </w:p>
        </w:tc>
        <w:tc>
          <w:tcPr>
            <w:tcW w:w="6788" w:type="dxa"/>
          </w:tcPr>
          <w:p w:rsidR="00BA1F81" w:rsidRDefault="00BA1F81" w:rsidP="00CA1447">
            <w:pPr>
              <w:pStyle w:val="Chun"/>
              <w:rPr>
                <w:b/>
              </w:rPr>
            </w:pPr>
            <w:r>
              <w:t xml:space="preserve">Người dùng phải chạy ứng </w:t>
            </w:r>
            <w:r w:rsidR="00CA1447">
              <w:t>dụng</w:t>
            </w:r>
          </w:p>
        </w:tc>
      </w:tr>
      <w:tr w:rsidR="00BA1F81" w:rsidTr="00CA1447">
        <w:tc>
          <w:tcPr>
            <w:tcW w:w="2534" w:type="dxa"/>
          </w:tcPr>
          <w:p w:rsidR="00BA1F81" w:rsidRDefault="00BA1F81" w:rsidP="0057144A">
            <w:pPr>
              <w:pStyle w:val="Chun"/>
              <w:rPr>
                <w:b/>
              </w:rPr>
            </w:pPr>
            <w:r w:rsidRPr="00DF1EEC">
              <w:t>Điều kiện kết thúc</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Điểm mở rộng</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Yêu cầu đặc biệt</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Thông tin thêm</w:t>
            </w:r>
          </w:p>
        </w:tc>
        <w:tc>
          <w:tcPr>
            <w:tcW w:w="6788" w:type="dxa"/>
          </w:tcPr>
          <w:p w:rsidR="00BA1F81" w:rsidRDefault="00BA1F81" w:rsidP="00196B7A">
            <w:pPr>
              <w:pStyle w:val="Chun"/>
              <w:keepNext/>
              <w:rPr>
                <w:b/>
              </w:rPr>
            </w:pPr>
            <w:r w:rsidRPr="00DF1EEC">
              <w:t>Không có</w:t>
            </w:r>
          </w:p>
        </w:tc>
      </w:tr>
    </w:tbl>
    <w:p w:rsidR="00196B7A" w:rsidRPr="00737074" w:rsidRDefault="00196B7A" w:rsidP="00196B7A">
      <w:pPr>
        <w:pStyle w:val="Caption"/>
        <w:rPr>
          <w:sz w:val="26"/>
        </w:rPr>
      </w:pPr>
      <w:bookmarkStart w:id="1664" w:name="_Toc394071580"/>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00737074" w:rsidRPr="00737074">
        <w:rPr>
          <w:sz w:val="26"/>
        </w:rPr>
        <w:t xml:space="preserve"> Bảng đặc tả usecase tắt chế độ cảnh báo kẹt xe bằng giọng nói</w:t>
      </w:r>
      <w:bookmarkEnd w:id="1664"/>
    </w:p>
    <w:p w:rsidR="0057144A" w:rsidRDefault="0057144A" w:rsidP="0057144A">
      <w:pPr>
        <w:pStyle w:val="Chun"/>
        <w:rPr>
          <w:b/>
        </w:rPr>
      </w:pPr>
      <w:r w:rsidRPr="00FE4AAA">
        <w:rPr>
          <w:b/>
        </w:rPr>
        <w:t>1</w:t>
      </w:r>
      <w:r w:rsidR="002905FE">
        <w:rPr>
          <w:b/>
        </w:rPr>
        <w:t>4</w:t>
      </w:r>
      <w:r w:rsidRPr="00FE4AAA">
        <w:rPr>
          <w:b/>
        </w:rPr>
        <w:t xml:space="preserve">. </w:t>
      </w:r>
      <w:r w:rsidR="006F32C0">
        <w:rPr>
          <w:b/>
        </w:rPr>
        <w:t>Usecase c</w:t>
      </w:r>
      <w:r w:rsidR="002905FE" w:rsidRPr="002905FE">
        <w:rPr>
          <w:b/>
        </w:rPr>
        <w:t>ài đặt chế độ cảnh báo kẹt xe</w:t>
      </w:r>
    </w:p>
    <w:tbl>
      <w:tblPr>
        <w:tblStyle w:val="TableGrid"/>
        <w:tblW w:w="0" w:type="auto"/>
        <w:tblLook w:val="04A0" w:firstRow="1" w:lastRow="0" w:firstColumn="1" w:lastColumn="0" w:noHBand="0" w:noVBand="1"/>
      </w:tblPr>
      <w:tblGrid>
        <w:gridCol w:w="2534"/>
        <w:gridCol w:w="6788"/>
      </w:tblGrid>
      <w:tr w:rsidR="00737074" w:rsidTr="00CA1447">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Cài đặt chế độ cảnh báo kẹt xe</w:t>
            </w:r>
          </w:p>
        </w:tc>
      </w:tr>
      <w:tr w:rsidR="00737074" w:rsidTr="00CA1447">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Cài đặt thời gian phát lại âm thanh, bán kính mong muốn nhận điểm kẹt xe</w:t>
            </w:r>
          </w:p>
        </w:tc>
      </w:tr>
      <w:tr w:rsidR="00CA1447" w:rsidTr="00CA1447">
        <w:tc>
          <w:tcPr>
            <w:tcW w:w="2534" w:type="dxa"/>
          </w:tcPr>
          <w:p w:rsidR="00CA1447" w:rsidRDefault="00CA1447" w:rsidP="0057144A">
            <w:pPr>
              <w:pStyle w:val="Chun"/>
              <w:rPr>
                <w:b/>
              </w:rPr>
            </w:pPr>
            <w:r w:rsidRPr="00DF1EEC">
              <w:t>Dòng sự kiện</w:t>
            </w:r>
          </w:p>
        </w:tc>
        <w:tc>
          <w:tcPr>
            <w:tcW w:w="6788" w:type="dxa"/>
          </w:tcPr>
          <w:p w:rsidR="00843919" w:rsidRPr="00843919" w:rsidRDefault="00CA1447" w:rsidP="005524E1">
            <w:pPr>
              <w:pStyle w:val="Chun"/>
              <w:numPr>
                <w:ilvl w:val="0"/>
                <w:numId w:val="98"/>
              </w:numPr>
              <w:ind w:left="374"/>
              <w:rPr>
                <w:b/>
              </w:rPr>
            </w:pPr>
            <w:r>
              <w:t xml:space="preserve">Usecase bắt đầu khi người dùng chạy ứng dụng, đang ở màn hình cài đặt và nhấp vào dòng cài đặt chế độ cảnh báo </w:t>
            </w:r>
            <w:r>
              <w:lastRenderedPageBreak/>
              <w:t>kẹt xe</w:t>
            </w:r>
          </w:p>
          <w:p w:rsidR="00CA1447" w:rsidRDefault="00CA1447" w:rsidP="005524E1">
            <w:pPr>
              <w:pStyle w:val="Chun"/>
              <w:numPr>
                <w:ilvl w:val="0"/>
                <w:numId w:val="98"/>
              </w:numPr>
              <w:ind w:left="374"/>
              <w:rPr>
                <w:b/>
              </w:rPr>
            </w:pPr>
            <w:r>
              <w:t>Hiện lên một màn hình cho phép người dùng tùy chỉnh thời gian nhắc lại cảnh báo, bán kính nhận cảnh báo</w:t>
            </w:r>
          </w:p>
        </w:tc>
      </w:tr>
      <w:tr w:rsidR="00CA1447" w:rsidTr="00CA1447">
        <w:tc>
          <w:tcPr>
            <w:tcW w:w="2534" w:type="dxa"/>
          </w:tcPr>
          <w:p w:rsidR="00CA1447" w:rsidRDefault="00CA1447" w:rsidP="0057144A">
            <w:pPr>
              <w:pStyle w:val="Chun"/>
              <w:rPr>
                <w:b/>
              </w:rPr>
            </w:pPr>
            <w:r w:rsidRPr="00DF1EEC">
              <w:lastRenderedPageBreak/>
              <w:t>Dòng sự kiện khác</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Dòng sự kiện phụ</w:t>
            </w:r>
          </w:p>
        </w:tc>
        <w:tc>
          <w:tcPr>
            <w:tcW w:w="6788" w:type="dxa"/>
          </w:tcPr>
          <w:p w:rsidR="00CA1447" w:rsidRDefault="00CA1447" w:rsidP="00CA1447">
            <w:pPr>
              <w:pStyle w:val="Chun"/>
              <w:keepNext/>
              <w:rPr>
                <w:i/>
              </w:rPr>
            </w:pPr>
            <w:r>
              <w:rPr>
                <w:i/>
              </w:rPr>
              <w:t>Chuyển tab trong màn hình</w:t>
            </w:r>
          </w:p>
          <w:p w:rsidR="00CA1447" w:rsidRPr="00BA1F81" w:rsidRDefault="00CA1447" w:rsidP="00CA1447">
            <w:pPr>
              <w:pStyle w:val="Chun"/>
              <w:keepNext/>
            </w:pPr>
            <w:r>
              <w:t>Cho phép chuyển qua tab báo cáo, bản đồ, nghe radio</w:t>
            </w:r>
          </w:p>
          <w:p w:rsidR="00CA1447" w:rsidRPr="00EF5953" w:rsidRDefault="00CA1447" w:rsidP="00CA1447">
            <w:pPr>
              <w:pStyle w:val="Chun"/>
              <w:keepNext/>
              <w:rPr>
                <w:i/>
              </w:rPr>
            </w:pPr>
            <w:r>
              <w:rPr>
                <w:i/>
              </w:rPr>
              <w:t>Thao tác khác trong màn hình</w:t>
            </w:r>
          </w:p>
          <w:p w:rsidR="00CA1447" w:rsidRDefault="00CA1447" w:rsidP="0057144A">
            <w:pPr>
              <w:pStyle w:val="Chun"/>
              <w:rPr>
                <w:b/>
              </w:rPr>
            </w:pPr>
            <w:r>
              <w:t>Cho phép ấn nút trở về màn hình cài đặt</w:t>
            </w:r>
          </w:p>
        </w:tc>
      </w:tr>
      <w:tr w:rsidR="00CA1447" w:rsidTr="00CA1447">
        <w:tc>
          <w:tcPr>
            <w:tcW w:w="2534" w:type="dxa"/>
          </w:tcPr>
          <w:p w:rsidR="00CA1447" w:rsidRDefault="00CA1447" w:rsidP="0057144A">
            <w:pPr>
              <w:pStyle w:val="Chun"/>
              <w:rPr>
                <w:b/>
              </w:rPr>
            </w:pPr>
            <w:r w:rsidRPr="00DF1EEC">
              <w:t>Ngữ cảnh</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Điều kiện tiên quyết</w:t>
            </w:r>
          </w:p>
        </w:tc>
        <w:tc>
          <w:tcPr>
            <w:tcW w:w="6788" w:type="dxa"/>
          </w:tcPr>
          <w:p w:rsidR="00CA1447" w:rsidRDefault="00CA1447" w:rsidP="00843919">
            <w:pPr>
              <w:pStyle w:val="Chun"/>
              <w:rPr>
                <w:b/>
              </w:rPr>
            </w:pPr>
            <w:r>
              <w:t xml:space="preserve">Người dùng phải chạy ứng dụng và </w:t>
            </w:r>
            <w:r w:rsidR="00843919">
              <w:t>phải bật chế độ cảnh báo kẹt xe</w:t>
            </w:r>
          </w:p>
        </w:tc>
      </w:tr>
      <w:tr w:rsidR="00CA1447" w:rsidTr="00CA1447">
        <w:tc>
          <w:tcPr>
            <w:tcW w:w="2534" w:type="dxa"/>
          </w:tcPr>
          <w:p w:rsidR="00CA1447" w:rsidRDefault="00CA1447" w:rsidP="0057144A">
            <w:pPr>
              <w:pStyle w:val="Chun"/>
              <w:rPr>
                <w:b/>
              </w:rPr>
            </w:pPr>
            <w:r w:rsidRPr="00DF1EEC">
              <w:t>Điều kiện kết thúc</w:t>
            </w:r>
          </w:p>
        </w:tc>
        <w:tc>
          <w:tcPr>
            <w:tcW w:w="6788" w:type="dxa"/>
          </w:tcPr>
          <w:p w:rsidR="00CA1447" w:rsidRPr="00ED1A75" w:rsidRDefault="00ED1A75" w:rsidP="0057144A">
            <w:pPr>
              <w:pStyle w:val="Chun"/>
            </w:pPr>
            <w:r w:rsidRPr="00ED1A75">
              <w:t>Không có</w:t>
            </w:r>
          </w:p>
        </w:tc>
      </w:tr>
      <w:tr w:rsidR="00CA1447" w:rsidTr="00CA1447">
        <w:tc>
          <w:tcPr>
            <w:tcW w:w="2534" w:type="dxa"/>
          </w:tcPr>
          <w:p w:rsidR="00CA1447" w:rsidRDefault="00CA1447" w:rsidP="0057144A">
            <w:pPr>
              <w:pStyle w:val="Chun"/>
              <w:rPr>
                <w:b/>
              </w:rPr>
            </w:pPr>
            <w:r w:rsidRPr="00DF1EEC">
              <w:t>Điểm mở rộng</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Yêu cầu đặc biệt</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Thông tin thêm</w:t>
            </w:r>
          </w:p>
        </w:tc>
        <w:tc>
          <w:tcPr>
            <w:tcW w:w="6788" w:type="dxa"/>
          </w:tcPr>
          <w:p w:rsidR="00CA1447" w:rsidRDefault="00CA1447" w:rsidP="00737074">
            <w:pPr>
              <w:pStyle w:val="Chun"/>
              <w:keepNext/>
              <w:rPr>
                <w:b/>
              </w:rPr>
            </w:pPr>
            <w:r w:rsidRPr="00DF1EEC">
              <w:t>Không có</w:t>
            </w:r>
          </w:p>
        </w:tc>
      </w:tr>
    </w:tbl>
    <w:p w:rsidR="00737074" w:rsidRPr="00737074" w:rsidRDefault="00737074" w:rsidP="00737074">
      <w:pPr>
        <w:pStyle w:val="Caption"/>
        <w:rPr>
          <w:sz w:val="26"/>
        </w:rPr>
      </w:pPr>
      <w:bookmarkStart w:id="1665" w:name="_Toc394071581"/>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737074">
        <w:rPr>
          <w:sz w:val="26"/>
        </w:rPr>
        <w:t xml:space="preserve"> Bảng đặc tả usecase cài đặt chế độ cảnh báo kẹt xe</w:t>
      </w:r>
      <w:bookmarkEnd w:id="1665"/>
    </w:p>
    <w:p w:rsidR="0057144A" w:rsidRDefault="0057144A" w:rsidP="0057144A">
      <w:pPr>
        <w:pStyle w:val="Chun"/>
        <w:rPr>
          <w:b/>
        </w:rPr>
      </w:pPr>
      <w:r w:rsidRPr="00FE4AAA">
        <w:rPr>
          <w:b/>
        </w:rPr>
        <w:t>1</w:t>
      </w:r>
      <w:r w:rsidR="002905FE">
        <w:rPr>
          <w:b/>
        </w:rPr>
        <w:t>5</w:t>
      </w:r>
      <w:r w:rsidRPr="00FE4AAA">
        <w:rPr>
          <w:b/>
        </w:rPr>
        <w:t xml:space="preserve">. </w:t>
      </w:r>
      <w:r w:rsidR="006F32C0">
        <w:rPr>
          <w:b/>
        </w:rPr>
        <w:t>Usecase b</w:t>
      </w:r>
      <w:r w:rsidR="002905FE" w:rsidRPr="002905FE">
        <w:rPr>
          <w:b/>
        </w:rPr>
        <w:t>áo cáo sai phạm một điểm kẹt xe</w:t>
      </w:r>
    </w:p>
    <w:tbl>
      <w:tblPr>
        <w:tblStyle w:val="TableGrid"/>
        <w:tblW w:w="9322" w:type="dxa"/>
        <w:tblLook w:val="04A0" w:firstRow="1" w:lastRow="0" w:firstColumn="1" w:lastColumn="0" w:noHBand="0" w:noVBand="1"/>
      </w:tblPr>
      <w:tblGrid>
        <w:gridCol w:w="2534"/>
        <w:gridCol w:w="6788"/>
      </w:tblGrid>
      <w:tr w:rsidR="00737074" w:rsidTr="00ED1A75">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Báo cáo sai phạm một điểm kẹt xe</w:t>
            </w:r>
          </w:p>
        </w:tc>
      </w:tr>
      <w:tr w:rsidR="00737074" w:rsidTr="00ED1A75">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Báo cáo lên server khi điểm kẹt xe không còn chính xác hoặc do spam</w:t>
            </w:r>
          </w:p>
        </w:tc>
      </w:tr>
      <w:tr w:rsidR="00ED1A75" w:rsidTr="00ED1A75">
        <w:tc>
          <w:tcPr>
            <w:tcW w:w="2534" w:type="dxa"/>
          </w:tcPr>
          <w:p w:rsidR="00ED1A75" w:rsidRDefault="00ED1A75" w:rsidP="0057144A">
            <w:pPr>
              <w:pStyle w:val="Chun"/>
              <w:rPr>
                <w:b/>
              </w:rPr>
            </w:pPr>
            <w:r w:rsidRPr="00DF1EEC">
              <w:t>Dòng sự kiện</w:t>
            </w:r>
          </w:p>
        </w:tc>
        <w:tc>
          <w:tcPr>
            <w:tcW w:w="6788" w:type="dxa"/>
          </w:tcPr>
          <w:p w:rsidR="008A03AA" w:rsidRPr="008A03AA" w:rsidRDefault="00ED1A75" w:rsidP="005524E1">
            <w:pPr>
              <w:pStyle w:val="Chun"/>
              <w:numPr>
                <w:ilvl w:val="0"/>
                <w:numId w:val="98"/>
              </w:numPr>
              <w:ind w:left="374"/>
              <w:rPr>
                <w:b/>
              </w:rPr>
            </w:pPr>
            <w:r>
              <w:t>Usecase bắt đầu khi người dùng chạy ứng dụng, đang ở màn hình xem thông tin chi tiết của một điểm kẹt xe và nhấp vào nút báo cáo sai phạm</w:t>
            </w:r>
          </w:p>
          <w:p w:rsidR="00ED1A75" w:rsidRDefault="00ED1A75" w:rsidP="005524E1">
            <w:pPr>
              <w:pStyle w:val="Chun"/>
              <w:numPr>
                <w:ilvl w:val="0"/>
                <w:numId w:val="98"/>
              </w:numPr>
              <w:ind w:left="374"/>
              <w:rPr>
                <w:b/>
              </w:rPr>
            </w:pPr>
            <w:r>
              <w:t xml:space="preserve">Hiện lên một màn hình cho phép người </w:t>
            </w:r>
            <w:r w:rsidR="008A03AA">
              <w:t>chụp hình, ghi chú và gửi thông tin sai phạm lên server</w:t>
            </w:r>
          </w:p>
        </w:tc>
      </w:tr>
      <w:tr w:rsidR="00ED1A75" w:rsidTr="00ED1A75">
        <w:tc>
          <w:tcPr>
            <w:tcW w:w="2534" w:type="dxa"/>
          </w:tcPr>
          <w:p w:rsidR="00ED1A75" w:rsidRDefault="00ED1A75" w:rsidP="0057144A">
            <w:pPr>
              <w:pStyle w:val="Chun"/>
              <w:rPr>
                <w:b/>
              </w:rPr>
            </w:pPr>
            <w:r w:rsidRPr="00DF1EEC">
              <w:t>Dòng sự kiện khác</w:t>
            </w:r>
          </w:p>
        </w:tc>
        <w:tc>
          <w:tcPr>
            <w:tcW w:w="6788" w:type="dxa"/>
          </w:tcPr>
          <w:p w:rsidR="00ED1A75" w:rsidRDefault="008A03AA" w:rsidP="0057144A">
            <w:pPr>
              <w:pStyle w:val="Chun"/>
              <w:rPr>
                <w:i/>
              </w:rPr>
            </w:pPr>
            <w:r w:rsidRPr="008A03AA">
              <w:rPr>
                <w:i/>
              </w:rPr>
              <w:t>Phát sinh lỗi</w:t>
            </w:r>
          </w:p>
          <w:p w:rsidR="008A03AA" w:rsidRDefault="008A03AA" w:rsidP="008A03AA">
            <w:pPr>
              <w:pStyle w:val="Chun"/>
            </w:pPr>
            <w:r>
              <w:lastRenderedPageBreak/>
              <w:t>Nếu phát sinh lỗi trong quá trình gửi tin sai phạm lên server sẽ hiện thông báo không thể kết nối với server</w:t>
            </w:r>
          </w:p>
          <w:p w:rsidR="008A03AA" w:rsidRPr="008A03AA" w:rsidRDefault="008A03AA" w:rsidP="008A03AA">
            <w:pPr>
              <w:pStyle w:val="Chun"/>
            </w:pPr>
            <w:r>
              <w:t>Nếu phát sinh lỗi trong quá trình lấy vị trí hiện tại sẽ hiện thông báo không thể lấy vị trị hiện tại</w:t>
            </w:r>
          </w:p>
        </w:tc>
      </w:tr>
      <w:tr w:rsidR="00ED1A75" w:rsidTr="00ED1A75">
        <w:tc>
          <w:tcPr>
            <w:tcW w:w="2534" w:type="dxa"/>
          </w:tcPr>
          <w:p w:rsidR="00ED1A75" w:rsidRDefault="00ED1A75" w:rsidP="0057144A">
            <w:pPr>
              <w:pStyle w:val="Chun"/>
              <w:rPr>
                <w:b/>
              </w:rPr>
            </w:pPr>
            <w:r w:rsidRPr="00DF1EEC">
              <w:lastRenderedPageBreak/>
              <w:t>Dòng sự kiện phụ</w:t>
            </w:r>
          </w:p>
        </w:tc>
        <w:tc>
          <w:tcPr>
            <w:tcW w:w="6788" w:type="dxa"/>
          </w:tcPr>
          <w:p w:rsidR="00ED1A75" w:rsidRDefault="00ED1A75" w:rsidP="00ED5271">
            <w:pPr>
              <w:pStyle w:val="Chun"/>
              <w:keepNext/>
              <w:rPr>
                <w:i/>
              </w:rPr>
            </w:pPr>
            <w:r>
              <w:rPr>
                <w:i/>
              </w:rPr>
              <w:t>Chuyển tab trong màn hình</w:t>
            </w:r>
          </w:p>
          <w:p w:rsidR="00ED1A75" w:rsidRPr="00BA1F81" w:rsidRDefault="00ED1A75" w:rsidP="00ED5271">
            <w:pPr>
              <w:pStyle w:val="Chun"/>
              <w:keepNext/>
            </w:pPr>
            <w:r>
              <w:t>Cho phép chuyển qua tab báo cáo, bản đồ, nghe radio</w:t>
            </w:r>
          </w:p>
          <w:p w:rsidR="00ED1A75" w:rsidRPr="00EF5953" w:rsidRDefault="00ED1A75" w:rsidP="00ED5271">
            <w:pPr>
              <w:pStyle w:val="Chun"/>
              <w:keepNext/>
              <w:rPr>
                <w:i/>
              </w:rPr>
            </w:pPr>
            <w:r>
              <w:rPr>
                <w:i/>
              </w:rPr>
              <w:t>Thao tác khác trong màn hình</w:t>
            </w:r>
          </w:p>
          <w:p w:rsidR="00ED1A75" w:rsidRDefault="00ED1A75" w:rsidP="007512CE">
            <w:pPr>
              <w:pStyle w:val="Chun"/>
              <w:rPr>
                <w:b/>
              </w:rPr>
            </w:pPr>
            <w:r>
              <w:t xml:space="preserve">Cho phép ấn nút trở về màn hình </w:t>
            </w:r>
            <w:r w:rsidR="007512CE">
              <w:t>xem thông tin chi tiết của một điểm kẹt xe</w:t>
            </w:r>
          </w:p>
        </w:tc>
      </w:tr>
      <w:tr w:rsidR="00ED1A75" w:rsidTr="00ED1A75">
        <w:tc>
          <w:tcPr>
            <w:tcW w:w="2534" w:type="dxa"/>
          </w:tcPr>
          <w:p w:rsidR="00ED1A75" w:rsidRDefault="00ED1A75" w:rsidP="0057144A">
            <w:pPr>
              <w:pStyle w:val="Chun"/>
              <w:rPr>
                <w:b/>
              </w:rPr>
            </w:pPr>
            <w:r w:rsidRPr="00DF1EEC">
              <w:t>Ngữ cảnh</w:t>
            </w:r>
          </w:p>
        </w:tc>
        <w:tc>
          <w:tcPr>
            <w:tcW w:w="6788" w:type="dxa"/>
          </w:tcPr>
          <w:p w:rsidR="00ED1A75" w:rsidRDefault="00ED1A75" w:rsidP="0057144A">
            <w:pPr>
              <w:pStyle w:val="Chun"/>
              <w:rPr>
                <w:b/>
              </w:rPr>
            </w:pPr>
            <w:r>
              <w:t>Không có</w:t>
            </w:r>
          </w:p>
        </w:tc>
      </w:tr>
      <w:tr w:rsidR="00ED1A75" w:rsidTr="00ED1A75">
        <w:tc>
          <w:tcPr>
            <w:tcW w:w="2534" w:type="dxa"/>
          </w:tcPr>
          <w:p w:rsidR="00ED1A75" w:rsidRDefault="00ED1A75" w:rsidP="0057144A">
            <w:pPr>
              <w:pStyle w:val="Chun"/>
              <w:rPr>
                <w:b/>
              </w:rPr>
            </w:pPr>
            <w:r w:rsidRPr="00DF1EEC">
              <w:t>Điều kiện tiên quyết</w:t>
            </w:r>
          </w:p>
        </w:tc>
        <w:tc>
          <w:tcPr>
            <w:tcW w:w="6788" w:type="dxa"/>
          </w:tcPr>
          <w:p w:rsidR="00ED1A75" w:rsidRDefault="00ED1A75" w:rsidP="00893EBA">
            <w:pPr>
              <w:pStyle w:val="Chun"/>
              <w:rPr>
                <w:b/>
              </w:rPr>
            </w:pPr>
            <w:r>
              <w:t>Người dùng phải chạy ứng dụng</w:t>
            </w:r>
            <w:r w:rsidR="00893EBA">
              <w:t>, kết nối internet và bật chế độ định vị</w:t>
            </w:r>
          </w:p>
        </w:tc>
      </w:tr>
      <w:tr w:rsidR="00ED1A75" w:rsidTr="00ED1A75">
        <w:tc>
          <w:tcPr>
            <w:tcW w:w="2534" w:type="dxa"/>
          </w:tcPr>
          <w:p w:rsidR="00ED1A75" w:rsidRDefault="00ED1A75" w:rsidP="0057144A">
            <w:pPr>
              <w:pStyle w:val="Chun"/>
              <w:rPr>
                <w:b/>
              </w:rPr>
            </w:pPr>
            <w:r w:rsidRPr="00DF1EEC">
              <w:t>Điều kiện kết thúc</w:t>
            </w:r>
          </w:p>
        </w:tc>
        <w:tc>
          <w:tcPr>
            <w:tcW w:w="6788" w:type="dxa"/>
          </w:tcPr>
          <w:p w:rsidR="00ED1A75" w:rsidRDefault="00893EBA" w:rsidP="0057144A">
            <w:pPr>
              <w:pStyle w:val="Chun"/>
              <w:rPr>
                <w:b/>
              </w:rPr>
            </w:pPr>
            <w:r>
              <w:t>Gửi về gói tin thông báo gửi thành công hay thất bại</w:t>
            </w:r>
          </w:p>
        </w:tc>
      </w:tr>
      <w:tr w:rsidR="00ED1A75" w:rsidTr="00ED1A75">
        <w:tc>
          <w:tcPr>
            <w:tcW w:w="2534" w:type="dxa"/>
          </w:tcPr>
          <w:p w:rsidR="00ED1A75" w:rsidRDefault="00ED1A75" w:rsidP="0057144A">
            <w:pPr>
              <w:pStyle w:val="Chun"/>
              <w:rPr>
                <w:b/>
              </w:rPr>
            </w:pPr>
            <w:r w:rsidRPr="00DF1EEC">
              <w:t>Điểm mở rộng</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Yêu cầu đặc biệt</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Thông tin thêm</w:t>
            </w:r>
          </w:p>
        </w:tc>
        <w:tc>
          <w:tcPr>
            <w:tcW w:w="6788" w:type="dxa"/>
          </w:tcPr>
          <w:p w:rsidR="00ED1A75" w:rsidRDefault="00ED1A75" w:rsidP="00737074">
            <w:pPr>
              <w:pStyle w:val="Chun"/>
              <w:keepNext/>
              <w:rPr>
                <w:b/>
              </w:rPr>
            </w:pPr>
            <w:r w:rsidRPr="00DF1EEC">
              <w:t>Không có</w:t>
            </w:r>
          </w:p>
        </w:tc>
      </w:tr>
    </w:tbl>
    <w:p w:rsidR="00737074" w:rsidRPr="00737074" w:rsidRDefault="00737074" w:rsidP="00737074">
      <w:pPr>
        <w:pStyle w:val="Caption"/>
        <w:rPr>
          <w:sz w:val="26"/>
        </w:rPr>
      </w:pPr>
      <w:bookmarkStart w:id="1666" w:name="_Toc394071582"/>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15</w:t>
      </w:r>
      <w:r w:rsidR="00721297">
        <w:rPr>
          <w:sz w:val="26"/>
        </w:rPr>
        <w:fldChar w:fldCharType="end"/>
      </w:r>
      <w:r w:rsidRPr="00737074">
        <w:rPr>
          <w:sz w:val="26"/>
        </w:rPr>
        <w:t xml:space="preserve"> Bảng đặc tả usecase báo cáo sai phạm một điểm kẹt xe</w:t>
      </w:r>
      <w:bookmarkEnd w:id="1666"/>
    </w:p>
    <w:p w:rsidR="0057144A" w:rsidRDefault="0057144A" w:rsidP="0057144A">
      <w:pPr>
        <w:pStyle w:val="Chun"/>
        <w:rPr>
          <w:b/>
        </w:rPr>
      </w:pPr>
      <w:r w:rsidRPr="00FE4AAA">
        <w:rPr>
          <w:b/>
        </w:rPr>
        <w:t>1</w:t>
      </w:r>
      <w:r w:rsidR="002905FE">
        <w:rPr>
          <w:b/>
        </w:rPr>
        <w:t>6</w:t>
      </w:r>
      <w:r w:rsidRPr="00FE4AAA">
        <w:rPr>
          <w:b/>
        </w:rPr>
        <w:t xml:space="preserve">. </w:t>
      </w:r>
      <w:r w:rsidR="006F32C0">
        <w:rPr>
          <w:b/>
        </w:rPr>
        <w:t>Usecase c</w:t>
      </w:r>
      <w:r w:rsidR="002905FE" w:rsidRPr="002905FE">
        <w:rPr>
          <w:b/>
        </w:rPr>
        <w:t>ài đặt của cộng tác viên</w:t>
      </w:r>
    </w:p>
    <w:tbl>
      <w:tblPr>
        <w:tblStyle w:val="TableGrid"/>
        <w:tblW w:w="0" w:type="auto"/>
        <w:tblLook w:val="04A0" w:firstRow="1" w:lastRow="0" w:firstColumn="1" w:lastColumn="0" w:noHBand="0" w:noVBand="1"/>
      </w:tblPr>
      <w:tblGrid>
        <w:gridCol w:w="2518"/>
        <w:gridCol w:w="6819"/>
      </w:tblGrid>
      <w:tr w:rsidR="00737074" w:rsidTr="00893EBA">
        <w:tc>
          <w:tcPr>
            <w:tcW w:w="2518" w:type="dxa"/>
          </w:tcPr>
          <w:p w:rsidR="00737074" w:rsidRDefault="00737074" w:rsidP="0057144A">
            <w:pPr>
              <w:pStyle w:val="Chun"/>
              <w:rPr>
                <w:b/>
              </w:rPr>
            </w:pPr>
            <w:r w:rsidRPr="00C96E96">
              <w:t>Tên của usecase</w:t>
            </w:r>
          </w:p>
        </w:tc>
        <w:tc>
          <w:tcPr>
            <w:tcW w:w="6819" w:type="dxa"/>
          </w:tcPr>
          <w:p w:rsidR="00737074" w:rsidRDefault="00737074" w:rsidP="0057144A">
            <w:pPr>
              <w:pStyle w:val="Chun"/>
              <w:rPr>
                <w:b/>
              </w:rPr>
            </w:pPr>
            <w:r w:rsidRPr="002905FE">
              <w:t>Cài đặt của cộng tác viên</w:t>
            </w:r>
          </w:p>
        </w:tc>
      </w:tr>
      <w:tr w:rsidR="00737074" w:rsidTr="00893EBA">
        <w:tc>
          <w:tcPr>
            <w:tcW w:w="2518" w:type="dxa"/>
          </w:tcPr>
          <w:p w:rsidR="00737074" w:rsidRDefault="00737074" w:rsidP="0057144A">
            <w:pPr>
              <w:pStyle w:val="Chun"/>
              <w:rPr>
                <w:b/>
              </w:rPr>
            </w:pPr>
            <w:r w:rsidRPr="00DF1EEC">
              <w:t>Tóm tắt</w:t>
            </w:r>
          </w:p>
        </w:tc>
        <w:tc>
          <w:tcPr>
            <w:tcW w:w="6819" w:type="dxa"/>
          </w:tcPr>
          <w:p w:rsidR="00737074" w:rsidRDefault="00737074" w:rsidP="0057144A">
            <w:pPr>
              <w:pStyle w:val="Chun"/>
              <w:rPr>
                <w:b/>
              </w:rPr>
            </w:pPr>
            <w:r w:rsidRPr="002905FE">
              <w:t>Cài đặt 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w:t>
            </w:r>
          </w:p>
        </w:tc>
        <w:tc>
          <w:tcPr>
            <w:tcW w:w="6819" w:type="dxa"/>
          </w:tcPr>
          <w:p w:rsidR="00ED5271" w:rsidRPr="00ED5271" w:rsidRDefault="00ED5271" w:rsidP="005524E1">
            <w:pPr>
              <w:pStyle w:val="Chun"/>
              <w:numPr>
                <w:ilvl w:val="0"/>
                <w:numId w:val="98"/>
              </w:numPr>
              <w:ind w:left="374"/>
              <w:rPr>
                <w:b/>
              </w:rPr>
            </w:pPr>
            <w:r>
              <w:t>Usecase bắt đầu khi người dùng chạy ứng dụng, đang ở màn hình cài đặt và nhấp vào dòng cài đặt cộng tác viên</w:t>
            </w:r>
          </w:p>
          <w:p w:rsidR="00ED5271" w:rsidRDefault="00ED5271" w:rsidP="005524E1">
            <w:pPr>
              <w:pStyle w:val="Chun"/>
              <w:numPr>
                <w:ilvl w:val="0"/>
                <w:numId w:val="98"/>
              </w:numPr>
              <w:ind w:left="374"/>
              <w:rPr>
                <w:b/>
              </w:rPr>
            </w:pPr>
            <w:r>
              <w:t xml:space="preserve">Hiện lên một màn hình cho phép người cài đặt </w:t>
            </w:r>
            <w:r w:rsidRPr="002905FE">
              <w:t>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 khác</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lastRenderedPageBreak/>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ED5271">
            <w:pPr>
              <w:pStyle w:val="Chun"/>
              <w:rPr>
                <w:b/>
              </w:rPr>
            </w:pPr>
            <w:r>
              <w:t>Cho phép ấn nút trở về màn hình cài đặt</w:t>
            </w:r>
          </w:p>
        </w:tc>
      </w:tr>
      <w:tr w:rsidR="00ED5271" w:rsidTr="00893EBA">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0A6156">
            <w:pPr>
              <w:pStyle w:val="Chun"/>
              <w:rPr>
                <w:b/>
              </w:rPr>
            </w:pPr>
            <w:r>
              <w:t>Người dùng phải chạy ứng dụng</w:t>
            </w:r>
          </w:p>
        </w:tc>
      </w:tr>
      <w:tr w:rsidR="00ED5271" w:rsidTr="00893EBA">
        <w:tc>
          <w:tcPr>
            <w:tcW w:w="2518" w:type="dxa"/>
          </w:tcPr>
          <w:p w:rsidR="00ED5271" w:rsidRDefault="00ED5271" w:rsidP="0057144A">
            <w:pPr>
              <w:pStyle w:val="Chun"/>
              <w:rPr>
                <w:b/>
              </w:rPr>
            </w:pPr>
            <w:r w:rsidRPr="00DF1EEC">
              <w:t>Điều kiện kết thúc</w:t>
            </w:r>
          </w:p>
        </w:tc>
        <w:tc>
          <w:tcPr>
            <w:tcW w:w="6819" w:type="dxa"/>
          </w:tcPr>
          <w:p w:rsidR="00ED5271" w:rsidRDefault="000A6156"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Thông tin thêm</w:t>
            </w:r>
          </w:p>
        </w:tc>
        <w:tc>
          <w:tcPr>
            <w:tcW w:w="6819" w:type="dxa"/>
          </w:tcPr>
          <w:p w:rsidR="00ED5271" w:rsidRDefault="00ED5271" w:rsidP="00737074">
            <w:pPr>
              <w:pStyle w:val="Chun"/>
              <w:keepNext/>
              <w:rPr>
                <w:b/>
              </w:rPr>
            </w:pPr>
            <w:r w:rsidRPr="00DF1EEC">
              <w:t>Không có</w:t>
            </w:r>
          </w:p>
        </w:tc>
      </w:tr>
    </w:tbl>
    <w:p w:rsidR="00737074" w:rsidRPr="00737074" w:rsidRDefault="00737074" w:rsidP="00737074">
      <w:pPr>
        <w:pStyle w:val="Caption"/>
        <w:rPr>
          <w:sz w:val="26"/>
        </w:rPr>
      </w:pPr>
      <w:bookmarkStart w:id="1667" w:name="_Toc394071583"/>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16</w:t>
      </w:r>
      <w:r w:rsidR="00721297">
        <w:rPr>
          <w:sz w:val="26"/>
        </w:rPr>
        <w:fldChar w:fldCharType="end"/>
      </w:r>
      <w:r w:rsidRPr="00737074">
        <w:rPr>
          <w:sz w:val="26"/>
        </w:rPr>
        <w:t xml:space="preserve"> Bảng đặc tả usecase cài đặt của cộng tác viên</w:t>
      </w:r>
      <w:bookmarkEnd w:id="1667"/>
    </w:p>
    <w:p w:rsidR="0057144A" w:rsidRDefault="0057144A" w:rsidP="0057144A">
      <w:pPr>
        <w:pStyle w:val="Chun"/>
        <w:rPr>
          <w:b/>
        </w:rPr>
      </w:pPr>
      <w:r w:rsidRPr="00FE4AAA">
        <w:rPr>
          <w:b/>
        </w:rPr>
        <w:t>1</w:t>
      </w:r>
      <w:r w:rsidR="002905FE">
        <w:rPr>
          <w:b/>
        </w:rPr>
        <w:t>7</w:t>
      </w:r>
      <w:r w:rsidRPr="00FE4AAA">
        <w:rPr>
          <w:b/>
        </w:rPr>
        <w:t xml:space="preserve">. </w:t>
      </w:r>
      <w:r w:rsidR="006F32C0">
        <w:rPr>
          <w:b/>
        </w:rPr>
        <w:t>Usecase c</w:t>
      </w:r>
      <w:r w:rsidR="002905FE" w:rsidRPr="002905FE">
        <w:rPr>
          <w:b/>
        </w:rPr>
        <w:t>ảnh báo điểm kẹt xe ở vị trí hiện tại</w:t>
      </w:r>
    </w:p>
    <w:tbl>
      <w:tblPr>
        <w:tblStyle w:val="TableGrid"/>
        <w:tblW w:w="0" w:type="auto"/>
        <w:tblLook w:val="04A0" w:firstRow="1" w:lastRow="0" w:firstColumn="1" w:lastColumn="0" w:noHBand="0" w:noVBand="1"/>
      </w:tblPr>
      <w:tblGrid>
        <w:gridCol w:w="2518"/>
        <w:gridCol w:w="6819"/>
      </w:tblGrid>
      <w:tr w:rsidR="00721297" w:rsidTr="000A6156">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Cảnh báo điểm kẹt xe ở vị trí hiện tại</w:t>
            </w:r>
          </w:p>
        </w:tc>
      </w:tr>
      <w:tr w:rsidR="00721297" w:rsidTr="000A6156">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Chụp ảnh, quay phim, thu âm</w:t>
            </w:r>
            <w:r w:rsidR="000A6156">
              <w:t>, đánh giá mức độ và ghi chú</w:t>
            </w:r>
            <w:r w:rsidRPr="002905FE">
              <w:t xml:space="preserve"> hiện trượng kẹt xe để gửi lên server</w:t>
            </w:r>
          </w:p>
        </w:tc>
      </w:tr>
      <w:tr w:rsidR="00ED5271" w:rsidTr="000A6156">
        <w:tc>
          <w:tcPr>
            <w:tcW w:w="2518" w:type="dxa"/>
          </w:tcPr>
          <w:p w:rsidR="00ED5271" w:rsidRDefault="00ED5271" w:rsidP="0057144A">
            <w:pPr>
              <w:pStyle w:val="Chun"/>
              <w:rPr>
                <w:b/>
              </w:rPr>
            </w:pPr>
            <w:r w:rsidRPr="00DF1EEC">
              <w:t>Dòng sự kiện</w:t>
            </w:r>
          </w:p>
        </w:tc>
        <w:tc>
          <w:tcPr>
            <w:tcW w:w="6819" w:type="dxa"/>
          </w:tcPr>
          <w:p w:rsidR="000A6156" w:rsidRPr="000A6156" w:rsidRDefault="00ED5271" w:rsidP="005524E1">
            <w:pPr>
              <w:pStyle w:val="Chun"/>
              <w:numPr>
                <w:ilvl w:val="0"/>
                <w:numId w:val="98"/>
              </w:numPr>
              <w:ind w:left="374"/>
              <w:rPr>
                <w:b/>
              </w:rPr>
            </w:pPr>
            <w:r>
              <w:t xml:space="preserve">Usecase bắt đầu khi người dùng chạy ứng dụng, đang ở màn hình </w:t>
            </w:r>
            <w:r w:rsidR="000A6156">
              <w:t>bản đồ</w:t>
            </w:r>
            <w:r>
              <w:t xml:space="preserve"> và nhấp vào </w:t>
            </w:r>
            <w:r w:rsidR="000A6156">
              <w:t>tab báo cáo</w:t>
            </w:r>
          </w:p>
          <w:p w:rsidR="00ED5271" w:rsidRDefault="00ED5271" w:rsidP="005524E1">
            <w:pPr>
              <w:pStyle w:val="Chun"/>
              <w:numPr>
                <w:ilvl w:val="0"/>
                <w:numId w:val="98"/>
              </w:numPr>
              <w:ind w:left="374"/>
              <w:rPr>
                <w:b/>
              </w:rPr>
            </w:pPr>
            <w:r>
              <w:t xml:space="preserve">Hiện lên một màn hình cho phép người </w:t>
            </w:r>
            <w:r w:rsidR="000A6156">
              <w:t>chụp ảnh, quay phim, thu âm, đánh giá mức độ, ghi chú và gửi lên server</w:t>
            </w:r>
          </w:p>
        </w:tc>
      </w:tr>
      <w:tr w:rsidR="00ED5271" w:rsidTr="000A6156">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ED5271">
            <w:pPr>
              <w:pStyle w:val="Chun"/>
            </w:pPr>
            <w:r>
              <w:t>Nếu phát sinh lỗi trong quá trình gử</w:t>
            </w:r>
            <w:r w:rsidR="00827EE6">
              <w:t xml:space="preserve">i tin báo cáo </w:t>
            </w:r>
            <w:r>
              <w:t>lên server sẽ hiện thông báo không thể kết nối với server</w:t>
            </w:r>
          </w:p>
          <w:p w:rsidR="00ED5271" w:rsidRDefault="00ED5271" w:rsidP="0057144A">
            <w:pPr>
              <w:pStyle w:val="Chun"/>
              <w:rPr>
                <w:b/>
              </w:rPr>
            </w:pPr>
            <w:r>
              <w:t>Nếu phát sinh lỗi trong quá trình lấy vị trí hiện tại sẽ hiện thông báo không thể lấy vị trị hiện tại</w:t>
            </w:r>
          </w:p>
        </w:tc>
      </w:tr>
      <w:tr w:rsidR="00ED5271" w:rsidTr="000A6156">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 xml:space="preserve">Cho phép chuyển qua tab </w:t>
            </w:r>
            <w:r w:rsidR="00616F2C">
              <w:t>cài đặt</w:t>
            </w:r>
            <w:r>
              <w:t>, bản đồ, nghe radio</w:t>
            </w:r>
          </w:p>
          <w:p w:rsidR="00ED5271" w:rsidRPr="00EF5953" w:rsidRDefault="00ED5271" w:rsidP="00ED5271">
            <w:pPr>
              <w:pStyle w:val="Chun"/>
              <w:keepNext/>
              <w:rPr>
                <w:i/>
              </w:rPr>
            </w:pPr>
            <w:r>
              <w:rPr>
                <w:i/>
              </w:rPr>
              <w:lastRenderedPageBreak/>
              <w:t>Thao tác khác trong màn hình</w:t>
            </w:r>
          </w:p>
          <w:p w:rsidR="00ED5271" w:rsidRDefault="00ED5271" w:rsidP="001400CC">
            <w:pPr>
              <w:pStyle w:val="Chun"/>
              <w:rPr>
                <w:b/>
              </w:rPr>
            </w:pPr>
            <w:r>
              <w:t xml:space="preserve">Cho phép ấn nút </w:t>
            </w:r>
            <w:r w:rsidR="001400CC">
              <w:t>làm lại để reset lại dữ liệu</w:t>
            </w:r>
          </w:p>
        </w:tc>
      </w:tr>
      <w:tr w:rsidR="00ED5271" w:rsidTr="000A6156">
        <w:tc>
          <w:tcPr>
            <w:tcW w:w="2518" w:type="dxa"/>
          </w:tcPr>
          <w:p w:rsidR="00ED5271" w:rsidRDefault="00ED5271" w:rsidP="0057144A">
            <w:pPr>
              <w:pStyle w:val="Chun"/>
              <w:rPr>
                <w:b/>
              </w:rPr>
            </w:pPr>
            <w:r w:rsidRPr="00DF1EEC">
              <w:lastRenderedPageBreak/>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57144A">
            <w:pPr>
              <w:pStyle w:val="Chun"/>
              <w:rPr>
                <w:b/>
              </w:rPr>
            </w:pPr>
            <w:r>
              <w:t>Người dùng phải chạy ứng dụng, kết nối internet và bật chế độ định vị</w:t>
            </w:r>
          </w:p>
        </w:tc>
      </w:tr>
      <w:tr w:rsidR="00ED5271" w:rsidTr="000A6156">
        <w:tc>
          <w:tcPr>
            <w:tcW w:w="2518" w:type="dxa"/>
          </w:tcPr>
          <w:p w:rsidR="00ED5271" w:rsidRDefault="00ED5271" w:rsidP="0057144A">
            <w:pPr>
              <w:pStyle w:val="Chun"/>
              <w:rPr>
                <w:b/>
              </w:rPr>
            </w:pPr>
            <w:r w:rsidRPr="00DF1EEC">
              <w:t>Điều kiện kết thúc</w:t>
            </w:r>
          </w:p>
        </w:tc>
        <w:tc>
          <w:tcPr>
            <w:tcW w:w="6819" w:type="dxa"/>
          </w:tcPr>
          <w:p w:rsidR="00ED5271" w:rsidRDefault="00ED5271" w:rsidP="0057144A">
            <w:pPr>
              <w:pStyle w:val="Chun"/>
              <w:rPr>
                <w:b/>
              </w:rPr>
            </w:pPr>
            <w:r>
              <w:t>Gửi về gói tin thông báo gửi thành công hay thất bại</w:t>
            </w:r>
          </w:p>
        </w:tc>
      </w:tr>
      <w:tr w:rsidR="00ED5271" w:rsidTr="000A6156">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68" w:name="_Toc394071584"/>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17</w:t>
      </w:r>
      <w:r>
        <w:rPr>
          <w:sz w:val="26"/>
        </w:rPr>
        <w:fldChar w:fldCharType="end"/>
      </w:r>
      <w:r w:rsidRPr="00721297">
        <w:rPr>
          <w:sz w:val="26"/>
        </w:rPr>
        <w:t xml:space="preserve"> Bảng đặc tả usecase cảnh báo điểm kẹt xe ở vị trí hiện tại</w:t>
      </w:r>
      <w:bookmarkEnd w:id="1668"/>
    </w:p>
    <w:p w:rsidR="0057144A" w:rsidRDefault="0057144A" w:rsidP="0057144A">
      <w:pPr>
        <w:pStyle w:val="Chun"/>
        <w:rPr>
          <w:b/>
        </w:rPr>
      </w:pPr>
      <w:r w:rsidRPr="00FE4AAA">
        <w:rPr>
          <w:b/>
        </w:rPr>
        <w:t>1</w:t>
      </w:r>
      <w:r w:rsidR="002905FE">
        <w:rPr>
          <w:b/>
        </w:rPr>
        <w:t>8</w:t>
      </w:r>
      <w:r w:rsidRPr="00FE4AAA">
        <w:rPr>
          <w:b/>
        </w:rPr>
        <w:t xml:space="preserve">. </w:t>
      </w:r>
      <w:r w:rsidR="006F32C0">
        <w:rPr>
          <w:b/>
        </w:rPr>
        <w:t>Usecase đ</w:t>
      </w:r>
      <w:r w:rsidR="002905FE" w:rsidRPr="002905FE">
        <w:rPr>
          <w:b/>
        </w:rPr>
        <w:t>ăng ký thành cộng tác viên</w:t>
      </w:r>
    </w:p>
    <w:tbl>
      <w:tblPr>
        <w:tblStyle w:val="TableGrid"/>
        <w:tblW w:w="0" w:type="auto"/>
        <w:tblLook w:val="04A0" w:firstRow="1" w:lastRow="0" w:firstColumn="1" w:lastColumn="0" w:noHBand="0" w:noVBand="1"/>
      </w:tblPr>
      <w:tblGrid>
        <w:gridCol w:w="2518"/>
        <w:gridCol w:w="6819"/>
      </w:tblGrid>
      <w:tr w:rsidR="00721297" w:rsidTr="00616F2C">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Đăng ký thành cộng tác viên</w:t>
            </w:r>
          </w:p>
        </w:tc>
      </w:tr>
      <w:tr w:rsidR="00721297" w:rsidTr="00616F2C">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Đăng ký để trở thành Cộng tác viên</w:t>
            </w:r>
          </w:p>
        </w:tc>
      </w:tr>
      <w:tr w:rsidR="00ED5271" w:rsidTr="00616F2C">
        <w:tc>
          <w:tcPr>
            <w:tcW w:w="2518" w:type="dxa"/>
          </w:tcPr>
          <w:p w:rsidR="00ED5271" w:rsidRDefault="00ED5271" w:rsidP="0057144A">
            <w:pPr>
              <w:pStyle w:val="Chun"/>
              <w:rPr>
                <w:b/>
              </w:rPr>
            </w:pPr>
            <w:r w:rsidRPr="00DF1EEC">
              <w:t>Dòng sự kiện</w:t>
            </w:r>
          </w:p>
        </w:tc>
        <w:tc>
          <w:tcPr>
            <w:tcW w:w="6819" w:type="dxa"/>
          </w:tcPr>
          <w:p w:rsidR="00616F2C" w:rsidRPr="00616F2C" w:rsidRDefault="00ED5271" w:rsidP="005524E1">
            <w:pPr>
              <w:pStyle w:val="Chun"/>
              <w:numPr>
                <w:ilvl w:val="0"/>
                <w:numId w:val="98"/>
              </w:numPr>
              <w:ind w:left="374"/>
              <w:rPr>
                <w:b/>
              </w:rPr>
            </w:pPr>
            <w:r>
              <w:t xml:space="preserve">Usecase bắt đầu khi người dùng chạy ứng dụng, đang ở màn hình cài đặt và nhấp vào </w:t>
            </w:r>
            <w:r w:rsidR="00616F2C">
              <w:t>đăng ký</w:t>
            </w:r>
            <w:r>
              <w:t xml:space="preserve"> cộng tác viên</w:t>
            </w:r>
          </w:p>
          <w:p w:rsidR="00ED5271" w:rsidRPr="00616F2C" w:rsidRDefault="00ED5271" w:rsidP="005524E1">
            <w:pPr>
              <w:pStyle w:val="Chun"/>
              <w:numPr>
                <w:ilvl w:val="0"/>
                <w:numId w:val="98"/>
              </w:numPr>
              <w:ind w:left="374"/>
              <w:rPr>
                <w:b/>
              </w:rPr>
            </w:pPr>
            <w:r>
              <w:t xml:space="preserve">Hiện lên một màn hình cho phép người </w:t>
            </w:r>
            <w:r w:rsidR="00616F2C">
              <w:t>nhập vào số điện thoại để đăng ký</w:t>
            </w:r>
          </w:p>
          <w:p w:rsidR="00616F2C" w:rsidRDefault="00616F2C" w:rsidP="005524E1">
            <w:pPr>
              <w:pStyle w:val="Chun"/>
              <w:numPr>
                <w:ilvl w:val="0"/>
                <w:numId w:val="98"/>
              </w:numPr>
              <w:ind w:left="374"/>
              <w:rPr>
                <w:b/>
              </w:rPr>
            </w:pPr>
            <w:r>
              <w:t>Sau khi nhập thành công sẽ chuyển sang màn hình xác thực</w:t>
            </w:r>
          </w:p>
        </w:tc>
      </w:tr>
      <w:tr w:rsidR="00ED5271" w:rsidTr="00616F2C">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616F2C">
            <w:pPr>
              <w:pStyle w:val="Chun"/>
              <w:rPr>
                <w:b/>
              </w:rPr>
            </w:pPr>
            <w:r>
              <w:t xml:space="preserve">Nếu phát sinh lỗi trong quá trình </w:t>
            </w:r>
            <w:r w:rsidR="00616F2C">
              <w:t>đăng ký</w:t>
            </w:r>
            <w:r>
              <w:t xml:space="preserve"> sẽ hiện thông báo không thể kết nối với server</w:t>
            </w:r>
          </w:p>
        </w:tc>
      </w:tr>
      <w:tr w:rsidR="00ED5271" w:rsidTr="00616F2C">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cài đặt</w:t>
            </w:r>
          </w:p>
        </w:tc>
      </w:tr>
      <w:tr w:rsidR="00ED5271" w:rsidTr="00616F2C">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lastRenderedPageBreak/>
              <w:t>Điều kiện tiên quyết</w:t>
            </w:r>
          </w:p>
        </w:tc>
        <w:tc>
          <w:tcPr>
            <w:tcW w:w="6819" w:type="dxa"/>
          </w:tcPr>
          <w:p w:rsidR="00ED5271" w:rsidRDefault="00ED5271" w:rsidP="00616F2C">
            <w:pPr>
              <w:pStyle w:val="Chun"/>
              <w:rPr>
                <w:b/>
              </w:rPr>
            </w:pPr>
            <w:r>
              <w:t>Người dùng phải chạy ứng dụng, kết nối interne</w:t>
            </w:r>
            <w:r w:rsidR="00616F2C">
              <w:t>t</w:t>
            </w:r>
          </w:p>
        </w:tc>
      </w:tr>
      <w:tr w:rsidR="00ED5271" w:rsidTr="00616F2C">
        <w:tc>
          <w:tcPr>
            <w:tcW w:w="2518" w:type="dxa"/>
          </w:tcPr>
          <w:p w:rsidR="00ED5271" w:rsidRDefault="00ED5271" w:rsidP="0057144A">
            <w:pPr>
              <w:pStyle w:val="Chun"/>
              <w:rPr>
                <w:b/>
              </w:rPr>
            </w:pPr>
            <w:r w:rsidRPr="00DF1EEC">
              <w:t>Điều kiện kết thúc</w:t>
            </w:r>
          </w:p>
        </w:tc>
        <w:tc>
          <w:tcPr>
            <w:tcW w:w="6819" w:type="dxa"/>
          </w:tcPr>
          <w:p w:rsidR="00ED5271" w:rsidRDefault="00616F2C"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FE4AAA" w:rsidRDefault="00721297" w:rsidP="00616F2C">
      <w:pPr>
        <w:pStyle w:val="Chun"/>
        <w:jc w:val="center"/>
        <w:rPr>
          <w:b/>
        </w:rPr>
      </w:pPr>
      <w:bookmarkStart w:id="1669" w:name="_Toc394071585"/>
      <w:r w:rsidRPr="00721297">
        <w:rPr>
          <w:b/>
        </w:rPr>
        <w:t xml:space="preserve">Bảng </w:t>
      </w:r>
      <w:r>
        <w:rPr>
          <w:b/>
        </w:rPr>
        <w:fldChar w:fldCharType="begin"/>
      </w:r>
      <w:r>
        <w:rPr>
          <w:b/>
        </w:rPr>
        <w:instrText xml:space="preserve"> STYLEREF 1 \s </w:instrText>
      </w:r>
      <w:r>
        <w:rPr>
          <w:b/>
        </w:rPr>
        <w:fldChar w:fldCharType="separate"/>
      </w:r>
      <w:r w:rsidR="000A1A51">
        <w:rPr>
          <w:b/>
          <w:noProof/>
        </w:rPr>
        <w:t>0</w:t>
      </w:r>
      <w:r>
        <w:rPr>
          <w:b/>
        </w:rPr>
        <w:fldChar w:fldCharType="end"/>
      </w:r>
      <w:r>
        <w:rPr>
          <w:b/>
        </w:rPr>
        <w:noBreakHyphen/>
      </w:r>
      <w:r>
        <w:rPr>
          <w:b/>
        </w:rPr>
        <w:fldChar w:fldCharType="begin"/>
      </w:r>
      <w:r>
        <w:rPr>
          <w:b/>
        </w:rPr>
        <w:instrText xml:space="preserve"> SEQ Bảng \* ARABIC \s 1 </w:instrText>
      </w:r>
      <w:r>
        <w:rPr>
          <w:b/>
        </w:rPr>
        <w:fldChar w:fldCharType="separate"/>
      </w:r>
      <w:r w:rsidR="000A1A51">
        <w:rPr>
          <w:b/>
          <w:noProof/>
        </w:rPr>
        <w:t>18</w:t>
      </w:r>
      <w:r>
        <w:rPr>
          <w:b/>
        </w:rPr>
        <w:fldChar w:fldCharType="end"/>
      </w:r>
      <w:r w:rsidRPr="00721297">
        <w:rPr>
          <w:b/>
        </w:rPr>
        <w:t xml:space="preserve"> Bảng đặc tả usecase đăng ký thành cộng tác viên</w:t>
      </w:r>
      <w:bookmarkEnd w:id="1669"/>
    </w:p>
    <w:p w:rsidR="0057144A" w:rsidRDefault="0057144A" w:rsidP="0057144A">
      <w:pPr>
        <w:pStyle w:val="Chun"/>
        <w:rPr>
          <w:b/>
        </w:rPr>
      </w:pPr>
      <w:r w:rsidRPr="00FE4AAA">
        <w:rPr>
          <w:b/>
        </w:rPr>
        <w:t>1</w:t>
      </w:r>
      <w:r w:rsidR="002905FE">
        <w:rPr>
          <w:b/>
        </w:rPr>
        <w:t>9</w:t>
      </w:r>
      <w:r w:rsidRPr="00FE4AAA">
        <w:rPr>
          <w:b/>
        </w:rPr>
        <w:t xml:space="preserve">. </w:t>
      </w:r>
      <w:r w:rsidR="006F32C0">
        <w:rPr>
          <w:b/>
        </w:rPr>
        <w:t>Usecase x</w:t>
      </w:r>
      <w:r w:rsidR="002905FE" w:rsidRPr="002905FE">
        <w:rPr>
          <w:b/>
        </w:rPr>
        <w:t>ác thực</w:t>
      </w:r>
    </w:p>
    <w:tbl>
      <w:tblPr>
        <w:tblStyle w:val="TableGrid"/>
        <w:tblW w:w="9322" w:type="dxa"/>
        <w:tblLook w:val="04A0" w:firstRow="1" w:lastRow="0" w:firstColumn="1" w:lastColumn="0" w:noHBand="0" w:noVBand="1"/>
      </w:tblPr>
      <w:tblGrid>
        <w:gridCol w:w="2534"/>
        <w:gridCol w:w="6788"/>
      </w:tblGrid>
      <w:tr w:rsidR="00721297" w:rsidTr="00616F2C">
        <w:tc>
          <w:tcPr>
            <w:tcW w:w="2534" w:type="dxa"/>
          </w:tcPr>
          <w:p w:rsidR="00721297" w:rsidRDefault="00721297" w:rsidP="0057144A">
            <w:pPr>
              <w:pStyle w:val="Chun"/>
              <w:rPr>
                <w:b/>
              </w:rPr>
            </w:pPr>
            <w:r w:rsidRPr="00C96E96">
              <w:t>Tên của usecase</w:t>
            </w:r>
          </w:p>
        </w:tc>
        <w:tc>
          <w:tcPr>
            <w:tcW w:w="6788" w:type="dxa"/>
          </w:tcPr>
          <w:p w:rsidR="00721297" w:rsidRDefault="00721297" w:rsidP="0057144A">
            <w:pPr>
              <w:pStyle w:val="Chun"/>
              <w:rPr>
                <w:b/>
              </w:rPr>
            </w:pPr>
            <w:r w:rsidRPr="002905FE">
              <w:t>Xác thực</w:t>
            </w:r>
          </w:p>
        </w:tc>
      </w:tr>
      <w:tr w:rsidR="00721297" w:rsidTr="00616F2C">
        <w:tc>
          <w:tcPr>
            <w:tcW w:w="2534" w:type="dxa"/>
          </w:tcPr>
          <w:p w:rsidR="00721297" w:rsidRDefault="00721297" w:rsidP="0057144A">
            <w:pPr>
              <w:pStyle w:val="Chun"/>
              <w:rPr>
                <w:b/>
              </w:rPr>
            </w:pPr>
            <w:r w:rsidRPr="00DF1EEC">
              <w:t>Tóm tắt</w:t>
            </w:r>
          </w:p>
        </w:tc>
        <w:tc>
          <w:tcPr>
            <w:tcW w:w="6788" w:type="dxa"/>
          </w:tcPr>
          <w:p w:rsidR="00721297" w:rsidRDefault="00721297" w:rsidP="0057144A">
            <w:pPr>
              <w:pStyle w:val="Chun"/>
              <w:rPr>
                <w:b/>
              </w:rPr>
            </w:pPr>
            <w:r w:rsidRPr="002905FE">
              <w:t>Người dùng khi nhận được tin nhắn từ tổng đài tin nhắn sẽ nhập mã xác thực vào để hoàn tất quá trình đăng ký</w:t>
            </w:r>
          </w:p>
        </w:tc>
      </w:tr>
      <w:tr w:rsidR="00ED5271" w:rsidTr="00616F2C">
        <w:tc>
          <w:tcPr>
            <w:tcW w:w="2534" w:type="dxa"/>
          </w:tcPr>
          <w:p w:rsidR="00ED5271" w:rsidRDefault="00ED5271" w:rsidP="0057144A">
            <w:pPr>
              <w:pStyle w:val="Chun"/>
              <w:rPr>
                <w:b/>
              </w:rPr>
            </w:pPr>
            <w:r w:rsidRPr="00DF1EEC">
              <w:t>Dòng sự kiện</w:t>
            </w:r>
          </w:p>
        </w:tc>
        <w:tc>
          <w:tcPr>
            <w:tcW w:w="6788" w:type="dxa"/>
          </w:tcPr>
          <w:p w:rsidR="00616F2C" w:rsidRPr="00616F2C" w:rsidRDefault="00ED5271" w:rsidP="005524E1">
            <w:pPr>
              <w:pStyle w:val="Chun"/>
              <w:numPr>
                <w:ilvl w:val="0"/>
                <w:numId w:val="98"/>
              </w:numPr>
              <w:ind w:left="374"/>
              <w:rPr>
                <w:b/>
              </w:rPr>
            </w:pPr>
            <w:r>
              <w:t xml:space="preserve">Usecase bắt đầu khi người dùng chạy ứng dụng, đang ở màn hình </w:t>
            </w:r>
            <w:r w:rsidR="00616F2C">
              <w:t>đăng ký</w:t>
            </w:r>
            <w:r>
              <w:t xml:space="preserve"> và nh</w:t>
            </w:r>
            <w:r w:rsidR="00616F2C">
              <w:t>ập vào số điện thoại</w:t>
            </w:r>
          </w:p>
          <w:p w:rsidR="00ED5271" w:rsidRDefault="00ED5271" w:rsidP="005524E1">
            <w:pPr>
              <w:pStyle w:val="Chun"/>
              <w:numPr>
                <w:ilvl w:val="0"/>
                <w:numId w:val="98"/>
              </w:numPr>
              <w:ind w:left="374"/>
              <w:rPr>
                <w:b/>
              </w:rPr>
            </w:pPr>
            <w:r>
              <w:t xml:space="preserve">Hiện lên một màn hình cho phép người </w:t>
            </w:r>
            <w:r w:rsidR="00616F2C">
              <w:t>dùng nhập mã xác nhận của server gửi về điện thoại đã đăng ký</w:t>
            </w:r>
          </w:p>
        </w:tc>
      </w:tr>
      <w:tr w:rsidR="00ED5271" w:rsidTr="00616F2C">
        <w:tc>
          <w:tcPr>
            <w:tcW w:w="2534" w:type="dxa"/>
          </w:tcPr>
          <w:p w:rsidR="00ED5271" w:rsidRDefault="00ED5271" w:rsidP="0057144A">
            <w:pPr>
              <w:pStyle w:val="Chun"/>
              <w:rPr>
                <w:b/>
              </w:rPr>
            </w:pPr>
            <w:r w:rsidRPr="00DF1EEC">
              <w:t>Dòng sự kiện khác</w:t>
            </w:r>
          </w:p>
        </w:tc>
        <w:tc>
          <w:tcPr>
            <w:tcW w:w="6788" w:type="dxa"/>
          </w:tcPr>
          <w:p w:rsidR="00ED5271" w:rsidRDefault="00ED5271" w:rsidP="00ED5271">
            <w:pPr>
              <w:pStyle w:val="Chun"/>
              <w:rPr>
                <w:i/>
              </w:rPr>
            </w:pPr>
            <w:r w:rsidRPr="008A03AA">
              <w:rPr>
                <w:i/>
              </w:rPr>
              <w:t>Phát sinh lỗi</w:t>
            </w:r>
          </w:p>
          <w:p w:rsidR="00ED5271" w:rsidRDefault="00ED5271" w:rsidP="00616F2C">
            <w:pPr>
              <w:pStyle w:val="Chun"/>
            </w:pPr>
            <w:r>
              <w:t xml:space="preserve">Nếu phát sinh lỗi trong quá trình </w:t>
            </w:r>
            <w:r w:rsidR="00616F2C">
              <w:t>xác thực</w:t>
            </w:r>
            <w:r>
              <w:t xml:space="preserve"> sẽ hiện thông báo không thể kết nối với server</w:t>
            </w:r>
          </w:p>
          <w:p w:rsidR="00616F2C" w:rsidRPr="00616F2C" w:rsidRDefault="00616F2C" w:rsidP="00616F2C">
            <w:pPr>
              <w:pStyle w:val="Chun"/>
            </w:pPr>
            <w:r>
              <w:t>Nếu nhập sai mã xác thực sẽ hiện thông báo bắt người dùng nhập lại</w:t>
            </w:r>
          </w:p>
        </w:tc>
      </w:tr>
      <w:tr w:rsidR="00ED5271" w:rsidTr="00616F2C">
        <w:tc>
          <w:tcPr>
            <w:tcW w:w="2534" w:type="dxa"/>
          </w:tcPr>
          <w:p w:rsidR="00ED5271" w:rsidRDefault="00ED5271" w:rsidP="0057144A">
            <w:pPr>
              <w:pStyle w:val="Chun"/>
              <w:rPr>
                <w:b/>
              </w:rPr>
            </w:pPr>
            <w:r w:rsidRPr="00DF1EEC">
              <w:t>Dòng sự kiện phụ</w:t>
            </w:r>
          </w:p>
        </w:tc>
        <w:tc>
          <w:tcPr>
            <w:tcW w:w="6788"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đăng ký</w:t>
            </w:r>
          </w:p>
        </w:tc>
      </w:tr>
      <w:tr w:rsidR="00ED5271" w:rsidTr="00616F2C">
        <w:tc>
          <w:tcPr>
            <w:tcW w:w="2534" w:type="dxa"/>
          </w:tcPr>
          <w:p w:rsidR="00ED5271" w:rsidRDefault="00ED5271" w:rsidP="0057144A">
            <w:pPr>
              <w:pStyle w:val="Chun"/>
              <w:rPr>
                <w:b/>
              </w:rPr>
            </w:pPr>
            <w:r w:rsidRPr="00DF1EEC">
              <w:t>Ngữ cảnh</w:t>
            </w:r>
          </w:p>
        </w:tc>
        <w:tc>
          <w:tcPr>
            <w:tcW w:w="6788" w:type="dxa"/>
          </w:tcPr>
          <w:p w:rsidR="00ED5271" w:rsidRDefault="00ED5271" w:rsidP="0057144A">
            <w:pPr>
              <w:pStyle w:val="Chun"/>
              <w:rPr>
                <w:b/>
              </w:rPr>
            </w:pPr>
            <w:r>
              <w:t>Không có</w:t>
            </w:r>
          </w:p>
        </w:tc>
      </w:tr>
      <w:tr w:rsidR="00ED5271" w:rsidTr="00616F2C">
        <w:tc>
          <w:tcPr>
            <w:tcW w:w="2534" w:type="dxa"/>
          </w:tcPr>
          <w:p w:rsidR="00ED5271" w:rsidRDefault="00ED5271" w:rsidP="0057144A">
            <w:pPr>
              <w:pStyle w:val="Chun"/>
              <w:rPr>
                <w:b/>
              </w:rPr>
            </w:pPr>
            <w:r w:rsidRPr="00DF1EEC">
              <w:t>Điều kiện tiên quyết</w:t>
            </w:r>
          </w:p>
        </w:tc>
        <w:tc>
          <w:tcPr>
            <w:tcW w:w="6788" w:type="dxa"/>
          </w:tcPr>
          <w:p w:rsidR="00ED5271" w:rsidRDefault="00ED5271" w:rsidP="00616F2C">
            <w:pPr>
              <w:pStyle w:val="Chun"/>
              <w:rPr>
                <w:b/>
              </w:rPr>
            </w:pPr>
            <w:r>
              <w:t>Người dùng phải chạy ứng dụng, kết nối internet</w:t>
            </w:r>
          </w:p>
        </w:tc>
      </w:tr>
      <w:tr w:rsidR="00ED5271" w:rsidTr="00616F2C">
        <w:tc>
          <w:tcPr>
            <w:tcW w:w="2534" w:type="dxa"/>
          </w:tcPr>
          <w:p w:rsidR="00ED5271" w:rsidRDefault="00ED5271" w:rsidP="0057144A">
            <w:pPr>
              <w:pStyle w:val="Chun"/>
              <w:rPr>
                <w:b/>
              </w:rPr>
            </w:pPr>
            <w:r w:rsidRPr="00DF1EEC">
              <w:t>Điều kiện kết thúc</w:t>
            </w:r>
          </w:p>
        </w:tc>
        <w:tc>
          <w:tcPr>
            <w:tcW w:w="6788" w:type="dxa"/>
          </w:tcPr>
          <w:p w:rsidR="00ED5271" w:rsidRDefault="00ED5271" w:rsidP="00616F2C">
            <w:pPr>
              <w:pStyle w:val="Chun"/>
              <w:rPr>
                <w:b/>
              </w:rPr>
            </w:pPr>
            <w:r>
              <w:t xml:space="preserve">Gửi về gói tin thông báo </w:t>
            </w:r>
            <w:r w:rsidR="00616F2C">
              <w:t>xác thực</w:t>
            </w:r>
            <w:r>
              <w:t xml:space="preserve"> thành công hay thất bại</w:t>
            </w:r>
            <w:r w:rsidR="00616F2C">
              <w:t xml:space="preserve"> và </w:t>
            </w:r>
            <w:r w:rsidR="00616F2C">
              <w:lastRenderedPageBreak/>
              <w:t>gửi về ID của người dùng</w:t>
            </w:r>
          </w:p>
        </w:tc>
      </w:tr>
      <w:tr w:rsidR="00ED5271" w:rsidTr="00616F2C">
        <w:tc>
          <w:tcPr>
            <w:tcW w:w="2534" w:type="dxa"/>
          </w:tcPr>
          <w:p w:rsidR="00ED5271" w:rsidRDefault="00ED5271" w:rsidP="0057144A">
            <w:pPr>
              <w:pStyle w:val="Chun"/>
              <w:rPr>
                <w:b/>
              </w:rPr>
            </w:pPr>
            <w:r w:rsidRPr="00DF1EEC">
              <w:lastRenderedPageBreak/>
              <w:t>Điểm mở rộng</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Yêu cầu đặc biệt</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Thông tin thêm</w:t>
            </w:r>
          </w:p>
        </w:tc>
        <w:tc>
          <w:tcPr>
            <w:tcW w:w="6788"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70" w:name="_Toc394071586"/>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19</w:t>
      </w:r>
      <w:r>
        <w:rPr>
          <w:sz w:val="26"/>
        </w:rPr>
        <w:fldChar w:fldCharType="end"/>
      </w:r>
      <w:r w:rsidRPr="00721297">
        <w:rPr>
          <w:sz w:val="26"/>
        </w:rPr>
        <w:t xml:space="preserve"> Bảng đặc tả usecase xác thực</w:t>
      </w:r>
      <w:bookmarkEnd w:id="1670"/>
    </w:p>
    <w:p w:rsidR="0057144A" w:rsidRDefault="002905FE" w:rsidP="0057144A">
      <w:pPr>
        <w:pStyle w:val="Chun"/>
        <w:rPr>
          <w:b/>
        </w:rPr>
      </w:pPr>
      <w:r>
        <w:rPr>
          <w:b/>
        </w:rPr>
        <w:t>20</w:t>
      </w:r>
      <w:r w:rsidR="0057144A" w:rsidRPr="00FE4AAA">
        <w:rPr>
          <w:b/>
        </w:rPr>
        <w:t xml:space="preserve">. </w:t>
      </w:r>
      <w:r w:rsidR="006F32C0">
        <w:rPr>
          <w:b/>
        </w:rPr>
        <w:t>Usecase g</w:t>
      </w:r>
      <w:r w:rsidRPr="002905FE">
        <w:rPr>
          <w:b/>
        </w:rPr>
        <w:t>ửi tin nhắn tới người dùng</w:t>
      </w:r>
    </w:p>
    <w:tbl>
      <w:tblPr>
        <w:tblStyle w:val="TableGrid"/>
        <w:tblW w:w="0" w:type="auto"/>
        <w:tblLook w:val="04A0" w:firstRow="1" w:lastRow="0" w:firstColumn="1" w:lastColumn="0" w:noHBand="0" w:noVBand="1"/>
      </w:tblPr>
      <w:tblGrid>
        <w:gridCol w:w="2518"/>
        <w:gridCol w:w="6819"/>
      </w:tblGrid>
      <w:tr w:rsidR="00721297" w:rsidTr="00B77E14">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Gửi tin nhắn tới người dùng</w:t>
            </w:r>
          </w:p>
        </w:tc>
      </w:tr>
      <w:tr w:rsidR="00721297" w:rsidTr="00B77E14">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Gửi mã xác thực tới điện thoại người dùng</w:t>
            </w:r>
          </w:p>
        </w:tc>
      </w:tr>
      <w:tr w:rsidR="00ED5271" w:rsidTr="00B77E14">
        <w:tc>
          <w:tcPr>
            <w:tcW w:w="2518" w:type="dxa"/>
          </w:tcPr>
          <w:p w:rsidR="00ED5271" w:rsidRDefault="00ED5271" w:rsidP="0057144A">
            <w:pPr>
              <w:pStyle w:val="Chun"/>
              <w:rPr>
                <w:b/>
              </w:rPr>
            </w:pPr>
            <w:r w:rsidRPr="00DF1EEC">
              <w:t>Dòng sự kiện</w:t>
            </w:r>
          </w:p>
        </w:tc>
        <w:tc>
          <w:tcPr>
            <w:tcW w:w="6819" w:type="dxa"/>
          </w:tcPr>
          <w:p w:rsidR="00ED5271" w:rsidRDefault="00ED5271" w:rsidP="005524E1">
            <w:pPr>
              <w:pStyle w:val="Chun"/>
              <w:numPr>
                <w:ilvl w:val="0"/>
                <w:numId w:val="98"/>
              </w:numPr>
              <w:ind w:left="374"/>
              <w:rPr>
                <w:b/>
              </w:rPr>
            </w:pPr>
            <w:r>
              <w:t xml:space="preserve">Usecase bắt đầu khi người dùng </w:t>
            </w:r>
            <w:r w:rsidR="00AE5A41">
              <w:t>xác thực tài khoản cộng tác viên, tổng đài tin nhắn sẽ gửi tin nhắn tới người dùng</w:t>
            </w:r>
          </w:p>
        </w:tc>
      </w:tr>
      <w:tr w:rsidR="00ED5271" w:rsidTr="00B77E14">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AE5A41">
            <w:pPr>
              <w:pStyle w:val="Chun"/>
              <w:rPr>
                <w:b/>
              </w:rPr>
            </w:pPr>
            <w:r>
              <w:t xml:space="preserve">Nếu phát sinh lỗi trong quá trình gửi tin </w:t>
            </w:r>
            <w:r w:rsidR="00AE5A41">
              <w:t>nhắn</w:t>
            </w:r>
            <w:r>
              <w:t xml:space="preserve"> sẽ hiện thông báo không thể kết nối với server</w:t>
            </w:r>
          </w:p>
        </w:tc>
      </w:tr>
      <w:tr w:rsidR="00ED5271" w:rsidTr="00B77E14">
        <w:tc>
          <w:tcPr>
            <w:tcW w:w="2518" w:type="dxa"/>
          </w:tcPr>
          <w:p w:rsidR="00ED5271" w:rsidRDefault="00ED5271" w:rsidP="0057144A">
            <w:pPr>
              <w:pStyle w:val="Chun"/>
              <w:rPr>
                <w:b/>
              </w:rPr>
            </w:pPr>
            <w:r w:rsidRPr="00DF1EEC">
              <w:t>Dòng sự kiện phụ</w:t>
            </w:r>
          </w:p>
        </w:tc>
        <w:tc>
          <w:tcPr>
            <w:tcW w:w="6819" w:type="dxa"/>
          </w:tcPr>
          <w:p w:rsidR="00ED5271" w:rsidRPr="00AE5A41" w:rsidRDefault="00AE5A41" w:rsidP="0057144A">
            <w:pPr>
              <w:pStyle w:val="Chun"/>
              <w:rPr>
                <w:b/>
              </w:rPr>
            </w:pPr>
            <w:r w:rsidRPr="00AE5A41">
              <w:t>Không có</w:t>
            </w:r>
          </w:p>
        </w:tc>
      </w:tr>
      <w:tr w:rsidR="00ED5271" w:rsidTr="00B77E14">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AE5A41">
            <w:pPr>
              <w:pStyle w:val="Chun"/>
              <w:rPr>
                <w:b/>
              </w:rPr>
            </w:pPr>
            <w:r>
              <w:t>Người dùng phải chạy ứng dụng</w:t>
            </w:r>
          </w:p>
        </w:tc>
      </w:tr>
      <w:tr w:rsidR="00ED5271" w:rsidTr="00B77E14">
        <w:tc>
          <w:tcPr>
            <w:tcW w:w="2518" w:type="dxa"/>
          </w:tcPr>
          <w:p w:rsidR="00ED5271" w:rsidRDefault="00ED5271" w:rsidP="0057144A">
            <w:pPr>
              <w:pStyle w:val="Chun"/>
              <w:rPr>
                <w:b/>
              </w:rPr>
            </w:pPr>
            <w:r w:rsidRPr="00DF1EEC">
              <w:t>Điều kiện kết thúc</w:t>
            </w:r>
          </w:p>
        </w:tc>
        <w:tc>
          <w:tcPr>
            <w:tcW w:w="6819" w:type="dxa"/>
          </w:tcPr>
          <w:p w:rsidR="00ED5271" w:rsidRDefault="00AE5A4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Default="00721297" w:rsidP="00721297">
      <w:pPr>
        <w:pStyle w:val="Caption"/>
        <w:rPr>
          <w:sz w:val="26"/>
        </w:rPr>
      </w:pPr>
      <w:bookmarkStart w:id="1671" w:name="_Toc394071587"/>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20</w:t>
      </w:r>
      <w:r>
        <w:rPr>
          <w:sz w:val="26"/>
        </w:rPr>
        <w:fldChar w:fldCharType="end"/>
      </w:r>
      <w:r w:rsidRPr="00721297">
        <w:rPr>
          <w:sz w:val="26"/>
        </w:rPr>
        <w:t xml:space="preserve"> Bảng đặc tả usecase gửi tin nhắn tới người dùng</w:t>
      </w:r>
      <w:bookmarkEnd w:id="1671"/>
    </w:p>
    <w:p w:rsidR="009B0312" w:rsidRDefault="009B0312" w:rsidP="009B0312">
      <w:pPr>
        <w:pStyle w:val="BodyText"/>
      </w:pPr>
    </w:p>
    <w:p w:rsidR="00B600AD" w:rsidRDefault="00B600AD">
      <w:pPr>
        <w:spacing w:after="0" w:line="240" w:lineRule="auto"/>
        <w:rPr>
          <w:b/>
        </w:rPr>
      </w:pPr>
      <w:r>
        <w:rPr>
          <w:b/>
        </w:rPr>
        <w:br w:type="page"/>
      </w:r>
    </w:p>
    <w:p w:rsidR="003822BD" w:rsidRDefault="003822BD" w:rsidP="00E24099">
      <w:pPr>
        <w:pStyle w:val="BodyText"/>
        <w:outlineLvl w:val="1"/>
        <w:rPr>
          <w:b/>
        </w:rPr>
      </w:pPr>
      <w:bookmarkStart w:id="1672" w:name="_Toc422262672"/>
      <w:r w:rsidRPr="00E24099">
        <w:rPr>
          <w:b/>
        </w:rPr>
        <w:lastRenderedPageBreak/>
        <w:t xml:space="preserve">B. </w:t>
      </w:r>
      <w:r w:rsidR="00E24099" w:rsidRPr="008E784D">
        <w:rPr>
          <w:b/>
        </w:rPr>
        <w:t xml:space="preserve">Đặc tả Usecase </w:t>
      </w:r>
      <w:r w:rsidR="00E24099">
        <w:rPr>
          <w:b/>
        </w:rPr>
        <w:t>của ứng dụng Client cho khách hàng</w:t>
      </w:r>
      <w:bookmarkEnd w:id="1672"/>
    </w:p>
    <w:p w:rsidR="00350FE0" w:rsidRDefault="00350FE0" w:rsidP="009B0312">
      <w:pPr>
        <w:pStyle w:val="Chun"/>
        <w:rPr>
          <w:b/>
        </w:rPr>
      </w:pPr>
      <w:r>
        <w:rPr>
          <w:b/>
        </w:rPr>
        <w:t>1</w:t>
      </w:r>
      <w:r w:rsidRPr="00FE4AAA">
        <w:rPr>
          <w:b/>
        </w:rPr>
        <w:t xml:space="preserve">. </w:t>
      </w:r>
      <w:r w:rsidR="006F32C0">
        <w:rPr>
          <w:b/>
        </w:rPr>
        <w:t>Usecase đ</w:t>
      </w:r>
      <w:r w:rsidRPr="00350FE0">
        <w:rPr>
          <w:b/>
        </w:rPr>
        <w:t>ăng nhập</w:t>
      </w:r>
    </w:p>
    <w:tbl>
      <w:tblPr>
        <w:tblStyle w:val="TableGrid"/>
        <w:tblW w:w="0" w:type="auto"/>
        <w:tblLook w:val="04A0" w:firstRow="1" w:lastRow="0" w:firstColumn="1" w:lastColumn="0" w:noHBand="0" w:noVBand="1"/>
      </w:tblPr>
      <w:tblGrid>
        <w:gridCol w:w="2358"/>
        <w:gridCol w:w="6979"/>
      </w:tblGrid>
      <w:tr w:rsidR="00721297" w:rsidTr="00E21EDE">
        <w:tc>
          <w:tcPr>
            <w:tcW w:w="2358" w:type="dxa"/>
          </w:tcPr>
          <w:p w:rsidR="00721297" w:rsidRDefault="00721297" w:rsidP="00350FE0">
            <w:pPr>
              <w:pStyle w:val="Chun"/>
              <w:rPr>
                <w:b/>
              </w:rPr>
            </w:pPr>
            <w:r w:rsidRPr="00C96E96">
              <w:t>Tên của usecase</w:t>
            </w:r>
          </w:p>
        </w:tc>
        <w:tc>
          <w:tcPr>
            <w:tcW w:w="6979" w:type="dxa"/>
          </w:tcPr>
          <w:p w:rsidR="00721297" w:rsidRDefault="00721297" w:rsidP="00350FE0">
            <w:pPr>
              <w:pStyle w:val="Chun"/>
              <w:rPr>
                <w:b/>
              </w:rPr>
            </w:pPr>
            <w:r w:rsidRPr="00350FE0">
              <w:t>Đăng nhập</w:t>
            </w:r>
          </w:p>
        </w:tc>
      </w:tr>
      <w:tr w:rsidR="00721297" w:rsidTr="00E21EDE">
        <w:tc>
          <w:tcPr>
            <w:tcW w:w="2358" w:type="dxa"/>
          </w:tcPr>
          <w:p w:rsidR="00721297" w:rsidRDefault="00721297" w:rsidP="00350FE0">
            <w:pPr>
              <w:pStyle w:val="Chun"/>
              <w:rPr>
                <w:b/>
              </w:rPr>
            </w:pPr>
            <w:r w:rsidRPr="00DF1EEC">
              <w:t>Tóm tắt</w:t>
            </w:r>
          </w:p>
        </w:tc>
        <w:tc>
          <w:tcPr>
            <w:tcW w:w="6979" w:type="dxa"/>
          </w:tcPr>
          <w:p w:rsidR="00721297" w:rsidRDefault="00721297" w:rsidP="00350FE0">
            <w:pPr>
              <w:pStyle w:val="Chun"/>
              <w:rPr>
                <w:b/>
              </w:rPr>
            </w:pPr>
            <w:r w:rsidRPr="00350FE0">
              <w:t>Đăng nhập vào hệ thống quản lý</w:t>
            </w:r>
          </w:p>
        </w:tc>
      </w:tr>
      <w:tr w:rsidR="00721297" w:rsidTr="00E21EDE">
        <w:tc>
          <w:tcPr>
            <w:tcW w:w="2358" w:type="dxa"/>
          </w:tcPr>
          <w:p w:rsidR="00721297" w:rsidRDefault="00721297" w:rsidP="00350FE0">
            <w:pPr>
              <w:pStyle w:val="Chun"/>
              <w:rPr>
                <w:b/>
              </w:rPr>
            </w:pPr>
            <w:r w:rsidRPr="00DF1EEC">
              <w:t>Dòng sự kiện</w:t>
            </w:r>
          </w:p>
        </w:tc>
        <w:tc>
          <w:tcPr>
            <w:tcW w:w="6979" w:type="dxa"/>
          </w:tcPr>
          <w:p w:rsidR="00721297" w:rsidRPr="00DF1EEC" w:rsidRDefault="00721297" w:rsidP="005524E1">
            <w:pPr>
              <w:pStyle w:val="ListParagraph"/>
              <w:numPr>
                <w:ilvl w:val="0"/>
                <w:numId w:val="74"/>
              </w:numPr>
              <w:spacing w:line="360" w:lineRule="auto"/>
            </w:pPr>
            <w:r w:rsidRPr="00DF1EEC">
              <w:t xml:space="preserve">Usecase này bắt đầu khi người dùng </w:t>
            </w:r>
            <w:r>
              <w:t>truy cập vào trang web quản lý</w:t>
            </w:r>
          </w:p>
          <w:p w:rsidR="00721297" w:rsidRDefault="00721297" w:rsidP="005524E1">
            <w:pPr>
              <w:pStyle w:val="ListParagraph"/>
              <w:numPr>
                <w:ilvl w:val="0"/>
                <w:numId w:val="74"/>
              </w:numPr>
              <w:spacing w:line="360" w:lineRule="auto"/>
            </w:pPr>
            <w:r>
              <w:t>Hiển thị form đăng nhập bao gồm các ô email đăng nhập, mật khẩu</w:t>
            </w:r>
            <w:r w:rsidRPr="00DF1EEC">
              <w:t xml:space="preserve"> </w:t>
            </w:r>
            <w:r>
              <w:t>và nút đăng nhập</w:t>
            </w:r>
          </w:p>
          <w:p w:rsidR="00721297" w:rsidRDefault="00721297" w:rsidP="005524E1">
            <w:pPr>
              <w:pStyle w:val="ListParagraph"/>
              <w:numPr>
                <w:ilvl w:val="0"/>
                <w:numId w:val="74"/>
              </w:numPr>
              <w:spacing w:line="360" w:lineRule="auto"/>
            </w:pPr>
            <w:r>
              <w:t>Sau khi điền đầy đủ thông tin người dùng nhấn vào nút đăng nhập</w:t>
            </w:r>
          </w:p>
          <w:p w:rsidR="00721297" w:rsidRDefault="00721297" w:rsidP="005524E1">
            <w:pPr>
              <w:pStyle w:val="ListParagraph"/>
              <w:numPr>
                <w:ilvl w:val="0"/>
                <w:numId w:val="74"/>
              </w:numPr>
              <w:spacing w:line="360" w:lineRule="auto"/>
            </w:pPr>
            <w:r>
              <w:t>Sau đó webservice của trang web sẽ xác thực tại khoản người dùng</w:t>
            </w:r>
          </w:p>
          <w:p w:rsidR="00721297" w:rsidRDefault="00721297" w:rsidP="00350FE0">
            <w:pPr>
              <w:pStyle w:val="Chun"/>
              <w:rPr>
                <w:b/>
              </w:rPr>
            </w:pPr>
            <w:r>
              <w:t>Hệ thống sẽ hiển thị giao diện chính của website</w:t>
            </w:r>
          </w:p>
        </w:tc>
      </w:tr>
      <w:tr w:rsidR="00721297" w:rsidTr="00E21EDE">
        <w:tc>
          <w:tcPr>
            <w:tcW w:w="2358" w:type="dxa"/>
          </w:tcPr>
          <w:p w:rsidR="00721297" w:rsidRDefault="00721297" w:rsidP="00B66B9B">
            <w:pPr>
              <w:rPr>
                <w:b/>
              </w:rPr>
            </w:pPr>
            <w:r w:rsidRPr="00DF1EEC">
              <w:t>Dòng sự kiện khác</w:t>
            </w:r>
          </w:p>
        </w:tc>
        <w:tc>
          <w:tcPr>
            <w:tcW w:w="6979" w:type="dxa"/>
          </w:tcPr>
          <w:p w:rsidR="00721297" w:rsidRDefault="00721297" w:rsidP="00B66B9B">
            <w:pPr>
              <w:rPr>
                <w:i/>
              </w:rPr>
            </w:pPr>
            <w:r>
              <w:rPr>
                <w:i/>
              </w:rPr>
              <w:t>Đăng nhập không thành công</w:t>
            </w:r>
          </w:p>
          <w:p w:rsidR="00721297" w:rsidRDefault="00721297" w:rsidP="00B66B9B">
            <w:pPr>
              <w:rPr>
                <w:b/>
              </w:rPr>
            </w:pPr>
            <w:bookmarkStart w:id="1673" w:name="_Toc392637821"/>
            <w:r>
              <w:t>Hệ thống sẽ yêu cầu người dùng đăng nhập lại hoặc liên hệ với admin để giải quyết.</w:t>
            </w:r>
            <w:bookmarkEnd w:id="1673"/>
          </w:p>
          <w:p w:rsidR="00721297" w:rsidRDefault="00721297" w:rsidP="00B66B9B">
            <w:pPr>
              <w:rPr>
                <w:i/>
              </w:rPr>
            </w:pPr>
            <w:r>
              <w:rPr>
                <w:i/>
              </w:rPr>
              <w:t>Phát sinh lỗi</w:t>
            </w:r>
          </w:p>
          <w:p w:rsidR="00721297" w:rsidRDefault="00721297" w:rsidP="00B66B9B">
            <w:pPr>
              <w:rPr>
                <w:b/>
              </w:rPr>
            </w:pPr>
            <w:r w:rsidRPr="00721297">
              <w:t>Hệ thống sẽ hiển thị trang web lỗi và yêu cầu người dùng truy cập lại</w:t>
            </w:r>
          </w:p>
        </w:tc>
      </w:tr>
      <w:tr w:rsidR="00721297" w:rsidTr="00E21EDE">
        <w:tc>
          <w:tcPr>
            <w:tcW w:w="2358" w:type="dxa"/>
          </w:tcPr>
          <w:p w:rsidR="00721297" w:rsidRDefault="00721297" w:rsidP="00350FE0">
            <w:pPr>
              <w:pStyle w:val="Chun"/>
              <w:rPr>
                <w:b/>
              </w:rPr>
            </w:pPr>
            <w:r w:rsidRPr="00DF1EEC">
              <w:t>Dòng sự kiện phụ</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Ngữ cảnh</w:t>
            </w:r>
          </w:p>
        </w:tc>
        <w:tc>
          <w:tcPr>
            <w:tcW w:w="6979" w:type="dxa"/>
          </w:tcPr>
          <w:p w:rsidR="00721297" w:rsidRDefault="00721297" w:rsidP="00350FE0">
            <w:pPr>
              <w:pStyle w:val="Chun"/>
              <w:rPr>
                <w:b/>
              </w:rPr>
            </w:pPr>
            <w:r>
              <w:t>From đăng nhập</w:t>
            </w:r>
          </w:p>
        </w:tc>
      </w:tr>
      <w:tr w:rsidR="00721297" w:rsidTr="00E21EDE">
        <w:tc>
          <w:tcPr>
            <w:tcW w:w="2358" w:type="dxa"/>
          </w:tcPr>
          <w:p w:rsidR="00721297" w:rsidRDefault="00721297" w:rsidP="00350FE0">
            <w:pPr>
              <w:pStyle w:val="Chun"/>
              <w:rPr>
                <w:b/>
              </w:rPr>
            </w:pPr>
            <w:r w:rsidRPr="00DF1EEC">
              <w:t>Điều kiện tiên quyết</w:t>
            </w:r>
          </w:p>
        </w:tc>
        <w:tc>
          <w:tcPr>
            <w:tcW w:w="6979" w:type="dxa"/>
          </w:tcPr>
          <w:p w:rsidR="00721297" w:rsidRDefault="00721297" w:rsidP="00350FE0">
            <w:pPr>
              <w:pStyle w:val="Chun"/>
              <w:rPr>
                <w:b/>
              </w:rPr>
            </w:pPr>
            <w:r>
              <w:t>Truy cập vào địa chỉ trang web quản lý</w:t>
            </w:r>
          </w:p>
        </w:tc>
      </w:tr>
      <w:tr w:rsidR="00721297" w:rsidTr="00E21EDE">
        <w:tc>
          <w:tcPr>
            <w:tcW w:w="2358" w:type="dxa"/>
          </w:tcPr>
          <w:p w:rsidR="00721297" w:rsidRDefault="00721297" w:rsidP="00350FE0">
            <w:pPr>
              <w:pStyle w:val="Chun"/>
              <w:rPr>
                <w:b/>
              </w:rPr>
            </w:pPr>
            <w:r w:rsidRPr="00DF1EEC">
              <w:t>Điều kiện kết thúc</w:t>
            </w:r>
          </w:p>
        </w:tc>
        <w:tc>
          <w:tcPr>
            <w:tcW w:w="6979" w:type="dxa"/>
          </w:tcPr>
          <w:p w:rsidR="00721297" w:rsidRPr="0057144A" w:rsidRDefault="00721297" w:rsidP="005524E1">
            <w:pPr>
              <w:pStyle w:val="ListParagraph"/>
              <w:numPr>
                <w:ilvl w:val="0"/>
                <w:numId w:val="76"/>
              </w:numPr>
              <w:spacing w:line="360" w:lineRule="auto"/>
              <w:rPr>
                <w:i/>
              </w:rPr>
            </w:pPr>
            <w:r>
              <w:t>Gói tin yêu cầu xác nhận tài khoản của người dùng</w:t>
            </w:r>
          </w:p>
          <w:p w:rsidR="00721297" w:rsidRDefault="00721297" w:rsidP="00350FE0">
            <w:pPr>
              <w:pStyle w:val="Chun"/>
              <w:rPr>
                <w:b/>
              </w:rPr>
            </w:pPr>
            <w:r>
              <w:t>Trả về kết quả đăng nhập thành công hoặc thất bại</w:t>
            </w:r>
          </w:p>
        </w:tc>
      </w:tr>
      <w:tr w:rsidR="00721297" w:rsidTr="00E21EDE">
        <w:tc>
          <w:tcPr>
            <w:tcW w:w="2358" w:type="dxa"/>
          </w:tcPr>
          <w:p w:rsidR="00721297" w:rsidRDefault="00721297" w:rsidP="00350FE0">
            <w:pPr>
              <w:pStyle w:val="Chun"/>
              <w:rPr>
                <w:b/>
              </w:rPr>
            </w:pPr>
            <w:r w:rsidRPr="00DF1EEC">
              <w:t>Điểm mở rộng</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lastRenderedPageBreak/>
              <w:t>Yêu cầu đặc biệt</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Thông tin thêm</w:t>
            </w:r>
          </w:p>
        </w:tc>
        <w:tc>
          <w:tcPr>
            <w:tcW w:w="6979" w:type="dxa"/>
          </w:tcPr>
          <w:p w:rsidR="00721297" w:rsidRDefault="00721297" w:rsidP="00721297">
            <w:pPr>
              <w:pStyle w:val="Chun"/>
              <w:keepNext/>
              <w:rPr>
                <w:b/>
              </w:rPr>
            </w:pPr>
            <w:r w:rsidRPr="00DF1EEC">
              <w:t>Không có</w:t>
            </w:r>
          </w:p>
        </w:tc>
      </w:tr>
    </w:tbl>
    <w:p w:rsidR="00721297" w:rsidRPr="00721297" w:rsidRDefault="00721297" w:rsidP="00721297">
      <w:pPr>
        <w:pStyle w:val="Caption"/>
        <w:rPr>
          <w:b w:val="0"/>
          <w:sz w:val="26"/>
        </w:rPr>
      </w:pPr>
      <w:bookmarkStart w:id="1674" w:name="_Toc394071588"/>
      <w:r w:rsidRPr="00721297">
        <w:rPr>
          <w:sz w:val="26"/>
        </w:rPr>
        <w:t xml:space="preserve">Bảng </w:t>
      </w:r>
      <w:r w:rsidRPr="00721297">
        <w:rPr>
          <w:sz w:val="26"/>
        </w:rPr>
        <w:fldChar w:fldCharType="begin"/>
      </w:r>
      <w:r w:rsidRPr="00721297">
        <w:rPr>
          <w:sz w:val="26"/>
        </w:rPr>
        <w:instrText xml:space="preserve"> STYLEREF 1 \s </w:instrText>
      </w:r>
      <w:r w:rsidRPr="00721297">
        <w:rPr>
          <w:sz w:val="26"/>
        </w:rPr>
        <w:fldChar w:fldCharType="separate"/>
      </w:r>
      <w:r w:rsidR="000A1A51">
        <w:rPr>
          <w:noProof/>
          <w:sz w:val="26"/>
        </w:rPr>
        <w:t>0</w:t>
      </w:r>
      <w:r w:rsidRPr="00721297">
        <w:rPr>
          <w:sz w:val="26"/>
        </w:rPr>
        <w:fldChar w:fldCharType="end"/>
      </w:r>
      <w:r w:rsidRPr="00721297">
        <w:rPr>
          <w:sz w:val="26"/>
        </w:rPr>
        <w:noBreakHyphen/>
      </w:r>
      <w:r w:rsidRPr="00721297">
        <w:rPr>
          <w:sz w:val="26"/>
        </w:rPr>
        <w:fldChar w:fldCharType="begin"/>
      </w:r>
      <w:r w:rsidRPr="00721297">
        <w:rPr>
          <w:sz w:val="26"/>
        </w:rPr>
        <w:instrText xml:space="preserve"> SEQ Bảng \* ARABIC \s 1 </w:instrText>
      </w:r>
      <w:r w:rsidRPr="00721297">
        <w:rPr>
          <w:sz w:val="26"/>
        </w:rPr>
        <w:fldChar w:fldCharType="separate"/>
      </w:r>
      <w:r w:rsidR="000A1A51">
        <w:rPr>
          <w:noProof/>
          <w:sz w:val="26"/>
        </w:rPr>
        <w:t>21</w:t>
      </w:r>
      <w:r w:rsidRPr="00721297">
        <w:rPr>
          <w:sz w:val="26"/>
        </w:rPr>
        <w:fldChar w:fldCharType="end"/>
      </w:r>
      <w:r w:rsidRPr="00721297">
        <w:rPr>
          <w:sz w:val="26"/>
        </w:rPr>
        <w:t xml:space="preserve"> Bảng đặc tả usecase đăng nhập</w:t>
      </w:r>
      <w:bookmarkEnd w:id="1674"/>
    </w:p>
    <w:p w:rsidR="00350FE0" w:rsidRDefault="00350FE0" w:rsidP="00350FE0">
      <w:pPr>
        <w:pStyle w:val="Chun"/>
        <w:rPr>
          <w:b/>
        </w:rPr>
      </w:pPr>
      <w:r>
        <w:rPr>
          <w:b/>
        </w:rPr>
        <w:t>2</w:t>
      </w:r>
      <w:r w:rsidRPr="00FE4AAA">
        <w:rPr>
          <w:b/>
        </w:rPr>
        <w:t xml:space="preserve">. </w:t>
      </w:r>
      <w:r w:rsidR="006F32C0">
        <w:rPr>
          <w:b/>
        </w:rPr>
        <w:t>Usecase x</w:t>
      </w:r>
      <w:r w:rsidRPr="00350FE0">
        <w:rPr>
          <w:b/>
        </w:rPr>
        <w:t>em danh sách các tin chưa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A5056F">
            <w:pPr>
              <w:pStyle w:val="ListParagraph"/>
              <w:spacing w:line="360" w:lineRule="auto"/>
              <w:ind w:left="0"/>
            </w:pPr>
            <w:r w:rsidRPr="00DF1EEC">
              <w:rPr>
                <w:spacing w:val="-3"/>
              </w:rPr>
              <w:t>Tên của usecase</w:t>
            </w:r>
          </w:p>
        </w:tc>
        <w:tc>
          <w:tcPr>
            <w:tcW w:w="6796" w:type="dxa"/>
          </w:tcPr>
          <w:p w:rsidR="00350FE0" w:rsidRPr="00DF1EEC" w:rsidRDefault="00350FE0" w:rsidP="00C03FDD">
            <w:pPr>
              <w:pStyle w:val="ListParagraph"/>
              <w:spacing w:line="360" w:lineRule="auto"/>
              <w:ind w:left="0"/>
            </w:pPr>
            <w:r w:rsidRPr="00350FE0">
              <w:t>Xem danh sách các tin chưa duyệt</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các tin chưa được duyệt do Cộng tác viên cung</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5524E1">
            <w:pPr>
              <w:pStyle w:val="ListParagraph"/>
              <w:numPr>
                <w:ilvl w:val="0"/>
                <w:numId w:val="74"/>
              </w:numPr>
              <w:spacing w:line="360" w:lineRule="auto"/>
            </w:pPr>
            <w:r w:rsidRPr="00DF1EEC">
              <w:t>Usecase này bắt đầu khi người dùng</w:t>
            </w:r>
            <w:r w:rsidR="003F5156">
              <w:t xml:space="preserve"> (Quản trị viên)</w:t>
            </w:r>
            <w:r w:rsidRPr="00DF1EEC">
              <w:t xml:space="preserve"> </w:t>
            </w:r>
            <w:r w:rsidR="003F5156">
              <w:t>đã đăng nhập thành công vào hệ thống quản lý</w:t>
            </w:r>
          </w:p>
          <w:p w:rsidR="00350FE0" w:rsidRPr="00DF1EEC" w:rsidRDefault="003F5156" w:rsidP="005524E1">
            <w:pPr>
              <w:pStyle w:val="ListParagraph"/>
              <w:numPr>
                <w:ilvl w:val="0"/>
                <w:numId w:val="74"/>
              </w:numPr>
              <w:spacing w:line="360" w:lineRule="auto"/>
            </w:pPr>
            <w:r>
              <w:t xml:space="preserve">Hiển thị danh sách các tin kẹt xe chưa </w:t>
            </w:r>
            <w:r w:rsidR="00462023">
              <w:t xml:space="preserve">được </w:t>
            </w:r>
            <w:r>
              <w:t>duyệt.</w:t>
            </w:r>
          </w:p>
        </w:tc>
      </w:tr>
      <w:tr w:rsidR="00350FE0" w:rsidRPr="00DF1EEC" w:rsidTr="00E21EDE">
        <w:trPr>
          <w:jc w:val="center"/>
        </w:trPr>
        <w:tc>
          <w:tcPr>
            <w:tcW w:w="2175" w:type="dxa"/>
          </w:tcPr>
          <w:p w:rsidR="00350FE0" w:rsidRPr="00DF1EEC" w:rsidRDefault="00350FE0" w:rsidP="000B11B8">
            <w:r w:rsidRPr="00DF1EEC">
              <w:t>Dòng sự kiện khác</w:t>
            </w:r>
          </w:p>
        </w:tc>
        <w:tc>
          <w:tcPr>
            <w:tcW w:w="6796" w:type="dxa"/>
          </w:tcPr>
          <w:p w:rsidR="00350FE0" w:rsidRDefault="00350FE0" w:rsidP="00E63741">
            <w:pPr>
              <w:spacing w:after="0"/>
              <w:rPr>
                <w:i/>
              </w:rPr>
            </w:pPr>
            <w:r>
              <w:rPr>
                <w:i/>
              </w:rPr>
              <w:t>Phát sinh lỗi</w:t>
            </w:r>
          </w:p>
          <w:p w:rsidR="00350FE0" w:rsidRPr="0057144A" w:rsidRDefault="00350FE0" w:rsidP="00E63741">
            <w:pPr>
              <w:spacing w:after="0"/>
              <w:rPr>
                <w:b/>
              </w:rPr>
            </w:pPr>
            <w:bookmarkStart w:id="1675" w:name="_Toc392637822"/>
            <w:bookmarkStart w:id="1676" w:name="_Toc392638064"/>
            <w:r>
              <w:t xml:space="preserve">-    </w:t>
            </w:r>
            <w:r w:rsidR="00462023">
              <w:t>Hệ thống sẽ hiển thị trang web lỗi và yêu cầu người dùng truy cập lại</w:t>
            </w:r>
            <w:bookmarkEnd w:id="1675"/>
            <w:bookmarkEnd w:id="1676"/>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6266AA" w:rsidRDefault="006266AA" w:rsidP="006266AA">
            <w:pPr>
              <w:spacing w:line="360" w:lineRule="auto"/>
            </w:pPr>
            <w:r>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tiên quyết</w:t>
            </w:r>
          </w:p>
        </w:tc>
        <w:tc>
          <w:tcPr>
            <w:tcW w:w="6796" w:type="dxa"/>
          </w:tcPr>
          <w:p w:rsidR="00350FE0" w:rsidRPr="00DF1EEC" w:rsidRDefault="00462023"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kết thúc</w:t>
            </w:r>
          </w:p>
        </w:tc>
        <w:tc>
          <w:tcPr>
            <w:tcW w:w="6796" w:type="dxa"/>
          </w:tcPr>
          <w:p w:rsidR="00350FE0" w:rsidRPr="008000E5" w:rsidRDefault="008000E5" w:rsidP="005524E1">
            <w:pPr>
              <w:pStyle w:val="ListParagraph"/>
              <w:numPr>
                <w:ilvl w:val="0"/>
                <w:numId w:val="76"/>
              </w:numPr>
              <w:spacing w:line="360" w:lineRule="auto"/>
              <w:rPr>
                <w:i/>
              </w:rPr>
            </w:pPr>
            <w:r>
              <w:t>Gói tin gửi yêu cầu danh sách các tin chưa duyệt cho webservice xử lý</w:t>
            </w:r>
          </w:p>
          <w:p w:rsidR="008000E5" w:rsidRPr="0057144A" w:rsidRDefault="008000E5" w:rsidP="005524E1">
            <w:pPr>
              <w:pStyle w:val="ListParagraph"/>
              <w:numPr>
                <w:ilvl w:val="0"/>
                <w:numId w:val="76"/>
              </w:numPr>
              <w:spacing w:line="360" w:lineRule="auto"/>
              <w:rPr>
                <w:i/>
              </w:rPr>
            </w:pPr>
            <w:r>
              <w:t>Trả về danh sách các tin chưa duyệt</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0-22 Bảng đặc tả Usecase xem danh sách các tin chưa duyệt</w:t>
      </w:r>
    </w:p>
    <w:p w:rsidR="00350FE0" w:rsidRPr="00FE4AAA" w:rsidRDefault="00350FE0" w:rsidP="00B600AD">
      <w:pPr>
        <w:pStyle w:val="Chun"/>
        <w:spacing w:before="120"/>
        <w:rPr>
          <w:b/>
        </w:rPr>
      </w:pPr>
      <w:r>
        <w:rPr>
          <w:b/>
        </w:rPr>
        <w:lastRenderedPageBreak/>
        <w:t>3</w:t>
      </w:r>
      <w:r w:rsidRPr="00FE4AAA">
        <w:rPr>
          <w:b/>
        </w:rPr>
        <w:t xml:space="preserve">. </w:t>
      </w:r>
      <w:r w:rsidR="006F32C0">
        <w:rPr>
          <w:b/>
        </w:rPr>
        <w:t>Usecase x</w:t>
      </w:r>
      <w:r w:rsidRPr="00350FE0">
        <w:rPr>
          <w:b/>
        </w:rPr>
        <w:t>em lịch sử các tin đã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lịch sử các tin đã duyệt</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danh sách các tin đã được duyệt trước đó.</w:t>
            </w:r>
          </w:p>
        </w:tc>
      </w:tr>
      <w:tr w:rsidR="008000E5" w:rsidRPr="00DF1EEC" w:rsidTr="00E21EDE">
        <w:trPr>
          <w:jc w:val="center"/>
        </w:trPr>
        <w:tc>
          <w:tcPr>
            <w:tcW w:w="2265" w:type="dxa"/>
          </w:tcPr>
          <w:p w:rsidR="008000E5" w:rsidRPr="00DF1EEC" w:rsidRDefault="008000E5" w:rsidP="00C03FDD">
            <w:pPr>
              <w:spacing w:line="360" w:lineRule="auto"/>
            </w:pPr>
            <w:r w:rsidRPr="00DF1EEC">
              <w:t>Dòng sự kiện</w:t>
            </w:r>
          </w:p>
        </w:tc>
        <w:tc>
          <w:tcPr>
            <w:tcW w:w="6706" w:type="dxa"/>
          </w:tcPr>
          <w:p w:rsidR="008000E5" w:rsidRPr="00DF1EEC" w:rsidRDefault="008000E5" w:rsidP="005524E1">
            <w:pPr>
              <w:pStyle w:val="ListParagraph"/>
              <w:numPr>
                <w:ilvl w:val="0"/>
                <w:numId w:val="74"/>
              </w:numPr>
              <w:spacing w:line="360" w:lineRule="auto"/>
            </w:pPr>
            <w:r w:rsidRPr="00DF1EEC">
              <w:t>Usecase này bắt đầu khi người dùng</w:t>
            </w:r>
            <w:r>
              <w:t xml:space="preserve"> (Quản trị viên)</w:t>
            </w:r>
            <w:r w:rsidRPr="00DF1EEC">
              <w:t xml:space="preserve"> </w:t>
            </w:r>
            <w:r>
              <w:t>đã đăng nhập thành công vào hệ thống quản lý và chọn tab Lịch sử</w:t>
            </w:r>
          </w:p>
          <w:p w:rsidR="008000E5" w:rsidRPr="00DF1EEC" w:rsidRDefault="008000E5" w:rsidP="005524E1">
            <w:pPr>
              <w:pStyle w:val="ListParagraph"/>
              <w:numPr>
                <w:ilvl w:val="0"/>
                <w:numId w:val="74"/>
              </w:numPr>
              <w:spacing w:line="360" w:lineRule="auto"/>
            </w:pPr>
            <w:r>
              <w:t>Hiển thị danh sách các tin đã được người dùng duyệt trước đó.</w:t>
            </w:r>
          </w:p>
        </w:tc>
      </w:tr>
      <w:tr w:rsidR="008000E5" w:rsidRPr="00DF1EEC" w:rsidTr="00E21EDE">
        <w:trPr>
          <w:jc w:val="center"/>
        </w:trPr>
        <w:tc>
          <w:tcPr>
            <w:tcW w:w="2265" w:type="dxa"/>
          </w:tcPr>
          <w:p w:rsidR="008000E5" w:rsidRPr="00DF1EEC" w:rsidRDefault="008000E5" w:rsidP="000B11B8">
            <w:r w:rsidRPr="00DF1EEC">
              <w:t>Dòng sự kiện khác</w:t>
            </w:r>
          </w:p>
        </w:tc>
        <w:tc>
          <w:tcPr>
            <w:tcW w:w="6706" w:type="dxa"/>
          </w:tcPr>
          <w:p w:rsidR="008000E5" w:rsidRDefault="008000E5" w:rsidP="000B11B8">
            <w:pPr>
              <w:rPr>
                <w:i/>
              </w:rPr>
            </w:pPr>
            <w:r>
              <w:rPr>
                <w:i/>
              </w:rPr>
              <w:t>Phát sinh lỗi</w:t>
            </w:r>
          </w:p>
          <w:p w:rsidR="008000E5" w:rsidRPr="0057144A" w:rsidRDefault="008000E5" w:rsidP="000B11B8">
            <w:pPr>
              <w:rPr>
                <w:b/>
              </w:rPr>
            </w:pPr>
            <w:bookmarkStart w:id="1677" w:name="_Toc392637823"/>
            <w:bookmarkStart w:id="1678" w:name="_Toc392638065"/>
            <w:r>
              <w:t>-    Hệ thống sẽ hiển thị trang web lỗi và yêu cầu người dùng truy cập lại</w:t>
            </w:r>
            <w:bookmarkEnd w:id="1677"/>
            <w:bookmarkEnd w:id="1678"/>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6266AA" w:rsidRPr="00DF1EEC" w:rsidTr="00E21EDE">
        <w:trPr>
          <w:jc w:val="center"/>
        </w:trPr>
        <w:tc>
          <w:tcPr>
            <w:tcW w:w="2265" w:type="dxa"/>
          </w:tcPr>
          <w:p w:rsidR="006266AA" w:rsidRPr="00DF1EEC" w:rsidRDefault="006266AA" w:rsidP="00C03FDD">
            <w:pPr>
              <w:spacing w:line="360" w:lineRule="auto"/>
            </w:pPr>
            <w:r w:rsidRPr="00DF1EEC">
              <w:t>Điều kiện tiên quyết</w:t>
            </w:r>
          </w:p>
        </w:tc>
        <w:tc>
          <w:tcPr>
            <w:tcW w:w="6706" w:type="dxa"/>
          </w:tcPr>
          <w:p w:rsidR="006266AA" w:rsidRPr="00DF1EEC" w:rsidRDefault="006266AA"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57144A" w:rsidRDefault="00350FE0" w:rsidP="005524E1">
            <w:pPr>
              <w:pStyle w:val="ListParagraph"/>
              <w:numPr>
                <w:ilvl w:val="0"/>
                <w:numId w:val="76"/>
              </w:numPr>
              <w:spacing w:line="360" w:lineRule="auto"/>
              <w:rPr>
                <w:i/>
              </w:rPr>
            </w:pPr>
            <w:r>
              <w:t>Người dùng chọn màn hình khác</w:t>
            </w:r>
            <w:r w:rsidRPr="00DF1EEC">
              <w:t xml:space="preserve"> </w:t>
            </w:r>
          </w:p>
          <w:p w:rsidR="00350FE0" w:rsidRPr="0057144A" w:rsidRDefault="00350FE0" w:rsidP="005524E1">
            <w:pPr>
              <w:pStyle w:val="ListParagraph"/>
              <w:numPr>
                <w:ilvl w:val="0"/>
                <w:numId w:val="76"/>
              </w:numPr>
              <w:spacing w:line="360" w:lineRule="auto"/>
              <w:rPr>
                <w:i/>
              </w:rPr>
            </w:pPr>
            <w:r>
              <w:t>Xem chi tiết một điểm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0-23 Bảng đặc tả </w:t>
      </w:r>
      <w:r>
        <w:rPr>
          <w:b/>
        </w:rPr>
        <w:t>u</w:t>
      </w:r>
      <w:r w:rsidRPr="006F32C0">
        <w:rPr>
          <w:b/>
        </w:rPr>
        <w:t>secase xem lịch sử các tin đã duyệt</w:t>
      </w:r>
    </w:p>
    <w:p w:rsidR="00E63741" w:rsidRDefault="00E63741" w:rsidP="00350FE0">
      <w:pPr>
        <w:pStyle w:val="Chun"/>
        <w:rPr>
          <w:b/>
        </w:rPr>
      </w:pPr>
    </w:p>
    <w:p w:rsidR="00350FE0" w:rsidRDefault="00350FE0" w:rsidP="00350FE0">
      <w:pPr>
        <w:pStyle w:val="Chun"/>
        <w:rPr>
          <w:b/>
        </w:rPr>
      </w:pPr>
      <w:r>
        <w:rPr>
          <w:b/>
        </w:rPr>
        <w:lastRenderedPageBreak/>
        <w:t>4</w:t>
      </w:r>
      <w:r w:rsidRPr="00FE4AAA">
        <w:rPr>
          <w:b/>
        </w:rPr>
        <w:t xml:space="preserve">. </w:t>
      </w:r>
      <w:r w:rsidR="006F32C0">
        <w:rPr>
          <w:b/>
        </w:rPr>
        <w:t>Usecase x</w:t>
      </w:r>
      <w:r w:rsidRPr="00350FE0">
        <w:rPr>
          <w:b/>
        </w:rPr>
        <w:t>em bản đồ các điểm kẹt xe</w:t>
      </w:r>
    </w:p>
    <w:p w:rsidR="00B600AD" w:rsidRPr="00B600AD" w:rsidRDefault="00B600AD" w:rsidP="00350FE0">
      <w:pPr>
        <w:pStyle w:val="Chun"/>
        <w:rPr>
          <w:b/>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bản đồ các điểm kẹt xe</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bản đồ các điểm đang diễn ra kẹt xe.</w:t>
            </w:r>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w:t>
            </w:r>
          </w:p>
        </w:tc>
        <w:tc>
          <w:tcPr>
            <w:tcW w:w="6706" w:type="dxa"/>
          </w:tcPr>
          <w:p w:rsidR="00350FE0" w:rsidRPr="00DF1EEC" w:rsidRDefault="00350FE0" w:rsidP="005524E1">
            <w:pPr>
              <w:pStyle w:val="ListParagraph"/>
              <w:numPr>
                <w:ilvl w:val="0"/>
                <w:numId w:val="74"/>
              </w:numPr>
              <w:spacing w:after="0" w:line="360" w:lineRule="auto"/>
              <w:ind w:left="418"/>
            </w:pPr>
            <w:r w:rsidRPr="00DF1EEC">
              <w:t xml:space="preserve">Usecase này bắt đầu khi người dùng </w:t>
            </w:r>
            <w:r w:rsidR="006266AA">
              <w:t>chọn tab Bản đồ</w:t>
            </w:r>
          </w:p>
          <w:p w:rsidR="00350FE0" w:rsidRPr="00DF1EEC" w:rsidRDefault="006266AA" w:rsidP="005524E1">
            <w:pPr>
              <w:pStyle w:val="ListParagraph"/>
              <w:numPr>
                <w:ilvl w:val="0"/>
                <w:numId w:val="74"/>
              </w:numPr>
              <w:spacing w:after="0" w:line="360" w:lineRule="auto"/>
              <w:ind w:left="418"/>
            </w:pPr>
            <w:r>
              <w:t>Hiển thị các điểm kẹt xe trên bản đồ bằng các marker và danh sách các điểm kẹt xe.</w:t>
            </w:r>
            <w:r w:rsidR="00350FE0" w:rsidRPr="00DF1EEC">
              <w:t xml:space="preserve"> </w:t>
            </w:r>
          </w:p>
        </w:tc>
      </w:tr>
      <w:tr w:rsidR="006266AA" w:rsidRPr="00DF1EEC" w:rsidTr="00E21EDE">
        <w:trPr>
          <w:jc w:val="center"/>
        </w:trPr>
        <w:tc>
          <w:tcPr>
            <w:tcW w:w="2265" w:type="dxa"/>
          </w:tcPr>
          <w:p w:rsidR="006266AA" w:rsidRPr="00DF1EEC" w:rsidRDefault="006266AA" w:rsidP="000B11B8">
            <w:r w:rsidRPr="00DF1EEC">
              <w:t>Dòng sự kiện khác</w:t>
            </w:r>
          </w:p>
        </w:tc>
        <w:tc>
          <w:tcPr>
            <w:tcW w:w="6706" w:type="dxa"/>
          </w:tcPr>
          <w:p w:rsidR="006266AA" w:rsidRDefault="006266AA" w:rsidP="000B11B8">
            <w:pPr>
              <w:rPr>
                <w:i/>
              </w:rPr>
            </w:pPr>
            <w:r>
              <w:rPr>
                <w:i/>
              </w:rPr>
              <w:t>Phát sinh lỗi</w:t>
            </w:r>
          </w:p>
          <w:p w:rsidR="006266AA" w:rsidRPr="0057144A" w:rsidRDefault="006266AA" w:rsidP="000B11B8">
            <w:pPr>
              <w:rPr>
                <w:b/>
              </w:rPr>
            </w:pPr>
            <w:bookmarkStart w:id="1679" w:name="_Toc392637824"/>
            <w:bookmarkStart w:id="1680" w:name="_Toc392638066"/>
            <w:r>
              <w:t>-    Hệ thống sẽ hiển thị trang web lỗi và yêu cầu người dùng truy cập lại</w:t>
            </w:r>
            <w:bookmarkEnd w:id="1679"/>
            <w:bookmarkEnd w:id="1680"/>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5D791B" w:rsidRPr="00DF1EEC" w:rsidTr="00E21EDE">
        <w:trPr>
          <w:jc w:val="center"/>
        </w:trPr>
        <w:tc>
          <w:tcPr>
            <w:tcW w:w="2265" w:type="dxa"/>
          </w:tcPr>
          <w:p w:rsidR="005D791B" w:rsidRPr="00DF1EEC" w:rsidRDefault="005D791B" w:rsidP="00C03FDD">
            <w:pPr>
              <w:spacing w:line="360" w:lineRule="auto"/>
            </w:pPr>
            <w:r w:rsidRPr="00DF1EEC">
              <w:t>Điều kiện tiên quyết</w:t>
            </w:r>
          </w:p>
        </w:tc>
        <w:tc>
          <w:tcPr>
            <w:tcW w:w="6706" w:type="dxa"/>
          </w:tcPr>
          <w:p w:rsidR="005D791B" w:rsidRPr="00DF1EEC" w:rsidRDefault="005D791B"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6266AA" w:rsidRDefault="006266AA" w:rsidP="005524E1">
            <w:pPr>
              <w:pStyle w:val="ListParagraph"/>
              <w:numPr>
                <w:ilvl w:val="0"/>
                <w:numId w:val="76"/>
              </w:numPr>
              <w:spacing w:line="360" w:lineRule="auto"/>
              <w:rPr>
                <w:i/>
              </w:rPr>
            </w:pPr>
            <w:r>
              <w:t xml:space="preserve">Gói yêu cầu xem bản đồ được gửi lên </w:t>
            </w:r>
            <w:r w:rsidR="005D791B">
              <w:t>web</w:t>
            </w:r>
            <w:r>
              <w:t>server</w:t>
            </w:r>
          </w:p>
          <w:p w:rsidR="006266AA" w:rsidRPr="0057144A" w:rsidRDefault="006266AA" w:rsidP="005524E1">
            <w:pPr>
              <w:pStyle w:val="ListParagraph"/>
              <w:numPr>
                <w:ilvl w:val="0"/>
                <w:numId w:val="76"/>
              </w:numPr>
              <w:spacing w:line="360" w:lineRule="auto"/>
              <w:rPr>
                <w:i/>
              </w:rPr>
            </w:pPr>
            <w:r>
              <w:t>Trả về danh sách các điểm kẹt xe và hiển thị lên bản đồ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823A6D">
        <w:trPr>
          <w:trHeight w:val="314"/>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0-24 Bảng đặc tả usecase xem bản đồ các điểm kẹt xe</w:t>
      </w:r>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5</w:t>
      </w:r>
      <w:r w:rsidRPr="00FE4AAA">
        <w:rPr>
          <w:b/>
        </w:rPr>
        <w:t xml:space="preserve">. </w:t>
      </w:r>
      <w:r w:rsidR="006F32C0">
        <w:rPr>
          <w:b/>
        </w:rPr>
        <w:t>Usecase x</w:t>
      </w:r>
      <w:r w:rsidRPr="00350FE0">
        <w:rPr>
          <w:b/>
        </w:rPr>
        <w:t>em danh sách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96" w:type="dxa"/>
          </w:tcPr>
          <w:p w:rsidR="00350FE0" w:rsidRPr="00DF1EEC" w:rsidRDefault="00350FE0" w:rsidP="00C03FDD">
            <w:pPr>
              <w:pStyle w:val="ListParagraph"/>
              <w:spacing w:line="360" w:lineRule="auto"/>
              <w:ind w:left="0"/>
            </w:pPr>
            <w:r w:rsidRPr="00350FE0">
              <w:t>Xem danh sách người dùng</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người dùng bao gồm Admin, Quản trị viên và Cộng tác viên.</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6266AA">
              <w:t xml:space="preserve">đã đăng nhập và </w:t>
            </w:r>
          </w:p>
          <w:p w:rsidR="00350FE0" w:rsidRPr="00DF1EEC" w:rsidRDefault="00350FE0" w:rsidP="005524E1">
            <w:pPr>
              <w:pStyle w:val="ListParagraph"/>
              <w:numPr>
                <w:ilvl w:val="0"/>
                <w:numId w:val="74"/>
              </w:numPr>
              <w:spacing w:line="360" w:lineRule="auto"/>
            </w:pPr>
            <w:r>
              <w:t xml:space="preserve">Hiển thị </w:t>
            </w:r>
            <w:r w:rsidR="005D791B">
              <w:t>danh sách người dùng</w:t>
            </w:r>
            <w:r w:rsidRPr="00DF1EEC">
              <w:t xml:space="preserve"> </w:t>
            </w:r>
          </w:p>
        </w:tc>
      </w:tr>
      <w:tr w:rsidR="005D791B" w:rsidRPr="00DF1EEC" w:rsidTr="00E21EDE">
        <w:trPr>
          <w:jc w:val="center"/>
        </w:trPr>
        <w:tc>
          <w:tcPr>
            <w:tcW w:w="2175" w:type="dxa"/>
          </w:tcPr>
          <w:p w:rsidR="005D791B" w:rsidRPr="00DF1EEC" w:rsidRDefault="005D791B" w:rsidP="000B11B8">
            <w:r w:rsidRPr="00DF1EEC">
              <w:t>Dòng sự kiện khác</w:t>
            </w:r>
          </w:p>
        </w:tc>
        <w:tc>
          <w:tcPr>
            <w:tcW w:w="6796" w:type="dxa"/>
          </w:tcPr>
          <w:p w:rsidR="005D791B" w:rsidRDefault="005D791B" w:rsidP="000B11B8">
            <w:pPr>
              <w:rPr>
                <w:i/>
              </w:rPr>
            </w:pPr>
            <w:r>
              <w:rPr>
                <w:i/>
              </w:rPr>
              <w:t>Phát sinh lỗi</w:t>
            </w:r>
          </w:p>
          <w:p w:rsidR="005D791B" w:rsidRPr="0057144A" w:rsidRDefault="005D791B" w:rsidP="000B11B8">
            <w:pPr>
              <w:rPr>
                <w:b/>
              </w:rPr>
            </w:pPr>
            <w:bookmarkStart w:id="1681" w:name="_Toc392637825"/>
            <w:bookmarkStart w:id="1682" w:name="_Toc392638067"/>
            <w:r>
              <w:t>-    Hệ thống sẽ hiển thị trang web lỗi và yêu cầu người dùng truy cập lại</w:t>
            </w:r>
            <w:bookmarkEnd w:id="1681"/>
            <w:bookmarkEnd w:id="1682"/>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5D791B" w:rsidRDefault="005D791B" w:rsidP="005D791B">
            <w:pPr>
              <w:spacing w:line="360" w:lineRule="auto"/>
            </w:pPr>
            <w:r>
              <w:t>Không có</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tiên quyết</w:t>
            </w:r>
          </w:p>
        </w:tc>
        <w:tc>
          <w:tcPr>
            <w:tcW w:w="6796" w:type="dxa"/>
          </w:tcPr>
          <w:p w:rsidR="005D791B" w:rsidRPr="00DF1EEC" w:rsidRDefault="005D791B" w:rsidP="00C03FDD">
            <w:pPr>
              <w:spacing w:line="360" w:lineRule="auto"/>
              <w:rPr>
                <w:i/>
              </w:rPr>
            </w:pPr>
            <w:r>
              <w:t>Người dùng đã đăng nhập vào hệ thống và đang truy cập vào trang web quản lý.</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kết thúc</w:t>
            </w:r>
          </w:p>
        </w:tc>
        <w:tc>
          <w:tcPr>
            <w:tcW w:w="6796" w:type="dxa"/>
          </w:tcPr>
          <w:p w:rsidR="005D791B" w:rsidRPr="005D791B" w:rsidRDefault="005D791B" w:rsidP="005524E1">
            <w:pPr>
              <w:pStyle w:val="ListParagraph"/>
              <w:numPr>
                <w:ilvl w:val="0"/>
                <w:numId w:val="76"/>
              </w:numPr>
              <w:spacing w:line="360" w:lineRule="auto"/>
              <w:rPr>
                <w:i/>
              </w:rPr>
            </w:pPr>
            <w:r>
              <w:t>Gói yêu câu danh sách người dùng được gởi lên webservice</w:t>
            </w:r>
          </w:p>
          <w:p w:rsidR="005D791B" w:rsidRPr="0057144A" w:rsidRDefault="005D791B" w:rsidP="005524E1">
            <w:pPr>
              <w:pStyle w:val="ListParagraph"/>
              <w:numPr>
                <w:ilvl w:val="0"/>
                <w:numId w:val="76"/>
              </w:numPr>
              <w:spacing w:line="360" w:lineRule="auto"/>
              <w:rPr>
                <w:i/>
              </w:rPr>
            </w:pPr>
            <w:r>
              <w:t>Trả về danh sách người dùng.</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Default="006F32C0" w:rsidP="006F32C0">
      <w:pPr>
        <w:pStyle w:val="Chun"/>
        <w:jc w:val="center"/>
        <w:rPr>
          <w:b/>
        </w:rPr>
      </w:pPr>
      <w:r w:rsidRPr="006F32C0">
        <w:rPr>
          <w:b/>
        </w:rPr>
        <w:t>Bảng 0-25 Bảng đặc tả usecase xem danh sách người dùng</w:t>
      </w:r>
    </w:p>
    <w:p w:rsidR="00E21EDE" w:rsidRPr="006F32C0" w:rsidRDefault="00E21EDE" w:rsidP="006F32C0">
      <w:pPr>
        <w:pStyle w:val="Chun"/>
        <w:jc w:val="center"/>
        <w:rPr>
          <w:b/>
        </w:rPr>
      </w:pPr>
    </w:p>
    <w:p w:rsidR="00823A6D" w:rsidRDefault="00823A6D" w:rsidP="00350FE0">
      <w:pPr>
        <w:pStyle w:val="Chun"/>
        <w:rPr>
          <w:b/>
        </w:rPr>
      </w:pPr>
    </w:p>
    <w:p w:rsidR="00350FE0" w:rsidRPr="00FE4AAA" w:rsidRDefault="00350FE0" w:rsidP="00350FE0">
      <w:pPr>
        <w:pStyle w:val="Chun"/>
        <w:rPr>
          <w:b/>
        </w:rPr>
      </w:pPr>
      <w:r>
        <w:rPr>
          <w:b/>
        </w:rPr>
        <w:lastRenderedPageBreak/>
        <w:t>6</w:t>
      </w:r>
      <w:r w:rsidRPr="00FE4AAA">
        <w:rPr>
          <w:b/>
        </w:rPr>
        <w:t xml:space="preserve">. </w:t>
      </w:r>
      <w:r w:rsidR="006F32C0">
        <w:rPr>
          <w:b/>
        </w:rPr>
        <w:t>Usecae d</w:t>
      </w:r>
      <w:r w:rsidRPr="00350FE0">
        <w:rPr>
          <w:b/>
        </w:rPr>
        <w:t>uyệt tin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Duyệt tin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Duyệt thông tin kẹt xe do Cộng tác viên cung cấp.</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5D791B">
              <w:t>nhấn vào nút Duyệt tin tại màn hình danh sách các tin chưa duyệt.</w:t>
            </w:r>
          </w:p>
          <w:p w:rsidR="00350FE0" w:rsidRDefault="005D791B" w:rsidP="005524E1">
            <w:pPr>
              <w:pStyle w:val="ListParagraph"/>
              <w:numPr>
                <w:ilvl w:val="0"/>
                <w:numId w:val="74"/>
              </w:numPr>
              <w:spacing w:line="360" w:lineRule="auto"/>
            </w:pPr>
            <w:r>
              <w:t>Hiển thị màn hình duyệt tin</w:t>
            </w:r>
          </w:p>
          <w:p w:rsidR="00C25B8B" w:rsidRPr="00DF1EEC" w:rsidRDefault="00C25B8B" w:rsidP="005524E1">
            <w:pPr>
              <w:pStyle w:val="ListParagraph"/>
              <w:numPr>
                <w:ilvl w:val="0"/>
                <w:numId w:val="74"/>
              </w:numPr>
              <w:spacing w:line="360" w:lineRule="auto"/>
            </w:pPr>
            <w:r>
              <w:t>Người dùng chọn nút Chấp nhận hoặc Từ chối tin đang duyệt.</w:t>
            </w:r>
          </w:p>
        </w:tc>
      </w:tr>
      <w:tr w:rsidR="005D791B" w:rsidRPr="00DF1EEC" w:rsidTr="00E21EDE">
        <w:trPr>
          <w:jc w:val="center"/>
        </w:trPr>
        <w:tc>
          <w:tcPr>
            <w:tcW w:w="2355" w:type="dxa"/>
          </w:tcPr>
          <w:p w:rsidR="005D791B" w:rsidRPr="00DF1EEC" w:rsidRDefault="005D791B" w:rsidP="00C03FDD">
            <w:pPr>
              <w:spacing w:line="360" w:lineRule="auto"/>
            </w:pPr>
            <w:r w:rsidRPr="00DF1EEC">
              <w:t>Dòng sự kiện khác</w:t>
            </w:r>
          </w:p>
        </w:tc>
        <w:tc>
          <w:tcPr>
            <w:tcW w:w="6616" w:type="dxa"/>
          </w:tcPr>
          <w:p w:rsidR="005D791B" w:rsidRPr="00B71871" w:rsidRDefault="005D791B" w:rsidP="00B71871">
            <w:pPr>
              <w:spacing w:line="360" w:lineRule="auto"/>
              <w:ind w:left="297" w:hanging="297"/>
              <w:rPr>
                <w:i/>
              </w:rPr>
            </w:pPr>
            <w:r>
              <w:rPr>
                <w:i/>
              </w:rPr>
              <w:t>Phát sinh lỗi</w:t>
            </w:r>
            <w:r w:rsidR="00B71871">
              <w:rPr>
                <w:i/>
              </w:rPr>
              <w:br/>
            </w:r>
            <w:r w:rsidRPr="00B71871">
              <w:t>Hệ thống sẽ hiển thị trang web lỗi và yêu cầu người dùng truy cập lại</w:t>
            </w:r>
          </w:p>
          <w:p w:rsidR="00B71871" w:rsidRDefault="00B71871" w:rsidP="00B71871">
            <w:pPr>
              <w:pStyle w:val="BodyText"/>
              <w:ind w:left="387" w:hanging="387"/>
              <w:rPr>
                <w:i/>
              </w:rPr>
            </w:pPr>
            <w:r>
              <w:rPr>
                <w:i/>
              </w:rPr>
              <w:t>Tin đang được duyệt bởi người dùng khác</w:t>
            </w:r>
            <w:r>
              <w:rPr>
                <w:i/>
              </w:rPr>
              <w:br/>
            </w:r>
            <w:r>
              <w:t>Hệ thống sẽ thông báo tin kẹt xe này đang được một người dùng khác duyệt.</w:t>
            </w:r>
          </w:p>
          <w:p w:rsidR="00B71871" w:rsidRPr="00B71871" w:rsidRDefault="00B71871" w:rsidP="00B71871">
            <w:pPr>
              <w:pStyle w:val="BodyText"/>
              <w:ind w:left="387" w:hanging="387"/>
            </w:pPr>
            <w:r>
              <w:rPr>
                <w:i/>
              </w:rPr>
              <w:t>Người dùng đang duyệt một tin khác</w:t>
            </w:r>
            <w:r>
              <w:rPr>
                <w:i/>
              </w:rPr>
              <w:br/>
            </w:r>
            <w:r>
              <w:t>Hệ thống sẽ thông báo người dùng vẫn chưa duyệt hoàn tất một tin khác và yêu cầu người dùng hoàn tất hoặc không tiếp tục duyệt tin đó nữa.</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C25B8B" w:rsidRDefault="00C25B8B" w:rsidP="00A47C96">
            <w:pPr>
              <w:spacing w:line="360" w:lineRule="auto"/>
            </w:pPr>
            <w:r>
              <w:rPr>
                <w:i/>
              </w:rPr>
              <w:t>Người dùng từ chối tin đang duyệt</w:t>
            </w:r>
            <w:r>
              <w:rPr>
                <w:i/>
              </w:rPr>
              <w:br/>
            </w:r>
            <w:r>
              <w:t>Hệ thống sẽ yêu cầu người dùng cung cấp lý do từ chối tin.</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A47C96" w:rsidRDefault="00A47C96" w:rsidP="00A47C96">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1A5B41" w:rsidP="00C03FDD">
            <w:pPr>
              <w:spacing w:line="360" w:lineRule="auto"/>
              <w:rPr>
                <w:i/>
              </w:rPr>
            </w:pPr>
            <w:r>
              <w:t>Người dùng phải đăng nhập và đang xem danh sách các tin chưa duyệt</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1A5B41" w:rsidRPr="0057144A" w:rsidRDefault="001A5B41" w:rsidP="005524E1">
            <w:pPr>
              <w:pStyle w:val="ListParagraph"/>
              <w:numPr>
                <w:ilvl w:val="0"/>
                <w:numId w:val="76"/>
              </w:numPr>
              <w:spacing w:line="360" w:lineRule="auto"/>
              <w:rPr>
                <w:i/>
              </w:rPr>
            </w:pPr>
            <w:r>
              <w:t xml:space="preserve">Người dùng </w:t>
            </w:r>
            <w:r w:rsidR="00B71871">
              <w:t>chấp nhận hoặc từ chối</w:t>
            </w:r>
            <w:r>
              <w:t xml:space="preserve"> tin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0-26 Bảng đặc tả Usecae duyệt tin</w:t>
      </w:r>
    </w:p>
    <w:p w:rsidR="00350FE0" w:rsidRPr="00FE4AAA" w:rsidRDefault="00350FE0" w:rsidP="00350FE0">
      <w:pPr>
        <w:pStyle w:val="Chun"/>
        <w:rPr>
          <w:b/>
        </w:rPr>
      </w:pPr>
      <w:r>
        <w:rPr>
          <w:b/>
        </w:rPr>
        <w:t>7</w:t>
      </w:r>
      <w:r w:rsidRPr="00FE4AAA">
        <w:rPr>
          <w:b/>
        </w:rPr>
        <w:t xml:space="preserve">. </w:t>
      </w:r>
      <w:r w:rsidR="006F32C0">
        <w:rPr>
          <w:b/>
        </w:rPr>
        <w:t>Usecase t</w:t>
      </w:r>
      <w:r w:rsidRPr="00350FE0">
        <w:rPr>
          <w:b/>
        </w:rPr>
        <w:t>hay đổi mức độ của tin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mức độ của tin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mức độ kẹt xe của thông tin kẹt xe đang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1A5B41">
              <w:t>đang duyệt một tin kẹt xe</w:t>
            </w:r>
          </w:p>
          <w:p w:rsidR="00350FE0" w:rsidRPr="00DF1EEC" w:rsidRDefault="001A5B41" w:rsidP="005524E1">
            <w:pPr>
              <w:pStyle w:val="ListParagraph"/>
              <w:numPr>
                <w:ilvl w:val="0"/>
                <w:numId w:val="74"/>
              </w:numPr>
              <w:spacing w:line="360" w:lineRule="auto"/>
            </w:pPr>
            <w:r>
              <w:t xml:space="preserve">Người dùng thay đổi mức độ kẹt xe bằng cách nhấn vào một trong các ngôi sao chỉ Mức độ kẹt xe trong màn hình duyệt tin. </w:t>
            </w:r>
          </w:p>
        </w:tc>
      </w:tr>
      <w:tr w:rsidR="001A5B41" w:rsidRPr="00DF1EEC" w:rsidTr="00E21EDE">
        <w:trPr>
          <w:jc w:val="center"/>
        </w:trPr>
        <w:tc>
          <w:tcPr>
            <w:tcW w:w="2355" w:type="dxa"/>
          </w:tcPr>
          <w:p w:rsidR="001A5B41" w:rsidRPr="00DF1EEC" w:rsidRDefault="001A5B41" w:rsidP="000B11B8">
            <w:r w:rsidRPr="00DF1EEC">
              <w:t>Dòng sự kiện khác</w:t>
            </w:r>
          </w:p>
        </w:tc>
        <w:tc>
          <w:tcPr>
            <w:tcW w:w="6616" w:type="dxa"/>
          </w:tcPr>
          <w:p w:rsidR="001A5B41" w:rsidRDefault="001A5B41" w:rsidP="000B11B8">
            <w:pPr>
              <w:rPr>
                <w:i/>
              </w:rPr>
            </w:pPr>
            <w:r>
              <w:rPr>
                <w:i/>
              </w:rPr>
              <w:t>Phát sinh lỗi</w:t>
            </w:r>
          </w:p>
          <w:p w:rsidR="001A5B41" w:rsidRPr="0057144A" w:rsidRDefault="001A5B41" w:rsidP="000B11B8">
            <w:pPr>
              <w:rPr>
                <w:b/>
              </w:rPr>
            </w:pPr>
            <w:bookmarkStart w:id="1683" w:name="_Toc392637826"/>
            <w:bookmarkStart w:id="1684" w:name="_Toc392638068"/>
            <w:r>
              <w:t>-    Hệ thống sẽ hiển thị trang web lỗi và yêu cầu người dùng truy cập lại</w:t>
            </w:r>
            <w:bookmarkEnd w:id="1683"/>
            <w:bookmarkEnd w:id="1684"/>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đã đăng nhập vào đang trong màn hình duyệt tin</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050FE7" w:rsidP="005524E1">
            <w:pPr>
              <w:pStyle w:val="ListParagraph"/>
              <w:numPr>
                <w:ilvl w:val="0"/>
                <w:numId w:val="76"/>
              </w:numPr>
              <w:spacing w:line="360" w:lineRule="auto"/>
              <w:rPr>
                <w:i/>
              </w:rPr>
            </w:pPr>
            <w:r>
              <w:t>Người dùng chọn vào một trong các ngôi sao để thay đổi mức độ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0-27 Bảng đặc tả Usecase thay đổi mức độ của tin kẹt xe</w:t>
      </w:r>
    </w:p>
    <w:p w:rsidR="00350FE0" w:rsidRPr="00FE4AAA" w:rsidRDefault="00350FE0" w:rsidP="00350FE0">
      <w:pPr>
        <w:pStyle w:val="Chun"/>
        <w:rPr>
          <w:b/>
        </w:rPr>
      </w:pPr>
      <w:r>
        <w:rPr>
          <w:b/>
        </w:rPr>
        <w:t>8</w:t>
      </w:r>
      <w:r w:rsidRPr="00FE4AAA">
        <w:rPr>
          <w:b/>
        </w:rPr>
        <w:t xml:space="preserve">. </w:t>
      </w:r>
      <w:r w:rsidR="006F32C0">
        <w:rPr>
          <w:b/>
        </w:rPr>
        <w:t>Usecase x</w:t>
      </w:r>
      <w:r w:rsidRPr="00350FE0">
        <w:rPr>
          <w:b/>
        </w:rPr>
        <w:t>em thông tin một điểm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kẹt xe đã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050FE7" w:rsidRDefault="00350FE0" w:rsidP="005524E1">
            <w:pPr>
              <w:pStyle w:val="ListParagraph"/>
              <w:numPr>
                <w:ilvl w:val="0"/>
                <w:numId w:val="74"/>
              </w:numPr>
              <w:spacing w:line="360" w:lineRule="auto"/>
            </w:pPr>
            <w:r w:rsidRPr="00DF1EEC">
              <w:t xml:space="preserve">Usecase này bắt đầu khi người dùng </w:t>
            </w:r>
            <w:r w:rsidR="00050FE7">
              <w:t>chọn nút Chi tiết trong màn hình danh sách lịch sử duyệt tin hoặc ở màn hình bản đồ kẹt xe</w:t>
            </w:r>
          </w:p>
          <w:p w:rsidR="00350FE0" w:rsidRPr="00DF1EEC" w:rsidRDefault="00050FE7" w:rsidP="005524E1">
            <w:pPr>
              <w:pStyle w:val="ListParagraph"/>
              <w:numPr>
                <w:ilvl w:val="0"/>
                <w:numId w:val="74"/>
              </w:numPr>
              <w:spacing w:line="360" w:lineRule="auto"/>
            </w:pPr>
            <w:r>
              <w:t>Hiển thị thông tin chi tiết kẹt xe</w:t>
            </w:r>
            <w:r w:rsidR="00350FE0" w:rsidRPr="00DF1EEC">
              <w:t xml:space="preserve"> </w:t>
            </w:r>
          </w:p>
        </w:tc>
      </w:tr>
      <w:tr w:rsidR="00050FE7" w:rsidRPr="00DF1EEC" w:rsidTr="00E21EDE">
        <w:trPr>
          <w:jc w:val="center"/>
        </w:trPr>
        <w:tc>
          <w:tcPr>
            <w:tcW w:w="2355" w:type="dxa"/>
          </w:tcPr>
          <w:p w:rsidR="00050FE7" w:rsidRPr="00DF1EEC" w:rsidRDefault="00050FE7" w:rsidP="000B11B8">
            <w:r w:rsidRPr="00DF1EEC">
              <w:t>Dòng sự kiện khác</w:t>
            </w:r>
          </w:p>
        </w:tc>
        <w:tc>
          <w:tcPr>
            <w:tcW w:w="6616" w:type="dxa"/>
          </w:tcPr>
          <w:p w:rsidR="00050FE7" w:rsidRDefault="00050FE7" w:rsidP="000B11B8">
            <w:pPr>
              <w:rPr>
                <w:i/>
              </w:rPr>
            </w:pPr>
            <w:r>
              <w:rPr>
                <w:i/>
              </w:rPr>
              <w:t>Phát sinh lỗi</w:t>
            </w:r>
          </w:p>
          <w:p w:rsidR="00050FE7" w:rsidRPr="0057144A" w:rsidRDefault="00050FE7" w:rsidP="000B11B8">
            <w:pPr>
              <w:rPr>
                <w:b/>
              </w:rPr>
            </w:pPr>
            <w:bookmarkStart w:id="1685" w:name="_Toc392637827"/>
            <w:bookmarkStart w:id="1686" w:name="_Toc392638069"/>
            <w:r>
              <w:t>-    Hệ thống sẽ hiển thị trang web lỗi và yêu cầu người dùng truy cập lại</w:t>
            </w:r>
            <w:bookmarkEnd w:id="1685"/>
            <w:bookmarkEnd w:id="1686"/>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phải đăng nhập và đang trong màn hình danh sách lịch sử duyệt tin hoặc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0-28 Bảng đặc tả Usecase xem thông tin một điểm kẹt xe</w:t>
      </w:r>
    </w:p>
    <w:p w:rsidR="00350FE0" w:rsidRPr="00FE4AAA" w:rsidRDefault="00350FE0" w:rsidP="00350FE0">
      <w:pPr>
        <w:pStyle w:val="Chun"/>
        <w:rPr>
          <w:b/>
        </w:rPr>
      </w:pPr>
      <w:r>
        <w:rPr>
          <w:b/>
        </w:rPr>
        <w:t>9</w:t>
      </w:r>
      <w:r w:rsidRPr="00FE4AAA">
        <w:rPr>
          <w:b/>
        </w:rPr>
        <w:t xml:space="preserve">. </w:t>
      </w:r>
      <w:r w:rsidR="006F32C0">
        <w:rPr>
          <w:b/>
        </w:rPr>
        <w:t>Usecase x</w:t>
      </w:r>
      <w:r w:rsidRPr="00350FE0">
        <w:rPr>
          <w:b/>
        </w:rPr>
        <w:t>oá một điểm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Xoá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Xoá một điểm kẹt xe trong bản đồ kẹt xe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050FE7">
              <w:t>đang trong màn hình bản đồ kẹt xe.</w:t>
            </w:r>
          </w:p>
          <w:p w:rsidR="00050FE7" w:rsidRDefault="00050FE7" w:rsidP="005524E1">
            <w:pPr>
              <w:pStyle w:val="ListParagraph"/>
              <w:numPr>
                <w:ilvl w:val="0"/>
                <w:numId w:val="74"/>
              </w:numPr>
              <w:spacing w:line="360" w:lineRule="auto"/>
            </w:pPr>
            <w:r>
              <w:t>Người dùng chọn một điểm kẹt xe trên bản đồ hoặc trong danh sách các điểm kẹt xe.</w:t>
            </w:r>
          </w:p>
          <w:p w:rsidR="00050FE7" w:rsidRDefault="00B71871" w:rsidP="005524E1">
            <w:pPr>
              <w:pStyle w:val="ListParagraph"/>
              <w:numPr>
                <w:ilvl w:val="0"/>
                <w:numId w:val="74"/>
              </w:numPr>
              <w:spacing w:line="360" w:lineRule="auto"/>
            </w:pPr>
            <w:r>
              <w:t>Một màn hình xuất hiện và chọn nút Xoá.</w:t>
            </w:r>
          </w:p>
          <w:p w:rsidR="00350FE0" w:rsidRPr="00DF1EEC" w:rsidRDefault="00B71871" w:rsidP="005524E1">
            <w:pPr>
              <w:pStyle w:val="ListParagraph"/>
              <w:numPr>
                <w:ilvl w:val="0"/>
                <w:numId w:val="74"/>
              </w:numPr>
              <w:spacing w:line="360" w:lineRule="auto"/>
            </w:pPr>
            <w:r>
              <w:t>Hệ thống tải lại bản đồ sau khi điểm đã được xoá</w:t>
            </w:r>
          </w:p>
        </w:tc>
      </w:tr>
      <w:tr w:rsidR="00B71871" w:rsidRPr="00DF1EEC" w:rsidTr="00E21EDE">
        <w:trPr>
          <w:jc w:val="center"/>
        </w:trPr>
        <w:tc>
          <w:tcPr>
            <w:tcW w:w="2355" w:type="dxa"/>
          </w:tcPr>
          <w:p w:rsidR="00B71871" w:rsidRPr="00DF1EEC" w:rsidRDefault="00B71871" w:rsidP="000B11B8">
            <w:r w:rsidRPr="00DF1EEC">
              <w:t>Dòng sự kiện khác</w:t>
            </w:r>
          </w:p>
        </w:tc>
        <w:tc>
          <w:tcPr>
            <w:tcW w:w="6616" w:type="dxa"/>
          </w:tcPr>
          <w:p w:rsidR="00B71871" w:rsidRDefault="00B71871" w:rsidP="000B11B8">
            <w:pPr>
              <w:rPr>
                <w:i/>
              </w:rPr>
            </w:pPr>
            <w:r>
              <w:rPr>
                <w:i/>
              </w:rPr>
              <w:t>Phát sinh lỗi</w:t>
            </w:r>
          </w:p>
          <w:p w:rsidR="00B71871" w:rsidRPr="0057144A" w:rsidRDefault="00B71871" w:rsidP="000B11B8">
            <w:pPr>
              <w:rPr>
                <w:b/>
              </w:rPr>
            </w:pPr>
            <w:bookmarkStart w:id="1687" w:name="_Toc392637828"/>
            <w:bookmarkStart w:id="1688" w:name="_Toc392638070"/>
            <w:r w:rsidRPr="00B71871">
              <w:t>-</w:t>
            </w:r>
            <w:r>
              <w:t xml:space="preserve">    Hệ thống sẽ hiển thị trang web lỗi và yêu cầu người dùng truy cập lại</w:t>
            </w:r>
            <w:bookmarkEnd w:id="1687"/>
            <w:bookmarkEnd w:id="1688"/>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B71871" w:rsidRDefault="00B71871" w:rsidP="00B71871">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B71871" w:rsidP="00C03FDD">
            <w:pPr>
              <w:spacing w:line="360" w:lineRule="auto"/>
              <w:rPr>
                <w:i/>
              </w:rPr>
            </w:pPr>
            <w:r>
              <w:t>Người dùng phải đăng nhập và đang trong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B71871" w:rsidRDefault="00B71871" w:rsidP="005524E1">
            <w:pPr>
              <w:pStyle w:val="ListParagraph"/>
              <w:numPr>
                <w:ilvl w:val="0"/>
                <w:numId w:val="76"/>
              </w:numPr>
              <w:spacing w:line="360" w:lineRule="auto"/>
              <w:rPr>
                <w:i/>
              </w:rPr>
            </w:pPr>
            <w:r>
              <w:t>Gói tin xoá điểm kẹt xe được gửi lên webserver</w:t>
            </w:r>
          </w:p>
          <w:p w:rsidR="00B71871" w:rsidRPr="0057144A" w:rsidRDefault="00B71871" w:rsidP="005524E1">
            <w:pPr>
              <w:pStyle w:val="ListParagraph"/>
              <w:numPr>
                <w:ilvl w:val="0"/>
                <w:numId w:val="76"/>
              </w:numPr>
              <w:spacing w:line="360" w:lineRule="auto"/>
              <w:rPr>
                <w:i/>
              </w:rPr>
            </w:pPr>
            <w:r>
              <w:t>Hiển thị bản đồ kẹt xe sau khi đã xoá</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0-29 Bảng đặc tả Usecase xoá một điểm kẹt xe</w:t>
      </w:r>
    </w:p>
    <w:p w:rsidR="00350FE0" w:rsidRPr="00FE4AAA" w:rsidRDefault="00350FE0" w:rsidP="00350FE0">
      <w:pPr>
        <w:pStyle w:val="Chun"/>
        <w:rPr>
          <w:b/>
        </w:rPr>
      </w:pPr>
      <w:r>
        <w:rPr>
          <w:b/>
        </w:rPr>
        <w:t>10</w:t>
      </w:r>
      <w:r w:rsidRPr="00FE4AAA">
        <w:rPr>
          <w:b/>
        </w:rPr>
        <w:t xml:space="preserve">. </w:t>
      </w:r>
      <w:r w:rsidR="006F32C0">
        <w:rPr>
          <w:b/>
        </w:rPr>
        <w:t>Usecase x</w:t>
      </w:r>
      <w:r w:rsidRPr="00350FE0">
        <w:rPr>
          <w:b/>
        </w:rPr>
        <w:t>em thông tin 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tài khoản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tài khoản của người dùng (Quản trị viên hoặc Admin)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C25B8B">
              <w:t xml:space="preserve">chọn nút </w:t>
            </w:r>
            <w:r w:rsidR="00FA2830">
              <w:t>Thông tin tài khoản trên thanh điều huớng.</w:t>
            </w:r>
          </w:p>
          <w:p w:rsidR="00350FE0" w:rsidRPr="00DF1EEC" w:rsidRDefault="00FA2830" w:rsidP="005524E1">
            <w:pPr>
              <w:pStyle w:val="ListParagraph"/>
              <w:numPr>
                <w:ilvl w:val="0"/>
                <w:numId w:val="74"/>
              </w:numPr>
              <w:spacing w:line="360" w:lineRule="auto"/>
            </w:pPr>
            <w:r>
              <w:t>Hiển thị thông tin tài khoản của Quản trị viên</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Default="00C25B8B" w:rsidP="000B11B8">
            <w:pPr>
              <w:rPr>
                <w:i/>
              </w:rPr>
            </w:pPr>
            <w:r>
              <w:rPr>
                <w:i/>
              </w:rPr>
              <w:t>Phát sinh lỗi</w:t>
            </w:r>
          </w:p>
          <w:p w:rsidR="00C25B8B" w:rsidRPr="0057144A" w:rsidRDefault="00C25B8B" w:rsidP="000B11B8">
            <w:pPr>
              <w:rPr>
                <w:b/>
              </w:rPr>
            </w:pPr>
            <w:bookmarkStart w:id="1689" w:name="_Toc392637829"/>
            <w:bookmarkStart w:id="1690" w:name="_Toc392638071"/>
            <w:r w:rsidRPr="00B71871">
              <w:t>-</w:t>
            </w:r>
            <w:r>
              <w:t xml:space="preserve">    Hệ thống sẽ hiển thị trang web lỗi và yêu cầu người dùng truy cập lại</w:t>
            </w:r>
            <w:bookmarkEnd w:id="1689"/>
            <w:bookmarkEnd w:id="1690"/>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25B8B" w:rsidRDefault="00C25B8B" w:rsidP="00C25B8B">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350FE0" w:rsidP="00FA2830">
            <w:pPr>
              <w:spacing w:line="360" w:lineRule="auto"/>
              <w:rPr>
                <w:i/>
              </w:rPr>
            </w:pPr>
            <w:r w:rsidRPr="00DF1EEC">
              <w:t xml:space="preserve">Người dùng phải </w:t>
            </w:r>
            <w:r w:rsidR="00C25B8B">
              <w:t xml:space="preserve">đăng nhập </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C25B8B" w:rsidP="005524E1">
            <w:pPr>
              <w:pStyle w:val="ListParagraph"/>
              <w:numPr>
                <w:ilvl w:val="0"/>
                <w:numId w:val="76"/>
              </w:numPr>
              <w:spacing w:line="360" w:lineRule="auto"/>
              <w:rPr>
                <w:i/>
              </w:rPr>
            </w:pPr>
            <w:r>
              <w:t>Hiển thị thông tin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0-30 Bảng đặc tả Usecase xem thông tin tài khoản</w:t>
      </w:r>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11</w:t>
      </w:r>
      <w:r w:rsidRPr="00FE4AAA">
        <w:rPr>
          <w:b/>
        </w:rPr>
        <w:t xml:space="preserve">. </w:t>
      </w:r>
      <w:r w:rsidR="006F32C0">
        <w:rPr>
          <w:b/>
        </w:rPr>
        <w:t>Usecase t</w:t>
      </w:r>
      <w:r w:rsidRPr="00350FE0">
        <w:rPr>
          <w:b/>
        </w:rPr>
        <w:t>hêm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Thêm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Thêm một người dùng mới vào hệ thống, có thể là Admin, Quản trị viên hoặc Cộng tác viên.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C25B8B">
              <w:t>đang trong màn hình danh sách người dùng và chọn nút Thêm người dùng.</w:t>
            </w:r>
          </w:p>
          <w:p w:rsidR="00C25B8B" w:rsidRDefault="00C25B8B" w:rsidP="005524E1">
            <w:pPr>
              <w:pStyle w:val="ListParagraph"/>
              <w:numPr>
                <w:ilvl w:val="0"/>
                <w:numId w:val="74"/>
              </w:numPr>
              <w:spacing w:line="360" w:lineRule="auto"/>
            </w:pPr>
            <w:r>
              <w:t>Hiển thị màn hình Thêm người dùng mới với các ô Họ và tên, Password, Email, Chức vụ và nút Thêm, Huỷ.</w:t>
            </w:r>
          </w:p>
          <w:p w:rsidR="00350FE0" w:rsidRPr="00DF1EEC" w:rsidRDefault="00C25B8B" w:rsidP="005524E1">
            <w:pPr>
              <w:pStyle w:val="ListParagraph"/>
              <w:numPr>
                <w:ilvl w:val="0"/>
                <w:numId w:val="74"/>
              </w:numPr>
              <w:spacing w:line="360" w:lineRule="auto"/>
            </w:pPr>
            <w:r>
              <w:t>Sau khi điền hết các thông tin người dùng chọn Thêm để thêm người dùng mới hoặc Huỷ để trở về danh sách người dùng.</w:t>
            </w:r>
            <w:r w:rsidR="00350FE0" w:rsidRPr="00DF1EEC">
              <w:t xml:space="preserve"> </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Pr="00C25B8B" w:rsidRDefault="00C25B8B" w:rsidP="000B11B8">
            <w:r>
              <w:rPr>
                <w:i/>
              </w:rPr>
              <w:t>Email đã được đăng ký</w:t>
            </w:r>
            <w:r>
              <w:rPr>
                <w:i/>
              </w:rPr>
              <w:br/>
            </w:r>
            <w:r>
              <w:t>- Hệ thống sẽ thông báo lỗi nếu email của người dùng mới đã được sử dụng cho một tài khoản khác của hệ thống.</w:t>
            </w:r>
          </w:p>
          <w:p w:rsidR="00C25B8B" w:rsidRDefault="00C25B8B" w:rsidP="000B11B8">
            <w:pPr>
              <w:rPr>
                <w:i/>
              </w:rPr>
            </w:pPr>
            <w:r>
              <w:rPr>
                <w:i/>
              </w:rPr>
              <w:t>Phát sinh lỗi</w:t>
            </w:r>
          </w:p>
          <w:p w:rsidR="00C25B8B" w:rsidRPr="0057144A" w:rsidRDefault="00C25B8B" w:rsidP="000B11B8">
            <w:pPr>
              <w:rPr>
                <w:b/>
              </w:rPr>
            </w:pPr>
            <w:bookmarkStart w:id="1691" w:name="_Toc392637830"/>
            <w:bookmarkStart w:id="1692" w:name="_Toc392638072"/>
            <w:r w:rsidRPr="00B71871">
              <w:t>-</w:t>
            </w:r>
            <w:r>
              <w:t xml:space="preserve">    Hệ thống sẽ hiển thị trang web lỗi và yêu cầu người dùng truy cập lại</w:t>
            </w:r>
            <w:bookmarkEnd w:id="1691"/>
            <w:bookmarkEnd w:id="1692"/>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57144A" w:rsidRDefault="00C25B8B" w:rsidP="005524E1">
            <w:pPr>
              <w:pStyle w:val="ListParagraph"/>
              <w:numPr>
                <w:ilvl w:val="0"/>
                <w:numId w:val="75"/>
              </w:numPr>
              <w:spacing w:line="360" w:lineRule="auto"/>
              <w:rPr>
                <w:i/>
              </w:rPr>
            </w:pPr>
            <w:r>
              <w:t>Màn hình thêm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25B8B" w:rsidP="00C03FDD">
            <w:pPr>
              <w:spacing w:line="360" w:lineRule="auto"/>
              <w:rPr>
                <w:i/>
              </w:rPr>
            </w:pPr>
            <w:r>
              <w:t>Người dùng phải 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25B8B" w:rsidRDefault="00C25B8B" w:rsidP="005524E1">
            <w:pPr>
              <w:pStyle w:val="ListParagraph"/>
              <w:numPr>
                <w:ilvl w:val="0"/>
                <w:numId w:val="76"/>
              </w:numPr>
              <w:spacing w:line="360" w:lineRule="auto"/>
              <w:rPr>
                <w:i/>
              </w:rPr>
            </w:pPr>
            <w:r>
              <w:t>Gói tin Thêm người dùng mới được gửi lên webservice xử lý.</w:t>
            </w:r>
          </w:p>
          <w:p w:rsidR="00C25B8B" w:rsidRPr="0057144A" w:rsidRDefault="00C25B8B" w:rsidP="005524E1">
            <w:pPr>
              <w:pStyle w:val="ListParagraph"/>
              <w:numPr>
                <w:ilvl w:val="0"/>
                <w:numId w:val="76"/>
              </w:numPr>
              <w:spacing w:line="360" w:lineRule="auto"/>
              <w:rPr>
                <w:i/>
              </w:rPr>
            </w:pPr>
            <w:r>
              <w:lastRenderedPageBreak/>
              <w:t>Trả về danh sách người dùng hoặc lỗi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0-31 Bảng đặc tả Usecase thêm người dùng</w:t>
      </w:r>
    </w:p>
    <w:p w:rsidR="00350FE0" w:rsidRPr="00FE4AAA" w:rsidRDefault="00350FE0" w:rsidP="00350FE0">
      <w:pPr>
        <w:pStyle w:val="Chun"/>
        <w:rPr>
          <w:b/>
        </w:rPr>
      </w:pPr>
      <w:r>
        <w:rPr>
          <w:b/>
        </w:rPr>
        <w:t>12</w:t>
      </w:r>
      <w:r w:rsidRPr="00FE4AAA">
        <w:rPr>
          <w:b/>
        </w:rPr>
        <w:t xml:space="preserve">. </w:t>
      </w:r>
      <w:r w:rsidR="006F32C0">
        <w:rPr>
          <w:b/>
        </w:rPr>
        <w:t>Usecase x</w:t>
      </w:r>
      <w:r w:rsidRPr="00350FE0">
        <w:rPr>
          <w:b/>
        </w:rPr>
        <w:t>em thông tin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của người dùng (Admin, Quản trị viên hoặc Cộng tác viên)</w:t>
            </w:r>
          </w:p>
        </w:tc>
      </w:tr>
      <w:tr w:rsidR="00C02BE5" w:rsidRPr="00DF1EEC" w:rsidTr="00E21EDE">
        <w:trPr>
          <w:jc w:val="center"/>
        </w:trPr>
        <w:tc>
          <w:tcPr>
            <w:tcW w:w="2355" w:type="dxa"/>
          </w:tcPr>
          <w:p w:rsidR="00C02BE5" w:rsidRPr="00DF1EEC" w:rsidRDefault="00C02BE5" w:rsidP="00C03FDD">
            <w:pPr>
              <w:spacing w:line="360" w:lineRule="auto"/>
            </w:pPr>
            <w:r w:rsidRPr="00DF1EEC">
              <w:t>Dòng sự kiện</w:t>
            </w:r>
          </w:p>
        </w:tc>
        <w:tc>
          <w:tcPr>
            <w:tcW w:w="6616" w:type="dxa"/>
          </w:tcPr>
          <w:p w:rsidR="00C02BE5" w:rsidRPr="00DF1EEC" w:rsidRDefault="00C02BE5" w:rsidP="005524E1">
            <w:pPr>
              <w:pStyle w:val="ListParagraph"/>
              <w:numPr>
                <w:ilvl w:val="0"/>
                <w:numId w:val="74"/>
              </w:numPr>
              <w:spacing w:line="360" w:lineRule="auto"/>
            </w:pPr>
            <w:r w:rsidRPr="00DF1EEC">
              <w:t xml:space="preserve">Usecase này bắt đầu khi người dùng </w:t>
            </w:r>
            <w:r>
              <w:t>chọn nút Chi tiết trong màn hình danh sách người dùng</w:t>
            </w:r>
          </w:p>
          <w:p w:rsidR="00C02BE5" w:rsidRPr="00DF1EEC" w:rsidRDefault="00C02BE5" w:rsidP="005524E1">
            <w:pPr>
              <w:pStyle w:val="ListParagraph"/>
              <w:numPr>
                <w:ilvl w:val="0"/>
                <w:numId w:val="74"/>
              </w:numPr>
              <w:spacing w:line="360" w:lineRule="auto"/>
            </w:pPr>
            <w:r>
              <w:t>Hiển thị thông tin người dùng</w:t>
            </w:r>
            <w:r w:rsidRPr="00DF1EEC">
              <w:t xml:space="preserve"> </w:t>
            </w:r>
          </w:p>
        </w:tc>
      </w:tr>
      <w:tr w:rsidR="00C02BE5" w:rsidRPr="00DF1EEC" w:rsidTr="00E21EDE">
        <w:trPr>
          <w:jc w:val="center"/>
        </w:trPr>
        <w:tc>
          <w:tcPr>
            <w:tcW w:w="2355" w:type="dxa"/>
          </w:tcPr>
          <w:p w:rsidR="00C02BE5" w:rsidRPr="00DF1EEC" w:rsidRDefault="00C02BE5" w:rsidP="000B11B8">
            <w:r w:rsidRPr="00DF1EEC">
              <w:t>Dòng sự kiện khác</w:t>
            </w:r>
          </w:p>
        </w:tc>
        <w:tc>
          <w:tcPr>
            <w:tcW w:w="6616" w:type="dxa"/>
          </w:tcPr>
          <w:p w:rsidR="00C02BE5" w:rsidRDefault="00C02BE5" w:rsidP="000B11B8">
            <w:pPr>
              <w:rPr>
                <w:i/>
              </w:rPr>
            </w:pPr>
            <w:r>
              <w:rPr>
                <w:i/>
              </w:rPr>
              <w:t>Phát sinh lỗi</w:t>
            </w:r>
          </w:p>
          <w:p w:rsidR="00C02BE5" w:rsidRPr="0057144A" w:rsidRDefault="00C02BE5" w:rsidP="000B11B8">
            <w:pPr>
              <w:rPr>
                <w:b/>
              </w:rPr>
            </w:pPr>
            <w:bookmarkStart w:id="1693" w:name="_Toc392637831"/>
            <w:bookmarkStart w:id="1694" w:name="_Toc392638073"/>
            <w:r w:rsidRPr="00B71871">
              <w:t>-</w:t>
            </w:r>
            <w:r>
              <w:t xml:space="preserve">    Hệ thống sẽ hiển thị trang web lỗi và yêu cầu người dùng truy cập lại</w:t>
            </w:r>
            <w:bookmarkEnd w:id="1693"/>
            <w:bookmarkEnd w:id="1694"/>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C02BE5" w:rsidRPr="00DF1EEC" w:rsidTr="00E21EDE">
        <w:trPr>
          <w:jc w:val="center"/>
        </w:trPr>
        <w:tc>
          <w:tcPr>
            <w:tcW w:w="2355" w:type="dxa"/>
          </w:tcPr>
          <w:p w:rsidR="00C02BE5" w:rsidRPr="00DF1EEC" w:rsidRDefault="00C02BE5" w:rsidP="00C03FDD">
            <w:pPr>
              <w:spacing w:line="360" w:lineRule="auto"/>
            </w:pPr>
            <w:r w:rsidRPr="00DF1EEC">
              <w:t>Điều kiện tiên quyết</w:t>
            </w:r>
          </w:p>
        </w:tc>
        <w:tc>
          <w:tcPr>
            <w:tcW w:w="6616" w:type="dxa"/>
          </w:tcPr>
          <w:p w:rsidR="00C02BE5" w:rsidRPr="00DF1EEC" w:rsidRDefault="00C02BE5" w:rsidP="00C03FDD">
            <w:pPr>
              <w:spacing w:line="360" w:lineRule="auto"/>
              <w:rPr>
                <w:i/>
              </w:rPr>
            </w:pPr>
            <w:r w:rsidRPr="00DF1EEC">
              <w:t xml:space="preserve">Người dùng phải </w:t>
            </w:r>
            <w:r>
              <w:t>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350FE0" w:rsidP="005524E1">
            <w:pPr>
              <w:pStyle w:val="ListParagraph"/>
              <w:numPr>
                <w:ilvl w:val="0"/>
                <w:numId w:val="76"/>
              </w:numPr>
              <w:spacing w:line="360" w:lineRule="auto"/>
              <w:rPr>
                <w:i/>
              </w:rPr>
            </w:pPr>
            <w:r>
              <w:t>Người dùng chọn màn hình khác</w:t>
            </w:r>
            <w:r w:rsidRPr="00DF1EEC">
              <w:t xml:space="preserve"> </w:t>
            </w:r>
          </w:p>
          <w:p w:rsidR="00350FE0" w:rsidRPr="0057144A" w:rsidRDefault="00350FE0" w:rsidP="005524E1">
            <w:pPr>
              <w:pStyle w:val="ListParagraph"/>
              <w:numPr>
                <w:ilvl w:val="0"/>
                <w:numId w:val="76"/>
              </w:numPr>
              <w:spacing w:line="360" w:lineRule="auto"/>
              <w:rPr>
                <w:i/>
              </w:rPr>
            </w:pPr>
            <w:r>
              <w:t>Xem chi tiết một điểm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0-32 Bảng đặc tả Usecase xem thông tin người dùng</w:t>
      </w:r>
    </w:p>
    <w:p w:rsidR="00350FE0" w:rsidRPr="00FE4AAA" w:rsidRDefault="00350FE0" w:rsidP="00350FE0">
      <w:pPr>
        <w:pStyle w:val="Chun"/>
        <w:rPr>
          <w:b/>
        </w:rPr>
      </w:pPr>
      <w:r>
        <w:rPr>
          <w:b/>
        </w:rPr>
        <w:t>13</w:t>
      </w:r>
      <w:r w:rsidRPr="00FE4AAA">
        <w:rPr>
          <w:b/>
        </w:rPr>
        <w:t xml:space="preserve">. </w:t>
      </w:r>
      <w:r w:rsidR="006F32C0">
        <w:rPr>
          <w:b/>
        </w:rPr>
        <w:t>Usecase t</w:t>
      </w:r>
      <w:r w:rsidRPr="00350FE0">
        <w:rPr>
          <w:b/>
        </w:rPr>
        <w:t>hay đổi trạng thái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trạng thái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trạng thái của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w:t>
            </w:r>
            <w:r w:rsidR="00C02BE5">
              <w:t>nhấn vào nút Hoạt động hoặc Ngừng hoạt động trong màn hình thông tin chi tiết người dùng</w:t>
            </w:r>
          </w:p>
          <w:p w:rsidR="00350FE0" w:rsidRPr="00DF1EEC" w:rsidRDefault="00C02BE5" w:rsidP="005524E1">
            <w:pPr>
              <w:pStyle w:val="ListParagraph"/>
              <w:numPr>
                <w:ilvl w:val="0"/>
                <w:numId w:val="74"/>
              </w:numPr>
              <w:spacing w:line="360" w:lineRule="auto"/>
            </w:pPr>
            <w:r>
              <w:t>Hiển thị thông báo xác nhận thay đổi trạng thái</w:t>
            </w:r>
            <w:r w:rsidR="00350FE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95" w:name="_Toc392637832"/>
            <w:bookmarkStart w:id="1696" w:name="_Toc392638074"/>
            <w:r w:rsidRPr="00B71871">
              <w:t>-</w:t>
            </w:r>
            <w:r>
              <w:t xml:space="preserve">    Hệ thống sẽ hiển thị trang web lỗi và yêu cầu người dùng truy cập lại</w:t>
            </w:r>
            <w:bookmarkEnd w:id="1695"/>
            <w:bookmarkEnd w:id="1696"/>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02BE5" w:rsidP="00C03FDD">
            <w:pPr>
              <w:spacing w:line="360" w:lineRule="auto"/>
              <w:rPr>
                <w:i/>
              </w:rPr>
            </w:pPr>
            <w:r>
              <w:t>Người dùng phải đăng nhập và đang xem thông tin chi tiết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02BE5" w:rsidRDefault="00C02BE5" w:rsidP="00C02BE5">
            <w:pPr>
              <w:spacing w:line="360" w:lineRule="auto"/>
            </w:pPr>
            <w:r w:rsidRPr="00C02BE5">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0-33 Bảng đặc tả Usecase thay đổi trạng thái người dùng</w:t>
      </w:r>
    </w:p>
    <w:p w:rsidR="00FA2830" w:rsidRPr="00FE4AAA" w:rsidRDefault="00FA2830" w:rsidP="00FA2830">
      <w:pPr>
        <w:pStyle w:val="Chun"/>
        <w:rPr>
          <w:b/>
        </w:rPr>
      </w:pPr>
      <w:r>
        <w:rPr>
          <w:b/>
        </w:rPr>
        <w:t>14</w:t>
      </w:r>
      <w:r w:rsidRPr="00FE4AAA">
        <w:rPr>
          <w:b/>
        </w:rPr>
        <w:t xml:space="preserve">. </w:t>
      </w:r>
      <w:r w:rsidR="006F32C0">
        <w:rPr>
          <w:b/>
        </w:rPr>
        <w:t>Usecase đ</w:t>
      </w:r>
      <w:r>
        <w:rPr>
          <w:b/>
        </w:rPr>
        <w:t>ăng xuất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FA2830" w:rsidRPr="00DF1EEC" w:rsidTr="00E21EDE">
        <w:trPr>
          <w:trHeight w:val="428"/>
          <w:jc w:val="center"/>
        </w:trPr>
        <w:tc>
          <w:tcPr>
            <w:tcW w:w="2355" w:type="dxa"/>
          </w:tcPr>
          <w:p w:rsidR="00FA2830" w:rsidRPr="00DF1EEC" w:rsidRDefault="00FA2830" w:rsidP="007F48AE">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FA2830" w:rsidRPr="00DF1EEC" w:rsidRDefault="00FA2830" w:rsidP="007F48AE">
            <w:pPr>
              <w:pStyle w:val="ListParagraph"/>
              <w:spacing w:line="360" w:lineRule="auto"/>
              <w:ind w:left="0"/>
            </w:pPr>
            <w:r w:rsidRPr="00350FE0">
              <w:t>Thay đổi trạng thái người dùng</w:t>
            </w:r>
          </w:p>
        </w:tc>
      </w:tr>
      <w:tr w:rsidR="00FA2830" w:rsidRPr="00DF1EEC" w:rsidTr="00E21EDE">
        <w:trPr>
          <w:trHeight w:val="548"/>
          <w:jc w:val="center"/>
        </w:trPr>
        <w:tc>
          <w:tcPr>
            <w:tcW w:w="2355" w:type="dxa"/>
          </w:tcPr>
          <w:p w:rsidR="00FA2830" w:rsidRPr="00DF1EEC" w:rsidRDefault="00FA2830" w:rsidP="007F48AE">
            <w:pPr>
              <w:pStyle w:val="ListParagraph"/>
              <w:spacing w:line="360" w:lineRule="auto"/>
              <w:ind w:left="0"/>
              <w:rPr>
                <w:spacing w:val="-3"/>
              </w:rPr>
            </w:pPr>
            <w:r w:rsidRPr="00DF1EEC">
              <w:t>Tóm tắt</w:t>
            </w:r>
          </w:p>
        </w:tc>
        <w:tc>
          <w:tcPr>
            <w:tcW w:w="6616" w:type="dxa"/>
          </w:tcPr>
          <w:p w:rsidR="00FA2830" w:rsidRPr="00DF1EEC" w:rsidRDefault="00FA2830" w:rsidP="007F48AE">
            <w:pPr>
              <w:pStyle w:val="ListParagraph"/>
              <w:spacing w:line="360" w:lineRule="auto"/>
              <w:ind w:left="0"/>
            </w:pPr>
            <w:r w:rsidRPr="00350FE0">
              <w:t>Thay đổi trạng thái của người dùng</w:t>
            </w:r>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w:t>
            </w:r>
          </w:p>
        </w:tc>
        <w:tc>
          <w:tcPr>
            <w:tcW w:w="6616" w:type="dxa"/>
          </w:tcPr>
          <w:p w:rsidR="00D31CC6" w:rsidRDefault="00D31CC6" w:rsidP="005524E1">
            <w:pPr>
              <w:pStyle w:val="ListParagraph"/>
              <w:numPr>
                <w:ilvl w:val="0"/>
                <w:numId w:val="74"/>
              </w:numPr>
              <w:spacing w:line="360" w:lineRule="auto"/>
            </w:pPr>
            <w:r>
              <w:t>Usecase bắt đầu khi người dùng chọn nút Đăng xuất trên thanh điều huớng.</w:t>
            </w:r>
          </w:p>
          <w:p w:rsidR="00D31CC6" w:rsidRDefault="00D31CC6" w:rsidP="005524E1">
            <w:pPr>
              <w:pStyle w:val="ListParagraph"/>
              <w:numPr>
                <w:ilvl w:val="0"/>
                <w:numId w:val="74"/>
              </w:numPr>
              <w:spacing w:line="360" w:lineRule="auto"/>
            </w:pPr>
            <w:r>
              <w:t>Hệ thống hiển thị thông báo xác nhận việc đăng xuất.</w:t>
            </w:r>
          </w:p>
          <w:p w:rsidR="00D31CC6" w:rsidRDefault="00D31CC6" w:rsidP="005524E1">
            <w:pPr>
              <w:pStyle w:val="ListParagraph"/>
              <w:numPr>
                <w:ilvl w:val="0"/>
                <w:numId w:val="74"/>
              </w:numPr>
              <w:spacing w:line="360" w:lineRule="auto"/>
            </w:pPr>
            <w:r>
              <w:t>Chọn nút đăng xuất.</w:t>
            </w:r>
          </w:p>
          <w:p w:rsidR="00FA2830" w:rsidRPr="00DF1EEC" w:rsidRDefault="00D31CC6" w:rsidP="005524E1">
            <w:pPr>
              <w:pStyle w:val="ListParagraph"/>
              <w:numPr>
                <w:ilvl w:val="0"/>
                <w:numId w:val="74"/>
              </w:numPr>
              <w:spacing w:line="360" w:lineRule="auto"/>
            </w:pPr>
            <w:r>
              <w:t>Hiển thị màn hình đăng nhập</w:t>
            </w:r>
            <w:r w:rsidR="00FA283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97" w:name="_Toc392637833"/>
            <w:bookmarkStart w:id="1698" w:name="_Toc392638075"/>
            <w:r w:rsidRPr="00B71871">
              <w:t>-</w:t>
            </w:r>
            <w:r>
              <w:t xml:space="preserve">    Hệ thống sẽ hiển thị trang web lỗi và yêu cầu người dùng truy cập lại</w:t>
            </w:r>
            <w:bookmarkEnd w:id="1697"/>
            <w:bookmarkEnd w:id="1698"/>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 phụ</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Ngữ cảnh</w:t>
            </w:r>
          </w:p>
        </w:tc>
        <w:tc>
          <w:tcPr>
            <w:tcW w:w="6616" w:type="dxa"/>
          </w:tcPr>
          <w:p w:rsidR="00FA2830" w:rsidRPr="00C02BE5" w:rsidRDefault="00FA2830" w:rsidP="007F48AE">
            <w:pPr>
              <w:spacing w:line="360" w:lineRule="auto"/>
            </w:pPr>
            <w:r>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tiên quyết</w:t>
            </w:r>
          </w:p>
        </w:tc>
        <w:tc>
          <w:tcPr>
            <w:tcW w:w="6616" w:type="dxa"/>
          </w:tcPr>
          <w:p w:rsidR="00FA2830" w:rsidRPr="00DF1EEC" w:rsidRDefault="00D31CC6" w:rsidP="007F48AE">
            <w:pPr>
              <w:spacing w:line="360" w:lineRule="auto"/>
              <w:rPr>
                <w:i/>
              </w:rPr>
            </w:pPr>
            <w:r>
              <w:t>Người dùng phải đăng nhập</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kết thúc</w:t>
            </w:r>
          </w:p>
        </w:tc>
        <w:tc>
          <w:tcPr>
            <w:tcW w:w="6616" w:type="dxa"/>
          </w:tcPr>
          <w:p w:rsidR="00FA2830" w:rsidRPr="00C02BE5" w:rsidRDefault="00FA2830" w:rsidP="007F48AE">
            <w:pPr>
              <w:spacing w:line="360" w:lineRule="auto"/>
            </w:pPr>
            <w:r w:rsidRPr="00C02BE5">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Điểm mở rộng</w:t>
            </w:r>
          </w:p>
        </w:tc>
        <w:tc>
          <w:tcPr>
            <w:tcW w:w="6616" w:type="dxa"/>
          </w:tcPr>
          <w:p w:rsidR="00FA2830" w:rsidRPr="00DF1EEC" w:rsidRDefault="00FA2830" w:rsidP="007F48AE">
            <w:pPr>
              <w:spacing w:line="360" w:lineRule="auto"/>
            </w:pPr>
            <w:r w:rsidRPr="00DF1EEC">
              <w:t>Không có</w:t>
            </w:r>
          </w:p>
        </w:tc>
      </w:tr>
      <w:tr w:rsidR="00FA2830" w:rsidRPr="00DF1EEC" w:rsidTr="00E21EDE">
        <w:trPr>
          <w:trHeight w:val="420"/>
          <w:jc w:val="center"/>
        </w:trPr>
        <w:tc>
          <w:tcPr>
            <w:tcW w:w="2355" w:type="dxa"/>
          </w:tcPr>
          <w:p w:rsidR="00FA2830" w:rsidRPr="00DF1EEC" w:rsidRDefault="00FA2830" w:rsidP="007F48AE">
            <w:pPr>
              <w:spacing w:line="360" w:lineRule="auto"/>
            </w:pPr>
            <w:r w:rsidRPr="00DF1EEC">
              <w:t>Yêu cầu đặc biệt</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Thông tin thêm</w:t>
            </w:r>
          </w:p>
        </w:tc>
        <w:tc>
          <w:tcPr>
            <w:tcW w:w="6616" w:type="dxa"/>
          </w:tcPr>
          <w:p w:rsidR="00FA2830" w:rsidRPr="00DF1EEC" w:rsidRDefault="00FA2830" w:rsidP="007F48AE">
            <w:pPr>
              <w:keepNext/>
              <w:spacing w:line="360" w:lineRule="auto"/>
            </w:pPr>
            <w:r w:rsidRPr="00DF1EEC">
              <w:t>Không có</w:t>
            </w:r>
          </w:p>
        </w:tc>
      </w:tr>
    </w:tbl>
    <w:p w:rsidR="00FA2830" w:rsidRPr="006F32C0" w:rsidRDefault="006F32C0" w:rsidP="006F32C0">
      <w:pPr>
        <w:pStyle w:val="Chun"/>
        <w:jc w:val="center"/>
        <w:rPr>
          <w:b/>
        </w:rPr>
      </w:pPr>
      <w:r w:rsidRPr="006F32C0">
        <w:rPr>
          <w:b/>
        </w:rPr>
        <w:t>Bảng 0-34 Bảng đặc tả Usecase đăng xuất</w:t>
      </w:r>
    </w:p>
    <w:p w:rsidR="00084525" w:rsidRDefault="00084525" w:rsidP="00782D6D">
      <w:pPr>
        <w:pStyle w:val="Chun"/>
      </w:pPr>
    </w:p>
    <w:p w:rsidR="008E784D" w:rsidRPr="00657B4E" w:rsidRDefault="003822BD" w:rsidP="008E784D">
      <w:pPr>
        <w:pStyle w:val="BodyText"/>
        <w:outlineLvl w:val="1"/>
        <w:rPr>
          <w:b/>
        </w:rPr>
      </w:pPr>
      <w:bookmarkStart w:id="1699" w:name="_Toc422262673"/>
      <w:r w:rsidRPr="00657B4E">
        <w:rPr>
          <w:b/>
        </w:rPr>
        <w:lastRenderedPageBreak/>
        <w:t>C. Mô tả cơ sở dữ liệu</w:t>
      </w:r>
      <w:r w:rsidR="008E784D" w:rsidRPr="00657B4E">
        <w:rPr>
          <w:b/>
        </w:rPr>
        <w:t xml:space="preserve"> Server</w:t>
      </w:r>
      <w:bookmarkEnd w:id="1699"/>
    </w:p>
    <w:p w:rsidR="00C25E48" w:rsidRPr="00657B4E" w:rsidRDefault="00C25E48" w:rsidP="00C25E48">
      <w:pPr>
        <w:pStyle w:val="Chun"/>
        <w:rPr>
          <w:b/>
        </w:rPr>
      </w:pPr>
      <w:bookmarkStart w:id="1700" w:name="_Toc360821501"/>
      <w:r w:rsidRPr="00657B4E">
        <w:rPr>
          <w:b/>
        </w:rPr>
        <w:t xml:space="preserve">1. </w:t>
      </w:r>
      <w:bookmarkEnd w:id="1700"/>
      <w:r w:rsidRPr="00657B4E">
        <w:rPr>
          <w:b/>
        </w:rPr>
        <w:t>trafficinformation</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C25E48"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C25E48" w:rsidRPr="00657B4E" w:rsidRDefault="00432AD4" w:rsidP="005524E1">
            <w:pPr>
              <w:pStyle w:val="TableContent"/>
              <w:numPr>
                <w:ilvl w:val="0"/>
                <w:numId w:val="77"/>
              </w:numPr>
              <w:tabs>
                <w:tab w:val="clear" w:pos="720"/>
              </w:tabs>
              <w:spacing w:line="360" w:lineRule="auto"/>
              <w:ind w:left="459"/>
              <w:rPr>
                <w:rFonts w:ascii="Times New Roman" w:hAnsi="Times New Roman"/>
                <w:b w:val="0"/>
                <w:color w:val="auto"/>
                <w:sz w:val="26"/>
                <w:szCs w:val="26"/>
              </w:rPr>
            </w:pPr>
            <w:r w:rsidRPr="00657B4E">
              <w:rPr>
                <w:rFonts w:ascii="Times New Roman" w:hAnsi="Times New Roman"/>
                <w:b w:val="0"/>
                <w:color w:val="auto"/>
                <w:sz w:val="26"/>
                <w:szCs w:val="26"/>
              </w:rPr>
              <w:t>ID</w:t>
            </w:r>
          </w:p>
        </w:tc>
        <w:tc>
          <w:tcPr>
            <w:tcW w:w="1491" w:type="pct"/>
            <w:shd w:val="clear" w:color="auto" w:fill="FFFFFF" w:themeFill="background1"/>
          </w:tcPr>
          <w:p w:rsidR="00C25E48"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w:t>
            </w:r>
            <w:r w:rsidR="00C25E48" w:rsidRPr="00657B4E">
              <w:rPr>
                <w:rFonts w:ascii="Times New Roman" w:hAnsi="Times New Roman"/>
                <w:color w:val="auto"/>
                <w:sz w:val="26"/>
                <w:szCs w:val="26"/>
              </w:rPr>
              <w:t>(</w:t>
            </w:r>
            <w:r w:rsidRPr="00657B4E">
              <w:rPr>
                <w:rFonts w:ascii="Times New Roman" w:hAnsi="Times New Roman"/>
                <w:color w:val="auto"/>
                <w:sz w:val="26"/>
                <w:szCs w:val="26"/>
              </w:rPr>
              <w:t>36</w:t>
            </w:r>
            <w:r w:rsidR="00C25E48" w:rsidRPr="00657B4E">
              <w:rPr>
                <w:rFonts w:ascii="Times New Roman" w:hAnsi="Times New Roman"/>
                <w:color w:val="auto"/>
                <w:sz w:val="26"/>
                <w:szCs w:val="26"/>
              </w:rPr>
              <w:t>)</w:t>
            </w:r>
          </w:p>
        </w:tc>
        <w:tc>
          <w:tcPr>
            <w:tcW w:w="2124" w:type="pct"/>
            <w:shd w:val="clear" w:color="auto" w:fill="FFFFFF" w:themeFill="background1"/>
          </w:tcPr>
          <w:p w:rsidR="00C25E48" w:rsidRPr="00657B4E" w:rsidRDefault="002C4F55"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r w:rsidR="00432AD4" w:rsidRPr="00657B4E">
              <w:rPr>
                <w:color w:val="auto"/>
              </w:rPr>
              <w:t xml:space="preserve">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Latitude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Giá trị vĩ độ của tin kẹt xe</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Longitude</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Giá trị kinh độ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UploadTime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datetime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Thời gian cung cấp tin kẹt xe </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Density</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Mật độ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ApprovalID</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432AD4" w:rsidRPr="00657B4E">
              <w:rPr>
                <w:color w:val="auto"/>
              </w:rPr>
              <w:t xml:space="preserve"> của người duyệt tin kẹt xe này</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Status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Trạng thái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AdminNote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Nhận xét của quản trị viên</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Address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của điểm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UserID</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Cộng tác viên cung cấp tin kẹt xe</w:t>
            </w:r>
          </w:p>
        </w:tc>
      </w:tr>
      <w:tr w:rsidR="006C1F91"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Category</w:t>
            </w:r>
          </w:p>
        </w:tc>
        <w:tc>
          <w:tcPr>
            <w:tcW w:w="1491" w:type="pct"/>
            <w:shd w:val="clear" w:color="auto" w:fill="FFFFFF" w:themeFill="background1"/>
          </w:tcPr>
          <w:p w:rsidR="006C1F91" w:rsidRPr="00657B4E" w:rsidRDefault="006C1F91"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6C1F91" w:rsidRPr="00657B4E" w:rsidRDefault="006C1F91"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tin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Reference</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của tin kẹt xe bị báo cáo sai phạm</w:t>
            </w:r>
          </w:p>
        </w:tc>
      </w:tr>
    </w:tbl>
    <w:p w:rsidR="00C25E48" w:rsidRPr="00044E16" w:rsidRDefault="00C25E48" w:rsidP="00C25E48">
      <w:pPr>
        <w:pStyle w:val="Caption"/>
        <w:rPr>
          <w:sz w:val="26"/>
        </w:rPr>
      </w:pPr>
      <w:bookmarkStart w:id="1701" w:name="_Toc360936093"/>
      <w:r w:rsidRPr="00044E16">
        <w:rPr>
          <w:sz w:val="26"/>
        </w:rPr>
        <w:t xml:space="preserve">Bảng </w:t>
      </w:r>
      <w:r w:rsidR="001E0916" w:rsidRPr="00044E16">
        <w:rPr>
          <w:sz w:val="26"/>
        </w:rPr>
        <w:fldChar w:fldCharType="begin"/>
      </w:r>
      <w:r w:rsidR="001E0916" w:rsidRPr="00044E16">
        <w:rPr>
          <w:sz w:val="26"/>
        </w:rPr>
        <w:instrText xml:space="preserve"> STYLEREF 1 \s </w:instrText>
      </w:r>
      <w:r w:rsidR="001E0916" w:rsidRPr="00044E16">
        <w:rPr>
          <w:sz w:val="26"/>
        </w:rPr>
        <w:fldChar w:fldCharType="separate"/>
      </w:r>
      <w:r w:rsidR="000A1A51">
        <w:rPr>
          <w:noProof/>
          <w:sz w:val="26"/>
        </w:rPr>
        <w:t>0</w:t>
      </w:r>
      <w:r w:rsidR="001E0916" w:rsidRPr="00044E16">
        <w:rPr>
          <w:noProof/>
          <w:sz w:val="26"/>
        </w:rPr>
        <w:fldChar w:fldCharType="end"/>
      </w:r>
      <w:r w:rsidRPr="00044E16">
        <w:rPr>
          <w:sz w:val="26"/>
        </w:rPr>
        <w:noBreakHyphen/>
      </w:r>
      <w:r w:rsidR="006F32C0" w:rsidRPr="00044E16">
        <w:rPr>
          <w:sz w:val="26"/>
        </w:rPr>
        <w:t>35</w:t>
      </w:r>
      <w:r w:rsidRPr="00044E16">
        <w:rPr>
          <w:sz w:val="26"/>
        </w:rPr>
        <w:t xml:space="preserve"> Bảng lưu thông tin </w:t>
      </w:r>
      <w:bookmarkEnd w:id="1701"/>
      <w:r w:rsidR="006F32C0" w:rsidRPr="00044E16">
        <w:rPr>
          <w:sz w:val="26"/>
        </w:rPr>
        <w:t>kẹt xe</w:t>
      </w:r>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2. trafficinfostatus</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7F48A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7F48AE" w:rsidRPr="00657B4E" w:rsidRDefault="007F48AE" w:rsidP="005524E1">
            <w:pPr>
              <w:pStyle w:val="ListParagraph"/>
              <w:numPr>
                <w:ilvl w:val="0"/>
                <w:numId w:val="78"/>
              </w:numPr>
              <w:spacing w:line="360" w:lineRule="auto"/>
              <w:ind w:left="342"/>
              <w:jc w:val="center"/>
              <w:rPr>
                <w:color w:val="auto"/>
              </w:rPr>
            </w:pPr>
            <w:r w:rsidRPr="00657B4E">
              <w:rPr>
                <w:color w:val="auto"/>
              </w:rPr>
              <w:t>ID</w:t>
            </w:r>
          </w:p>
        </w:tc>
        <w:tc>
          <w:tcPr>
            <w:tcW w:w="1491"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tin kẹt xe</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Status</w:t>
            </w:r>
          </w:p>
        </w:tc>
        <w:tc>
          <w:tcPr>
            <w:tcW w:w="1491"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kẹt xe</w:t>
            </w:r>
          </w:p>
        </w:tc>
      </w:tr>
    </w:tbl>
    <w:p w:rsidR="00C25E48" w:rsidRPr="006F32C0" w:rsidRDefault="006F32C0" w:rsidP="006F32C0">
      <w:pPr>
        <w:pStyle w:val="Chun"/>
        <w:jc w:val="center"/>
        <w:rPr>
          <w:b/>
        </w:rPr>
      </w:pPr>
      <w:r w:rsidRPr="006F32C0">
        <w:rPr>
          <w:b/>
        </w:rPr>
        <w:t>Bảng 0-36 Bảng lưu thông tin trạng thái của thông tin kẹt xe</w:t>
      </w:r>
    </w:p>
    <w:p w:rsidR="00C25E48" w:rsidRPr="00657B4E" w:rsidRDefault="00C25E48" w:rsidP="00C25E48">
      <w:pPr>
        <w:pStyle w:val="Chun"/>
        <w:rPr>
          <w:b/>
        </w:rPr>
      </w:pPr>
      <w:r w:rsidRPr="00657B4E">
        <w:rPr>
          <w:b/>
        </w:rPr>
        <w:t>3. media</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5524E1">
            <w:pPr>
              <w:pStyle w:val="ListParagraph"/>
              <w:numPr>
                <w:ilvl w:val="0"/>
                <w:numId w:val="78"/>
              </w:numPr>
              <w:spacing w:line="360" w:lineRule="auto"/>
              <w:ind w:left="252"/>
              <w:jc w:val="center"/>
              <w:rPr>
                <w:color w:val="auto"/>
              </w:rPr>
            </w:pPr>
            <w:r w:rsidRPr="00657B4E">
              <w:rPr>
                <w:color w:val="auto"/>
              </w:rPr>
              <w:t>ID</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MediaType</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Loại dữ liệu</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Content</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varchar(1000)</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TrafficInfoID</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ID của tin kẹt xe</w:t>
            </w:r>
          </w:p>
        </w:tc>
      </w:tr>
    </w:tbl>
    <w:p w:rsidR="00C25E48" w:rsidRPr="006F32C0" w:rsidRDefault="006F32C0" w:rsidP="006F32C0">
      <w:pPr>
        <w:pStyle w:val="Chun"/>
        <w:jc w:val="center"/>
        <w:rPr>
          <w:b/>
        </w:rPr>
      </w:pPr>
      <w:r w:rsidRPr="006F32C0">
        <w:rPr>
          <w:b/>
        </w:rPr>
        <w:t>Bảng 0-37 Bảng lưu thông tin dữ liệu đa phương tiện</w:t>
      </w:r>
    </w:p>
    <w:p w:rsidR="00C25E48" w:rsidRPr="00657B4E" w:rsidRDefault="00C25E48" w:rsidP="00C25E48">
      <w:pPr>
        <w:pStyle w:val="Chun"/>
        <w:rPr>
          <w:b/>
        </w:rPr>
      </w:pPr>
      <w:r w:rsidRPr="00657B4E">
        <w:rPr>
          <w:b/>
        </w:rPr>
        <w:t>4. road_audio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5524E1">
            <w:pPr>
              <w:pStyle w:val="ListParagraph"/>
              <w:numPr>
                <w:ilvl w:val="0"/>
                <w:numId w:val="78"/>
              </w:numPr>
              <w:spacing w:line="360" w:lineRule="auto"/>
              <w:ind w:left="342"/>
              <w:jc w:val="center"/>
              <w:rPr>
                <w:color w:val="auto"/>
              </w:rPr>
            </w:pPr>
            <w:r w:rsidRPr="00657B4E">
              <w:rPr>
                <w:color w:val="auto"/>
              </w:rPr>
              <w:t>ID</w:t>
            </w:r>
          </w:p>
        </w:tc>
        <w:tc>
          <w:tcPr>
            <w:tcW w:w="133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nội dung âm thanh mẫu</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road_name</w:t>
            </w:r>
          </w:p>
        </w:tc>
        <w:tc>
          <w:tcPr>
            <w:tcW w:w="1334" w:type="pct"/>
            <w:shd w:val="clear" w:color="auto" w:fill="auto"/>
          </w:tcPr>
          <w:p w:rsidR="002C4F55" w:rsidRPr="00657B4E" w:rsidRDefault="002C4F55" w:rsidP="002C4F55">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28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đường của dữ liệu âm thanh</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audio_link</w:t>
            </w:r>
          </w:p>
        </w:tc>
        <w:tc>
          <w:tcPr>
            <w:tcW w:w="1334" w:type="pct"/>
            <w:shd w:val="clear" w:color="auto" w:fill="auto"/>
          </w:tcPr>
          <w:p w:rsidR="002C4F55" w:rsidRPr="00657B4E" w:rsidRDefault="002C4F55" w:rsidP="002C4F55">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âm thanh mẫu</w:t>
            </w:r>
          </w:p>
        </w:tc>
      </w:tr>
    </w:tbl>
    <w:p w:rsidR="00C25E48" w:rsidRPr="006F32C0" w:rsidRDefault="006F32C0" w:rsidP="006F32C0">
      <w:pPr>
        <w:pStyle w:val="Chun"/>
        <w:jc w:val="center"/>
        <w:rPr>
          <w:b/>
        </w:rPr>
      </w:pPr>
      <w:r w:rsidRPr="006F32C0">
        <w:rPr>
          <w:b/>
        </w:rPr>
        <w:t>Bảng 0-38 Bảng lưu thông tin</w:t>
      </w:r>
      <w:r>
        <w:rPr>
          <w:b/>
        </w:rPr>
        <w:t xml:space="preserve"> tên đường mẫu</w:t>
      </w:r>
      <w:r w:rsidRPr="006F32C0">
        <w:rPr>
          <w:b/>
        </w:rPr>
        <w:t xml:space="preserve"> </w:t>
      </w:r>
      <w:r>
        <w:rPr>
          <w:b/>
        </w:rPr>
        <w:t>bằng âm thanh</w:t>
      </w:r>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5. denialinfo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74"/>
        <w:gridCol w:w="2356"/>
        <w:gridCol w:w="347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6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1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5524E1">
            <w:pPr>
              <w:pStyle w:val="ListParagraph"/>
              <w:numPr>
                <w:ilvl w:val="0"/>
                <w:numId w:val="78"/>
              </w:numPr>
              <w:spacing w:line="360" w:lineRule="auto"/>
              <w:ind w:left="342"/>
              <w:jc w:val="center"/>
              <w:rPr>
                <w:color w:val="auto"/>
              </w:rPr>
            </w:pPr>
            <w:r w:rsidRPr="00657B4E">
              <w:rPr>
                <w:color w:val="auto"/>
              </w:rPr>
              <w:t>ID</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Reason</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Lý do từ chối tin kẹt xe</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Time</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từ chối</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TrafficInformation_ID</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của tin kẹt xe bị từ chối</w:t>
            </w:r>
          </w:p>
        </w:tc>
      </w:tr>
    </w:tbl>
    <w:p w:rsidR="00C25E48" w:rsidRPr="006F32C0" w:rsidRDefault="006F32C0" w:rsidP="006F32C0">
      <w:pPr>
        <w:pStyle w:val="Chun"/>
        <w:jc w:val="center"/>
        <w:rPr>
          <w:b/>
        </w:rPr>
      </w:pPr>
      <w:r w:rsidRPr="006F32C0">
        <w:rPr>
          <w:b/>
        </w:rPr>
        <w:t>Bảng 0-39 Bảng lưu thông tin lý do từ chối tin kẹt xe</w:t>
      </w:r>
    </w:p>
    <w:p w:rsidR="00C25E48" w:rsidRPr="00657B4E" w:rsidRDefault="00C25E48" w:rsidP="00C25E48">
      <w:pPr>
        <w:pStyle w:val="Chun"/>
        <w:rPr>
          <w:b/>
        </w:rPr>
      </w:pPr>
      <w:r w:rsidRPr="00657B4E">
        <w:rPr>
          <w:b/>
        </w:rPr>
        <w:t>6. admin</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382A47" w:rsidP="005524E1">
            <w:pPr>
              <w:pStyle w:val="ListParagraph"/>
              <w:numPr>
                <w:ilvl w:val="0"/>
                <w:numId w:val="78"/>
              </w:numPr>
              <w:spacing w:line="360" w:lineRule="auto"/>
              <w:ind w:left="342"/>
              <w:jc w:val="center"/>
              <w:rPr>
                <w:color w:val="auto"/>
              </w:rPr>
            </w:pPr>
            <w:r w:rsidRPr="00657B4E">
              <w:rPr>
                <w:color w:val="auto"/>
              </w:rPr>
              <w:t>ID</w:t>
            </w:r>
          </w:p>
        </w:tc>
        <w:tc>
          <w:tcPr>
            <w:tcW w:w="1544" w:type="pct"/>
            <w:shd w:val="clear" w:color="auto" w:fill="auto"/>
          </w:tcPr>
          <w:p w:rsidR="002C4F55"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Name</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của Quản trị viên</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Approval_Count</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tin đã duyệt</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Image_URL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ảnh đại diện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Password</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Mật khẩu đăng nhập</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Email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email</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tài khoản</w:t>
            </w:r>
          </w:p>
        </w:tc>
      </w:tr>
    </w:tbl>
    <w:p w:rsidR="00C25E48" w:rsidRPr="006F32C0" w:rsidRDefault="006F32C0" w:rsidP="006F32C0">
      <w:pPr>
        <w:pStyle w:val="Chun"/>
        <w:jc w:val="center"/>
        <w:rPr>
          <w:b/>
        </w:rPr>
      </w:pPr>
      <w:r w:rsidRPr="006F32C0">
        <w:rPr>
          <w:b/>
        </w:rPr>
        <w:t>Bảng 0-40 Bảng lưu thông tin Quản trị viên</w:t>
      </w:r>
    </w:p>
    <w:p w:rsidR="00782D6D" w:rsidRDefault="00782D6D" w:rsidP="00C25E48">
      <w:pPr>
        <w:pStyle w:val="Chun"/>
        <w:rPr>
          <w:b/>
        </w:rPr>
      </w:pPr>
    </w:p>
    <w:p w:rsidR="00C25E48" w:rsidRPr="00657B4E" w:rsidRDefault="00C25E48" w:rsidP="00C25E48">
      <w:pPr>
        <w:pStyle w:val="Chun"/>
        <w:rPr>
          <w:b/>
        </w:rPr>
      </w:pPr>
      <w:r w:rsidRPr="00657B4E">
        <w:rPr>
          <w:b/>
        </w:rPr>
        <w:lastRenderedPageBreak/>
        <w:t>7. user</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477"/>
        <w:gridCol w:w="374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3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76"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5524E1">
            <w:pPr>
              <w:pStyle w:val="ListParagraph"/>
              <w:numPr>
                <w:ilvl w:val="0"/>
                <w:numId w:val="78"/>
              </w:numPr>
              <w:spacing w:line="360" w:lineRule="auto"/>
              <w:ind w:left="342"/>
              <w:jc w:val="center"/>
              <w:rPr>
                <w:color w:val="auto"/>
              </w:rPr>
            </w:pPr>
            <w:r w:rsidRPr="00657B4E">
              <w:rPr>
                <w:color w:val="auto"/>
              </w:rPr>
              <w:t>ID</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người dùng</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PhoneNumber</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varchar(15)</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điện thoại</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Point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Double</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Điểm đạt được</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hoạt động</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Upload_Count</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lần cập nhật thông tin kẹt xe</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Success_Count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được chấp nhận tin kẹt xe</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VerifyCode</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kích hoạt tài khoản</w:t>
            </w:r>
          </w:p>
        </w:tc>
      </w:tr>
    </w:tbl>
    <w:p w:rsidR="00C25E48" w:rsidRPr="006F32C0" w:rsidRDefault="006F32C0" w:rsidP="006F32C0">
      <w:pPr>
        <w:pStyle w:val="Chun"/>
        <w:jc w:val="center"/>
        <w:rPr>
          <w:b/>
        </w:rPr>
      </w:pPr>
      <w:r w:rsidRPr="006F32C0">
        <w:rPr>
          <w:b/>
        </w:rPr>
        <w:t>Bảng 0-41 Bảng lưu thông tin Cộng tác viên</w:t>
      </w:r>
    </w:p>
    <w:p w:rsidR="00C25E48" w:rsidRPr="00657B4E" w:rsidRDefault="00C25E48" w:rsidP="00C25E48">
      <w:pPr>
        <w:pStyle w:val="Chun"/>
        <w:rPr>
          <w:b/>
        </w:rPr>
      </w:pPr>
      <w:r w:rsidRPr="00657B4E">
        <w:rPr>
          <w:b/>
        </w:rPr>
        <w:t>8. userstatus</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0C26D9" w:rsidP="005524E1">
            <w:pPr>
              <w:pStyle w:val="ListParagraph"/>
              <w:numPr>
                <w:ilvl w:val="0"/>
                <w:numId w:val="79"/>
              </w:numPr>
              <w:spacing w:line="360" w:lineRule="auto"/>
              <w:ind w:left="342"/>
              <w:jc w:val="center"/>
              <w:rPr>
                <w:color w:val="auto"/>
              </w:rPr>
            </w:pPr>
            <w:r w:rsidRPr="00657B4E">
              <w:rPr>
                <w:color w:val="auto"/>
              </w:rPr>
              <w:t>ID</w:t>
            </w:r>
          </w:p>
        </w:tc>
        <w:tc>
          <w:tcPr>
            <w:tcW w:w="1491" w:type="pct"/>
            <w:shd w:val="clear" w:color="auto" w:fill="auto"/>
          </w:tcPr>
          <w:p w:rsidR="00382A47"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382A47"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của người dùng</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Status</w:t>
            </w:r>
          </w:p>
        </w:tc>
        <w:tc>
          <w:tcPr>
            <w:tcW w:w="1491"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của người dùng</w:t>
            </w:r>
          </w:p>
        </w:tc>
      </w:tr>
    </w:tbl>
    <w:p w:rsidR="00C25E48" w:rsidRPr="006F32C0" w:rsidRDefault="006F32C0" w:rsidP="006F32C0">
      <w:pPr>
        <w:pStyle w:val="Chun"/>
        <w:jc w:val="center"/>
        <w:rPr>
          <w:b/>
        </w:rPr>
      </w:pPr>
      <w:r>
        <w:rPr>
          <w:b/>
        </w:rPr>
        <w:t>Bảng 0-42 Bảng lưu thông tin trạng thái người dùng</w:t>
      </w:r>
    </w:p>
    <w:p w:rsidR="00C25E48" w:rsidRPr="00657B4E" w:rsidRDefault="00C25E48" w:rsidP="00C25E48">
      <w:pPr>
        <w:pStyle w:val="Chun"/>
        <w:rPr>
          <w:b/>
        </w:rPr>
      </w:pPr>
      <w:r w:rsidRPr="00657B4E">
        <w:rPr>
          <w:b/>
        </w:rPr>
        <w:t>9. baninfo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5524E1">
            <w:pPr>
              <w:pStyle w:val="ListParagraph"/>
              <w:numPr>
                <w:ilvl w:val="0"/>
                <w:numId w:val="79"/>
              </w:numPr>
              <w:spacing w:line="360" w:lineRule="auto"/>
              <w:rPr>
                <w:color w:val="auto"/>
              </w:rPr>
            </w:pPr>
            <w:r w:rsidRPr="00657B4E">
              <w:rPr>
                <w:color w:val="auto"/>
              </w:rPr>
              <w:t>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 xml:space="preserve">Mã số thông tin </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Reason</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Nguyên nhân cấm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lastRenderedPageBreak/>
              <w:t>Time</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cấm tài khoản</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User_ID</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Mã số </w:t>
            </w:r>
            <w:r w:rsidR="00657B4E" w:rsidRPr="00657B4E">
              <w:rPr>
                <w:color w:val="auto"/>
              </w:rPr>
              <w:t>người dùng</w:t>
            </w:r>
            <w:r w:rsidRPr="00657B4E">
              <w:rPr>
                <w:color w:val="auto"/>
              </w:rPr>
              <w:t xml:space="preserve"> bị cấm</w:t>
            </w:r>
            <w:r w:rsidR="00657B4E" w:rsidRPr="00657B4E">
              <w:rPr>
                <w:color w:val="auto"/>
              </w:rPr>
              <w:t xml:space="preserve">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Admin_ID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Quản trị viên cấm tài khoản</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0C26D9">
            <w:pPr>
              <w:spacing w:line="360" w:lineRule="auto"/>
              <w:jc w:val="center"/>
              <w:rPr>
                <w:color w:val="auto"/>
              </w:rPr>
            </w:pPr>
            <w:r w:rsidRPr="00657B4E">
              <w:rPr>
                <w:color w:val="auto"/>
              </w:rPr>
              <w:t>Duration</w:t>
            </w:r>
          </w:p>
        </w:tc>
        <w:tc>
          <w:tcPr>
            <w:tcW w:w="1334"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281"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ngày bị cấm tài khoản</w:t>
            </w:r>
          </w:p>
        </w:tc>
      </w:tr>
    </w:tbl>
    <w:p w:rsidR="00C25E48" w:rsidRPr="006F32C0" w:rsidRDefault="006F32C0" w:rsidP="006F32C0">
      <w:pPr>
        <w:pStyle w:val="Chun"/>
        <w:jc w:val="center"/>
        <w:rPr>
          <w:b/>
        </w:rPr>
      </w:pPr>
      <w:r>
        <w:rPr>
          <w:b/>
        </w:rPr>
        <w:t>Bảng 0-43 Bảng lưu thông tin lý do cấm sử dụng tài khoản</w:t>
      </w:r>
    </w:p>
    <w:p w:rsidR="00C25E48" w:rsidRPr="00657B4E" w:rsidRDefault="00C25E48" w:rsidP="00C25E48">
      <w:pPr>
        <w:pStyle w:val="Chun"/>
        <w:rPr>
          <w:b/>
        </w:rPr>
      </w:pPr>
      <w:r w:rsidRPr="00657B4E">
        <w:rPr>
          <w:b/>
        </w:rPr>
        <w:t>10. advertisment</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1847"/>
        <w:gridCol w:w="4375"/>
      </w:tblGrid>
      <w:tr w:rsidR="00657B4E"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single" w:sz="4"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073"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542"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top w:val="single" w:sz="4" w:space="0" w:color="auto"/>
            </w:tcBorders>
            <w:shd w:val="clear" w:color="auto" w:fill="auto"/>
          </w:tcPr>
          <w:p w:rsidR="00657B4E" w:rsidRPr="00657B4E" w:rsidRDefault="00657B4E" w:rsidP="005524E1">
            <w:pPr>
              <w:pStyle w:val="ListParagraph"/>
              <w:numPr>
                <w:ilvl w:val="0"/>
                <w:numId w:val="79"/>
              </w:numPr>
              <w:spacing w:line="360" w:lineRule="auto"/>
              <w:rPr>
                <w:color w:val="auto"/>
              </w:rPr>
            </w:pPr>
            <w:r w:rsidRPr="00657B4E">
              <w:rPr>
                <w:color w:val="auto"/>
              </w:rPr>
              <w:t>ID</w:t>
            </w:r>
          </w:p>
        </w:tc>
        <w:tc>
          <w:tcPr>
            <w:tcW w:w="1073" w:type="pct"/>
            <w:tcBorders>
              <w:top w:val="single" w:sz="4" w:space="0" w:color="auto"/>
            </w:tcBorders>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tcBorders>
              <w:top w:val="single" w:sz="4" w:space="0" w:color="auto"/>
            </w:tcBorders>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LinkURL</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varchar(500)</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Liên kết đến nội dung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AdminID</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Admin đã thêm</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Status</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Provider</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Tên người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Click</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lượt click vào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Request</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nhận yêu cầu hiển thị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StartTime</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bắt đầu</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EndTime</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kết thúc</w:t>
            </w:r>
          </w:p>
        </w:tc>
      </w:tr>
    </w:tbl>
    <w:p w:rsidR="00C25E48" w:rsidRPr="004A1047" w:rsidRDefault="004A1047" w:rsidP="004A1047">
      <w:pPr>
        <w:pStyle w:val="Chun"/>
        <w:jc w:val="center"/>
        <w:rPr>
          <w:b/>
        </w:rPr>
      </w:pPr>
      <w:r>
        <w:rPr>
          <w:b/>
        </w:rPr>
        <w:t>Bảng 0-44 Bảng lưu thông tin quảng cáo</w:t>
      </w:r>
    </w:p>
    <w:p w:rsidR="00782D6D" w:rsidRDefault="00782D6D" w:rsidP="00C25E48">
      <w:pPr>
        <w:pStyle w:val="Chun"/>
        <w:rPr>
          <w:b/>
        </w:rPr>
      </w:pPr>
    </w:p>
    <w:p w:rsidR="00782D6D" w:rsidRDefault="00782D6D" w:rsidP="00C25E48">
      <w:pPr>
        <w:pStyle w:val="Chun"/>
        <w:rPr>
          <w:b/>
        </w:rPr>
      </w:pPr>
    </w:p>
    <w:p w:rsidR="00782D6D" w:rsidRDefault="00782D6D" w:rsidP="00C25E48">
      <w:pPr>
        <w:pStyle w:val="Chun"/>
        <w:rPr>
          <w:b/>
        </w:rPr>
      </w:pPr>
    </w:p>
    <w:p w:rsidR="00C25E48" w:rsidRPr="00657B4E" w:rsidRDefault="00C25E48" w:rsidP="00C25E48">
      <w:pPr>
        <w:pStyle w:val="Chun"/>
        <w:rPr>
          <w:b/>
        </w:rPr>
      </w:pPr>
      <w:r w:rsidRPr="00657B4E">
        <w:rPr>
          <w:b/>
        </w:rPr>
        <w:lastRenderedPageBreak/>
        <w:t>11. click_request_info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117"/>
        <w:gridCol w:w="410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5524E1">
            <w:pPr>
              <w:pStyle w:val="ListParagraph"/>
              <w:numPr>
                <w:ilvl w:val="0"/>
                <w:numId w:val="79"/>
              </w:numPr>
              <w:spacing w:line="360" w:lineRule="auto"/>
              <w:rPr>
                <w:color w:val="auto"/>
              </w:rPr>
            </w:pPr>
            <w:r w:rsidRPr="00657B4E">
              <w:rPr>
                <w:color w:val="auto"/>
              </w:rPr>
              <w:t>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tự tăng</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Time</w:t>
            </w:r>
          </w:p>
        </w:tc>
        <w:tc>
          <w:tcPr>
            <w:tcW w:w="1230" w:type="pct"/>
            <w:shd w:val="clear" w:color="auto" w:fill="auto"/>
          </w:tcPr>
          <w:p w:rsidR="00657B4E" w:rsidRPr="00657B4E" w:rsidRDefault="00657B4E" w:rsidP="00657B4E">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385"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click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Advertisment_ID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bl>
    <w:p w:rsidR="00C03FDD" w:rsidRPr="004A1047" w:rsidRDefault="004A1047" w:rsidP="004A1047">
      <w:pPr>
        <w:pStyle w:val="Chun"/>
        <w:jc w:val="center"/>
        <w:rPr>
          <w:b/>
        </w:rPr>
      </w:pPr>
      <w:r>
        <w:rPr>
          <w:b/>
        </w:rPr>
        <w:t>Bảng 0-45 Bảng lưu thông tin click quảng cáo</w:t>
      </w:r>
    </w:p>
    <w:p w:rsidR="00E21EDE" w:rsidRDefault="00E21EDE">
      <w:pPr>
        <w:spacing w:after="0" w:line="240" w:lineRule="auto"/>
        <w:rPr>
          <w:b/>
        </w:rPr>
      </w:pPr>
      <w:r>
        <w:rPr>
          <w:b/>
        </w:rPr>
        <w:br w:type="page"/>
      </w:r>
    </w:p>
    <w:p w:rsidR="008E784D" w:rsidRPr="008E784D" w:rsidRDefault="008E784D" w:rsidP="008E784D">
      <w:pPr>
        <w:pStyle w:val="BodyText"/>
        <w:outlineLvl w:val="1"/>
        <w:rPr>
          <w:b/>
        </w:rPr>
      </w:pPr>
      <w:bookmarkStart w:id="1702" w:name="_Toc422262674"/>
      <w:r w:rsidRPr="008E784D">
        <w:rPr>
          <w:b/>
        </w:rPr>
        <w:lastRenderedPageBreak/>
        <w:t xml:space="preserve">D. Cài đặt và sử dụng thư viện </w:t>
      </w:r>
      <w:r w:rsidR="0028178F" w:rsidRPr="0028178F">
        <w:rPr>
          <w:rFonts w:eastAsia="Times New Roman"/>
          <w:b/>
          <w:color w:val="000000"/>
        </w:rPr>
        <w:t xml:space="preserve">Google APIs Client Library for </w:t>
      </w:r>
      <w:r w:rsidR="00E24099">
        <w:rPr>
          <w:rFonts w:eastAsia="Times New Roman"/>
          <w:b/>
          <w:color w:val="000000"/>
        </w:rPr>
        <w:t>Java</w:t>
      </w:r>
      <w:bookmarkEnd w:id="1702"/>
    </w:p>
    <w:p w:rsidR="006F32C0" w:rsidRDefault="003822BD" w:rsidP="00B91287">
      <w:pPr>
        <w:pStyle w:val="BodyText"/>
        <w:spacing w:line="360" w:lineRule="auto"/>
        <w:ind w:firstLine="720"/>
        <w:jc w:val="both"/>
      </w:pPr>
      <w:r>
        <w:t xml:space="preserve"> </w:t>
      </w:r>
      <w:r w:rsidR="006F32C0">
        <w:t xml:space="preserve">Thư viện </w:t>
      </w:r>
      <w:r w:rsidR="006F32C0" w:rsidRPr="00F30C3A">
        <w:rPr>
          <w:rFonts w:eastAsia="Times New Roman"/>
          <w:color w:val="000000"/>
        </w:rPr>
        <w:t>Google APIs Client Library for Objective-C</w:t>
      </w:r>
      <w:r w:rsidR="006F32C0">
        <w:t xml:space="preserve"> là thư viện được Google phát triển giúp cho các nhà phát triển có thể truy cập và thao tác với các dịch vụ mà Google cũng cấp như Youtube, Drive, Calendar,…</w:t>
      </w:r>
    </w:p>
    <w:p w:rsidR="006F32C0" w:rsidRDefault="006F32C0" w:rsidP="006F32C0">
      <w:pPr>
        <w:pStyle w:val="BodyText"/>
        <w:rPr>
          <w:b/>
        </w:rPr>
      </w:pPr>
      <w:r w:rsidRPr="00F30C3A">
        <w:rPr>
          <w:b/>
        </w:rPr>
        <w:t>1. Cài đặt</w:t>
      </w:r>
    </w:p>
    <w:p w:rsidR="006F32C0" w:rsidRDefault="006F32C0" w:rsidP="00190DF1">
      <w:pPr>
        <w:pStyle w:val="BodyText"/>
        <w:spacing w:line="360" w:lineRule="auto"/>
        <w:jc w:val="both"/>
      </w:pPr>
      <w:r>
        <w:rPr>
          <w:b/>
        </w:rPr>
        <w:tab/>
      </w:r>
      <w:r>
        <w:t>Sử dụng chương trình Terminal trong Mac OS và chạy dòng lệnh:</w:t>
      </w:r>
    </w:p>
    <w:p w:rsidR="004A1047" w:rsidRPr="004A1047" w:rsidRDefault="004A1047" w:rsidP="00B91287">
      <w:pPr>
        <w:pStyle w:val="BodyText"/>
        <w:shd w:val="clear" w:color="auto" w:fill="E0E0E0"/>
        <w:spacing w:line="360" w:lineRule="auto"/>
        <w:rPr>
          <w:rFonts w:ascii="Consolas" w:hAnsi="Consolas"/>
          <w:sz w:val="18"/>
          <w:szCs w:val="18"/>
        </w:rPr>
      </w:pPr>
      <w:r w:rsidRPr="004A1047">
        <w:rPr>
          <w:rFonts w:ascii="Consolas" w:hAnsi="Consolas"/>
          <w:sz w:val="18"/>
          <w:szCs w:val="18"/>
        </w:rPr>
        <w:t xml:space="preserve">svn checkout </w:t>
      </w:r>
      <w:hyperlink r:id="rId105" w:history="1">
        <w:r w:rsidRPr="004A1047">
          <w:rPr>
            <w:rStyle w:val="Hyperlink"/>
            <w:rFonts w:ascii="Consolas" w:hAnsi="Consolas"/>
            <w:sz w:val="18"/>
            <w:szCs w:val="18"/>
          </w:rPr>
          <w:t>http://google-api-objectivec-client.googlecode.com/svn/trunck</w:t>
        </w:r>
      </w:hyperlink>
      <w:r w:rsidRPr="004A1047">
        <w:rPr>
          <w:rFonts w:ascii="Consolas" w:hAnsi="Consolas"/>
          <w:sz w:val="18"/>
          <w:szCs w:val="18"/>
        </w:rPr>
        <w:t xml:space="preserve"> google-api-objectivec-client-read-only</w:t>
      </w:r>
    </w:p>
    <w:p w:rsidR="006F32C0" w:rsidRDefault="006F32C0" w:rsidP="00190DF1">
      <w:pPr>
        <w:pStyle w:val="BodyText"/>
        <w:spacing w:line="360" w:lineRule="auto"/>
        <w:jc w:val="both"/>
      </w:pPr>
      <w:r>
        <w:t xml:space="preserve">Sau khi tải xong bộ thư viện này, kéo thẻ tập tin GTL.xcodeproj trong thư mục </w:t>
      </w:r>
      <w:r w:rsidRPr="00301565">
        <w:t>google-api-objectivec-client-read-only</w:t>
      </w:r>
      <w:r>
        <w:t>/Source vào project cần sử dụng:</w:t>
      </w:r>
    </w:p>
    <w:p w:rsidR="00B5413B" w:rsidRDefault="006F32C0" w:rsidP="00B5413B">
      <w:pPr>
        <w:pStyle w:val="BodyText"/>
        <w:keepNext/>
        <w:jc w:val="center"/>
      </w:pPr>
      <w:r>
        <w:rPr>
          <w:noProof/>
        </w:rPr>
        <w:drawing>
          <wp:inline distT="0" distB="0" distL="0" distR="0" wp14:anchorId="35423EC7" wp14:editId="496F2EFC">
            <wp:extent cx="2591737" cy="2974573"/>
            <wp:effectExtent l="0" t="0" r="0" b="0"/>
            <wp:docPr id="681" name="Picture 681" descr="Hackintosh:Users:NguyenHoangVinh:Desktop:Screen Shot 2014-07-07 at 10.3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7 at 10.32.21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91737" cy="2974573"/>
                    </a:xfrm>
                    <a:prstGeom prst="rect">
                      <a:avLst/>
                    </a:prstGeom>
                    <a:noFill/>
                    <a:ln>
                      <a:noFill/>
                    </a:ln>
                  </pic:spPr>
                </pic:pic>
              </a:graphicData>
            </a:graphic>
          </wp:inline>
        </w:drawing>
      </w:r>
    </w:p>
    <w:p w:rsidR="006F32C0" w:rsidRPr="00B5413B" w:rsidRDefault="00B5413B" w:rsidP="00B5413B">
      <w:pPr>
        <w:pStyle w:val="Caption"/>
        <w:rPr>
          <w:sz w:val="26"/>
        </w:rPr>
      </w:pPr>
      <w:bookmarkStart w:id="1703" w:name="_Toc394071455"/>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1</w:t>
      </w:r>
      <w:r>
        <w:rPr>
          <w:sz w:val="26"/>
        </w:rPr>
        <w:fldChar w:fldCharType="end"/>
      </w:r>
      <w:r w:rsidRPr="00B5413B">
        <w:rPr>
          <w:sz w:val="26"/>
        </w:rPr>
        <w:t xml:space="preserve"> Hình minh hoạ thêm thư viện Google API Client vào project</w:t>
      </w:r>
      <w:bookmarkEnd w:id="1703"/>
    </w:p>
    <w:p w:rsidR="006F32C0" w:rsidRDefault="006F32C0" w:rsidP="00190DF1">
      <w:pPr>
        <w:spacing w:line="360" w:lineRule="auto"/>
        <w:jc w:val="both"/>
        <w:rPr>
          <w:rFonts w:eastAsia="Times New Roman"/>
          <w:bCs/>
          <w:shd w:val="clear" w:color="auto" w:fill="FFFFFF"/>
        </w:rPr>
      </w:pPr>
      <w:r>
        <w:t xml:space="preserve">Tiếp đó, tiếp tục chọn Build Phases trong Project Navigator của project cần sử dụng và thêm các thư viện </w:t>
      </w:r>
      <w:r w:rsidRPr="00301565">
        <w:rPr>
          <w:rFonts w:eastAsia="Times New Roman"/>
          <w:b/>
          <w:bCs/>
          <w:shd w:val="clear" w:color="auto" w:fill="FFFFFF"/>
        </w:rPr>
        <w:t>libGTLTouchstaticLib.a, SystemConfiguration.framework và Security.framework</w:t>
      </w:r>
      <w:r>
        <w:rPr>
          <w:rFonts w:eastAsia="Times New Roman"/>
          <w:b/>
          <w:bCs/>
          <w:shd w:val="clear" w:color="auto" w:fill="FFFFFF"/>
        </w:rPr>
        <w:t xml:space="preserve"> </w:t>
      </w:r>
      <w:r>
        <w:rPr>
          <w:rFonts w:eastAsia="Times New Roman"/>
          <w:bCs/>
          <w:shd w:val="clear" w:color="auto" w:fill="FFFFFF"/>
        </w:rPr>
        <w:t xml:space="preserve">trong mục Link Binary With Libraries vào project. </w:t>
      </w:r>
    </w:p>
    <w:p w:rsidR="00B5413B" w:rsidRDefault="006F32C0" w:rsidP="00B5413B">
      <w:pPr>
        <w:pStyle w:val="Chun"/>
        <w:keepNext/>
        <w:jc w:val="center"/>
      </w:pPr>
      <w:r>
        <w:rPr>
          <w:noProof/>
        </w:rPr>
        <w:lastRenderedPageBreak/>
        <w:drawing>
          <wp:inline distT="0" distB="0" distL="0" distR="0" wp14:anchorId="496A5974" wp14:editId="0FF6A42A">
            <wp:extent cx="2402343" cy="2742638"/>
            <wp:effectExtent l="0" t="0" r="10795" b="635"/>
            <wp:docPr id="686" name="Picture 686" descr="Hackintosh:Users:NguyenHoangVinh:Desktop:Screen Shot 2014-07-07 at 10.3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7 at 10.39.00 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03102" cy="2743504"/>
                    </a:xfrm>
                    <a:prstGeom prst="rect">
                      <a:avLst/>
                    </a:prstGeom>
                    <a:noFill/>
                    <a:ln>
                      <a:noFill/>
                    </a:ln>
                  </pic:spPr>
                </pic:pic>
              </a:graphicData>
            </a:graphic>
          </wp:inline>
        </w:drawing>
      </w:r>
    </w:p>
    <w:p w:rsidR="006F32C0" w:rsidRPr="00B5413B" w:rsidRDefault="00B5413B" w:rsidP="00B5413B">
      <w:pPr>
        <w:pStyle w:val="Caption"/>
        <w:rPr>
          <w:sz w:val="26"/>
        </w:rPr>
      </w:pPr>
      <w:bookmarkStart w:id="1704" w:name="_Toc394071456"/>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2</w:t>
      </w:r>
      <w:r>
        <w:rPr>
          <w:sz w:val="26"/>
        </w:rPr>
        <w:fldChar w:fldCharType="end"/>
      </w:r>
      <w:r w:rsidRPr="00B5413B">
        <w:rPr>
          <w:sz w:val="26"/>
        </w:rPr>
        <w:t xml:space="preserve"> Mình minh hoạt thêm thư viên vào Link Binary With Libraries</w:t>
      </w:r>
      <w:bookmarkEnd w:id="1704"/>
    </w:p>
    <w:p w:rsidR="006F32C0" w:rsidRPr="00A054AE" w:rsidRDefault="006F32C0" w:rsidP="00190DF1">
      <w:pPr>
        <w:spacing w:line="360" w:lineRule="auto"/>
        <w:jc w:val="both"/>
        <w:rPr>
          <w:rFonts w:eastAsia="Times New Roman"/>
        </w:rPr>
      </w:pPr>
      <w:r w:rsidRPr="00A054AE">
        <w:t xml:space="preserve">Vào mục Build Setttings, sau đó thêm dòng </w:t>
      </w:r>
      <w:r w:rsidRPr="00A054AE">
        <w:rPr>
          <w:rFonts w:eastAsia="Times New Roman"/>
          <w:b/>
          <w:bCs/>
          <w:shd w:val="clear" w:color="auto" w:fill="FFFFFF"/>
        </w:rPr>
        <w:t>"$SRCROOT/google-api-objectivec-client/Source" vào Header Search Paths</w:t>
      </w:r>
      <w:r w:rsidRPr="00A054AE">
        <w:rPr>
          <w:rFonts w:eastAsia="Times New Roman"/>
        </w:rPr>
        <w:t xml:space="preserve"> và chọn </w:t>
      </w:r>
      <w:r w:rsidRPr="00A054AE">
        <w:rPr>
          <w:rFonts w:eastAsia="Times New Roman"/>
          <w:shd w:val="clear" w:color="auto" w:fill="FFFFFF"/>
        </w:rPr>
        <w:t>recursive</w:t>
      </w:r>
      <w:r w:rsidRPr="00A054AE">
        <w:rPr>
          <w:rFonts w:eastAsia="Times New Roman"/>
        </w:rPr>
        <w:t xml:space="preserve"> cho đường dẫn này.</w:t>
      </w:r>
    </w:p>
    <w:p w:rsidR="00B5413B" w:rsidRDefault="006F32C0" w:rsidP="00B5413B">
      <w:pPr>
        <w:pStyle w:val="BodyText"/>
        <w:keepNext/>
      </w:pPr>
      <w:r>
        <w:rPr>
          <w:noProof/>
        </w:rPr>
        <w:drawing>
          <wp:inline distT="0" distB="0" distL="0" distR="0" wp14:anchorId="04049DC1" wp14:editId="402494F5">
            <wp:extent cx="5784850" cy="1348740"/>
            <wp:effectExtent l="0" t="0" r="6350" b="0"/>
            <wp:docPr id="687" name="Picture 687" descr="Hackintosh:private:var:folders:zl:073jpm5n3nzbl284nm_c80tm0000gn:T:TemporaryItems:Screen Shot 2012-08-01 at 4.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private:var:folders:zl:073jpm5n3nzbl284nm_c80tm0000gn:T:TemporaryItems:Screen Shot 2012-08-01 at 4.14.30 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84850" cy="1348740"/>
                    </a:xfrm>
                    <a:prstGeom prst="rect">
                      <a:avLst/>
                    </a:prstGeom>
                    <a:noFill/>
                    <a:ln>
                      <a:noFill/>
                    </a:ln>
                  </pic:spPr>
                </pic:pic>
              </a:graphicData>
            </a:graphic>
          </wp:inline>
        </w:drawing>
      </w:r>
    </w:p>
    <w:p w:rsidR="006F32C0" w:rsidRPr="00B5413B" w:rsidRDefault="00B5413B" w:rsidP="00B5413B">
      <w:pPr>
        <w:pStyle w:val="Caption"/>
        <w:rPr>
          <w:sz w:val="26"/>
        </w:rPr>
      </w:pPr>
      <w:bookmarkStart w:id="1705" w:name="_Toc394071457"/>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3</w:t>
      </w:r>
      <w:r>
        <w:rPr>
          <w:sz w:val="26"/>
        </w:rPr>
        <w:fldChar w:fldCharType="end"/>
      </w:r>
      <w:r w:rsidRPr="00B5413B">
        <w:rPr>
          <w:sz w:val="26"/>
        </w:rPr>
        <w:t xml:space="preserve"> Hình minh hoạ thêm đường dẫn vào Header Search Path</w:t>
      </w:r>
      <w:bookmarkEnd w:id="1705"/>
    </w:p>
    <w:p w:rsidR="006F32C0" w:rsidRDefault="006F32C0" w:rsidP="00190DF1">
      <w:pPr>
        <w:spacing w:line="360" w:lineRule="auto"/>
        <w:jc w:val="both"/>
        <w:rPr>
          <w:rFonts w:eastAsia="Times New Roman"/>
          <w:bCs/>
          <w:shd w:val="clear" w:color="auto" w:fill="FFFFFF"/>
        </w:rPr>
      </w:pPr>
      <w:r w:rsidRPr="00A054AE">
        <w:t xml:space="preserve">Tạo Group mới trong project đặt tên là Drive. Sau đó vào thư mục </w:t>
      </w:r>
      <w:r w:rsidRPr="00A054AE">
        <w:rPr>
          <w:rFonts w:eastAsia="Times New Roman"/>
          <w:b/>
          <w:bCs/>
          <w:shd w:val="clear" w:color="auto" w:fill="FFFFFF"/>
        </w:rPr>
        <w:t xml:space="preserve">~/Source/Services/Drive/Generated </w:t>
      </w:r>
      <w:r w:rsidRPr="00A054AE">
        <w:rPr>
          <w:rFonts w:eastAsia="Times New Roman"/>
          <w:bCs/>
          <w:shd w:val="clear" w:color="auto" w:fill="FFFFFF"/>
        </w:rPr>
        <w:t>bằng Finder và kéo thả toàn bộ tập tin trong thư mục này vào Drive</w:t>
      </w:r>
      <w:r>
        <w:rPr>
          <w:rFonts w:eastAsia="Times New Roman"/>
          <w:bCs/>
          <w:shd w:val="clear" w:color="auto" w:fill="FFFFFF"/>
        </w:rPr>
        <w:t xml:space="preserve">. </w:t>
      </w:r>
    </w:p>
    <w:p w:rsidR="00B5413B" w:rsidRDefault="006F32C0" w:rsidP="00B5413B">
      <w:pPr>
        <w:pStyle w:val="Chun"/>
        <w:keepNext/>
      </w:pPr>
      <w:r>
        <w:rPr>
          <w:noProof/>
        </w:rPr>
        <w:lastRenderedPageBreak/>
        <w:drawing>
          <wp:inline distT="0" distB="0" distL="0" distR="0" wp14:anchorId="56735C69" wp14:editId="22AD0715">
            <wp:extent cx="5784850" cy="3893185"/>
            <wp:effectExtent l="0" t="0" r="6350" b="0"/>
            <wp:docPr id="688" name="Picture 688" descr="Hackintosh:Users:NguyenHoangVinh:Desktop:Screen Shot 2014-07-07 at 11.1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ckintosh:Users:NguyenHoangVinh:Desktop:Screen Shot 2014-07-07 at 11.14.08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84850" cy="3893185"/>
                    </a:xfrm>
                    <a:prstGeom prst="rect">
                      <a:avLst/>
                    </a:prstGeom>
                    <a:noFill/>
                    <a:ln>
                      <a:noFill/>
                    </a:ln>
                  </pic:spPr>
                </pic:pic>
              </a:graphicData>
            </a:graphic>
          </wp:inline>
        </w:drawing>
      </w:r>
    </w:p>
    <w:p w:rsidR="006F32C0" w:rsidRPr="00B5413B" w:rsidRDefault="00B5413B" w:rsidP="00B5413B">
      <w:pPr>
        <w:pStyle w:val="Caption"/>
        <w:rPr>
          <w:sz w:val="26"/>
        </w:rPr>
      </w:pPr>
      <w:bookmarkStart w:id="1706" w:name="_Toc394071458"/>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4</w:t>
      </w:r>
      <w:r>
        <w:rPr>
          <w:sz w:val="26"/>
        </w:rPr>
        <w:fldChar w:fldCharType="end"/>
      </w:r>
      <w:r w:rsidRPr="00B5413B">
        <w:rPr>
          <w:sz w:val="26"/>
        </w:rPr>
        <w:t xml:space="preserve"> Hình minh hoạt thêm mã nguồn vào project</w:t>
      </w:r>
      <w:bookmarkEnd w:id="1706"/>
    </w:p>
    <w:p w:rsidR="006F32C0" w:rsidRPr="006F32C0" w:rsidRDefault="006F32C0" w:rsidP="006F32C0">
      <w:pPr>
        <w:pStyle w:val="Chun"/>
        <w:rPr>
          <w:shd w:val="clear" w:color="auto" w:fill="FFFFFF"/>
        </w:rPr>
      </w:pPr>
      <w:r w:rsidRPr="006F32C0">
        <w:t xml:space="preserve">Làm tương tự cho đường dẫn </w:t>
      </w:r>
      <w:r w:rsidRPr="006F32C0">
        <w:rPr>
          <w:b/>
          <w:shd w:val="clear" w:color="auto" w:fill="FFFFFF"/>
        </w:rPr>
        <w:t>~/Source/Services/Youtube/Generated.</w:t>
      </w:r>
    </w:p>
    <w:p w:rsidR="00B5413B" w:rsidRDefault="006F32C0" w:rsidP="00B5413B">
      <w:pPr>
        <w:pStyle w:val="BodyText"/>
        <w:keepNext/>
        <w:jc w:val="center"/>
      </w:pPr>
      <w:r>
        <w:rPr>
          <w:noProof/>
        </w:rPr>
        <w:drawing>
          <wp:inline distT="0" distB="0" distL="0" distR="0" wp14:anchorId="62F5696C" wp14:editId="7BDA484C">
            <wp:extent cx="2173743" cy="1823719"/>
            <wp:effectExtent l="0" t="0" r="10795" b="5715"/>
            <wp:docPr id="689" name="Picture 689" descr="Hackintosh:Users:NguyenHoangVinh:Desktop:Screen Shot 2014-07-07 at 11.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ckintosh:Users:NguyenHoangVinh:Desktop:Screen Shot 2014-07-07 at 11.14.40 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3743" cy="1823719"/>
                    </a:xfrm>
                    <a:prstGeom prst="rect">
                      <a:avLst/>
                    </a:prstGeom>
                    <a:noFill/>
                    <a:ln>
                      <a:noFill/>
                    </a:ln>
                  </pic:spPr>
                </pic:pic>
              </a:graphicData>
            </a:graphic>
          </wp:inline>
        </w:drawing>
      </w:r>
    </w:p>
    <w:p w:rsidR="006F32C0" w:rsidRDefault="00B5413B" w:rsidP="00B5413B">
      <w:pPr>
        <w:pStyle w:val="Caption"/>
        <w:rPr>
          <w:sz w:val="26"/>
        </w:rPr>
      </w:pPr>
      <w:bookmarkStart w:id="1707" w:name="_Toc394071459"/>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5</w:t>
      </w:r>
      <w:r>
        <w:rPr>
          <w:sz w:val="26"/>
        </w:rPr>
        <w:fldChar w:fldCharType="end"/>
      </w:r>
      <w:r w:rsidRPr="00B5413B">
        <w:rPr>
          <w:sz w:val="26"/>
        </w:rPr>
        <w:t xml:space="preserve"> Kết quả thêm mã nguồn vào project</w:t>
      </w:r>
      <w:bookmarkEnd w:id="1707"/>
    </w:p>
    <w:p w:rsidR="00E21EDE" w:rsidRDefault="00E21EDE" w:rsidP="00E21EDE">
      <w:pPr>
        <w:pStyle w:val="BodyText"/>
      </w:pPr>
    </w:p>
    <w:p w:rsidR="00E21EDE" w:rsidRDefault="00E21EDE" w:rsidP="00E21EDE">
      <w:pPr>
        <w:pStyle w:val="BodyText"/>
      </w:pPr>
    </w:p>
    <w:p w:rsidR="00E21EDE" w:rsidRPr="00E21EDE" w:rsidRDefault="00E21EDE" w:rsidP="00E21EDE">
      <w:pPr>
        <w:pStyle w:val="BodyText"/>
      </w:pPr>
    </w:p>
    <w:p w:rsidR="006F32C0" w:rsidRPr="0041027A" w:rsidRDefault="006F32C0" w:rsidP="006F32C0">
      <w:pPr>
        <w:pStyle w:val="BodyText"/>
        <w:rPr>
          <w:b/>
        </w:rPr>
      </w:pPr>
      <w:r w:rsidRPr="0041027A">
        <w:rPr>
          <w:b/>
        </w:rPr>
        <w:lastRenderedPageBreak/>
        <w:t>2. Sử dụng</w:t>
      </w:r>
    </w:p>
    <w:p w:rsidR="006F32C0" w:rsidRPr="008A7DEF" w:rsidRDefault="006F32C0" w:rsidP="00190DF1">
      <w:pPr>
        <w:pStyle w:val="BodyText"/>
        <w:spacing w:line="360" w:lineRule="auto"/>
        <w:ind w:firstLine="360"/>
        <w:jc w:val="both"/>
        <w:rPr>
          <w:b/>
        </w:rPr>
      </w:pPr>
      <w:r w:rsidRPr="008A7DEF">
        <w:rPr>
          <w:b/>
        </w:rPr>
        <w:t>2.1. Tạo project tại Google Developers Console:</w:t>
      </w:r>
    </w:p>
    <w:p w:rsidR="006F32C0" w:rsidRDefault="006F32C0" w:rsidP="00190DF1">
      <w:pPr>
        <w:pStyle w:val="BodyText"/>
        <w:spacing w:line="360" w:lineRule="auto"/>
        <w:ind w:firstLine="720"/>
        <w:jc w:val="both"/>
      </w:pPr>
      <w:r>
        <w:t>Để có thể sử dụng các dịch vụ của Google, ta cần tạo một project ở Google Developers Console.</w:t>
      </w:r>
    </w:p>
    <w:p w:rsidR="006F32C0" w:rsidRDefault="006F32C0" w:rsidP="00190DF1">
      <w:pPr>
        <w:pStyle w:val="BodyText"/>
        <w:spacing w:line="360" w:lineRule="auto"/>
        <w:jc w:val="both"/>
      </w:pPr>
      <w:r>
        <w:t xml:space="preserve">Truy cập vào địa chỉ </w:t>
      </w:r>
      <w:hyperlink r:id="rId111" w:history="1">
        <w:r w:rsidRPr="00ED753E">
          <w:rPr>
            <w:rStyle w:val="Hyperlink"/>
          </w:rPr>
          <w:t>https://code.google.com/apis/console/</w:t>
        </w:r>
      </w:hyperlink>
      <w:r>
        <w:t>, đăng nhập bằng tài khoản Google và tạo một project mới.</w:t>
      </w:r>
    </w:p>
    <w:p w:rsidR="00B5413B" w:rsidRDefault="00B5413B" w:rsidP="00B5413B">
      <w:pPr>
        <w:pStyle w:val="BodyText"/>
        <w:keepNext/>
        <w:spacing w:line="360" w:lineRule="auto"/>
        <w:jc w:val="both"/>
      </w:pPr>
      <w:r>
        <w:rPr>
          <w:noProof/>
        </w:rPr>
        <mc:AlternateContent>
          <mc:Choice Requires="wpg">
            <w:drawing>
              <wp:inline distT="0" distB="0" distL="0" distR="0" wp14:anchorId="00147350" wp14:editId="2B988687">
                <wp:extent cx="5791835" cy="1086009"/>
                <wp:effectExtent l="0" t="0" r="0" b="6350"/>
                <wp:docPr id="690" name="Group 690"/>
                <wp:cNvGraphicFramePr/>
                <a:graphic xmlns:a="http://schemas.openxmlformats.org/drawingml/2006/main">
                  <a:graphicData uri="http://schemas.microsoft.com/office/word/2010/wordprocessingGroup">
                    <wpg:wgp>
                      <wpg:cNvGrpSpPr/>
                      <wpg:grpSpPr>
                        <a:xfrm>
                          <a:off x="0" y="0"/>
                          <a:ext cx="5791835" cy="1086009"/>
                          <a:chOff x="0" y="0"/>
                          <a:chExt cx="5794375" cy="1086485"/>
                        </a:xfrm>
                      </wpg:grpSpPr>
                      <pic:pic xmlns:pic="http://schemas.openxmlformats.org/drawingml/2006/picture">
                        <pic:nvPicPr>
                          <pic:cNvPr id="5" name="Picture 5" descr="Hackintosh:Users:NguyenHoangVinh:Desktop:Screen Shot 2014-07-08 at 12.52.07 AM.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4375" cy="1086485"/>
                          </a:xfrm>
                          <a:prstGeom prst="rect">
                            <a:avLst/>
                          </a:prstGeom>
                          <a:noFill/>
                          <a:ln>
                            <a:noFill/>
                          </a:ln>
                        </pic:spPr>
                      </pic:pic>
                      <wps:wsp>
                        <wps:cNvPr id="340" name="Oval 340"/>
                        <wps:cNvSpPr/>
                        <wps:spPr>
                          <a:xfrm>
                            <a:off x="914400" y="280035"/>
                            <a:ext cx="82296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5512CA2F" id="Group 690" o:spid="_x0000_s1026" style="width:456.05pt;height:85.5pt;mso-position-horizontal-relative:char;mso-position-vertical-relative:line" coordsize="57943,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">
                <v:shape id="Picture 5" o:spid="_x0000_s1027" type="#_x0000_t75" alt="Hackintosh:Users:NguyenHoangVinh:Desktop:Screen Shot 2014-07-08 at 12.52.07 AM.png" style="position:absolute;width:57943;height:10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bR7AAAAA2gAAAA8AAABkcnMvZG93bnJldi54bWxEj91qAjEUhO8LvkM4Qu9qVsWqq1GkIJRe&#10;+fcAh81xs7o5WZJ0d337RhB6OczMN8x629tatORD5VjBeJSBIC6crrhUcDnvPxYgQkTWWDsmBQ8K&#10;sN0M3taYa9fxkdpTLEWCcMhRgYmxyaUMhSGLYeQa4uRdnbcYk/Sl1B67BLe1nGTZp7RYcVow2NCX&#10;oeJ++rUKwsPMfw7dMjveiP11V/ON26lS78N+twIRqY//4Vf7WyuYwfNKugFy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FptHsAAAADaAAAADwAAAAAAAAAAAAAAAACfAgAA&#10;ZHJzL2Rvd25yZXYueG1sUEsFBgAAAAAEAAQA9wAAAIwDAAAAAA==&#10;">
                  <v:imagedata r:id="rId113" o:title="Screen Shot 2014-07-08 at 12.52.07 AM"/>
                  <v:path arrowok="t"/>
                </v:shape>
                <v:oval id="Oval 340" o:spid="_x0000_s1028" style="position:absolute;left:9144;top:2800;width:82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syM8IA&#10;AADcAAAADwAAAGRycy9kb3ducmV2LnhtbERPy4rCMBTdD/gP4QruxtT6YOgYpSgDgovB6sLlpbnT&#10;lmluapKx9e/NYsDl4bzX28G04k7ON5YVzKYJCOLS6oYrBZfz1/sHCB+QNbaWScGDPGw3o7c1Ztr2&#10;fKJ7ESoRQ9hnqKAOocuk9GVNBv3UdsSR+7HOYIjQVVI77GO4aWWaJCtpsOHYUGNHu5rK3+LPKLgt&#10;8sOy35/y9PKdYvs4Fm5/3Sk1GQ/5J4hAQ3iJ/90HrWC+iPPjmXg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zIzwgAAANwAAAAPAAAAAAAAAAAAAAAAAJgCAABkcnMvZG93&#10;bnJldi54bWxQSwUGAAAAAAQABAD1AAAAhw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708" w:name="_Toc394071460"/>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6</w:t>
      </w:r>
      <w:r>
        <w:rPr>
          <w:sz w:val="26"/>
        </w:rPr>
        <w:fldChar w:fldCharType="end"/>
      </w:r>
      <w:r w:rsidRPr="00B5413B">
        <w:rPr>
          <w:sz w:val="26"/>
        </w:rPr>
        <w:t xml:space="preserve"> Huớng dẫn tạo project tại Google Developers Console 1</w:t>
      </w:r>
      <w:bookmarkEnd w:id="1708"/>
    </w:p>
    <w:p w:rsidR="006F32C0" w:rsidRDefault="006F32C0" w:rsidP="00190DF1">
      <w:pPr>
        <w:pStyle w:val="BodyText"/>
        <w:spacing w:line="360" w:lineRule="auto"/>
        <w:jc w:val="both"/>
      </w:pPr>
      <w:r>
        <w:t>Một cửa sổ hiện lên, đặt tên project ở mục PROJECT NAME và chọn Create.</w:t>
      </w:r>
    </w:p>
    <w:p w:rsidR="00B5413B" w:rsidRDefault="006F32C0" w:rsidP="00B5413B">
      <w:pPr>
        <w:pStyle w:val="BodyText"/>
        <w:keepNext/>
      </w:pPr>
      <w:r>
        <w:rPr>
          <w:noProof/>
        </w:rPr>
        <mc:AlternateContent>
          <mc:Choice Requires="wpg">
            <w:drawing>
              <wp:inline distT="0" distB="0" distL="0" distR="0" wp14:anchorId="156DA0F2" wp14:editId="29C411FF">
                <wp:extent cx="5784850" cy="3223260"/>
                <wp:effectExtent l="0" t="0" r="6350" b="2540"/>
                <wp:docPr id="692" name="Group 692"/>
                <wp:cNvGraphicFramePr/>
                <a:graphic xmlns:a="http://schemas.openxmlformats.org/drawingml/2006/main">
                  <a:graphicData uri="http://schemas.microsoft.com/office/word/2010/wordprocessingGroup">
                    <wpg:wgp>
                      <wpg:cNvGrpSpPr/>
                      <wpg:grpSpPr>
                        <a:xfrm>
                          <a:off x="0" y="0"/>
                          <a:ext cx="5784850" cy="3223260"/>
                          <a:chOff x="0" y="0"/>
                          <a:chExt cx="5784850" cy="3223260"/>
                        </a:xfrm>
                      </wpg:grpSpPr>
                      <pic:pic xmlns:pic="http://schemas.openxmlformats.org/drawingml/2006/picture">
                        <pic:nvPicPr>
                          <pic:cNvPr id="680" name="Picture 680" descr="Hackintosh:Users:NguyenHoangVinh:Desktop:Screen Shot 2014-07-08 at 12.54.12 AM.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4850" cy="3223260"/>
                          </a:xfrm>
                          <a:prstGeom prst="rect">
                            <a:avLst/>
                          </a:prstGeom>
                          <a:noFill/>
                          <a:ln>
                            <a:noFill/>
                          </a:ln>
                        </pic:spPr>
                      </pic:pic>
                      <wps:wsp>
                        <wps:cNvPr id="691" name="Oval 691"/>
                        <wps:cNvSpPr/>
                        <wps:spPr>
                          <a:xfrm>
                            <a:off x="342900" y="2397125"/>
                            <a:ext cx="1257300" cy="5715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68453B8E" id="Group 692" o:spid="_x0000_s1026" style="width:455.5pt;height:253.8pt;mso-position-horizontal-relative:char;mso-position-vertical-relative:line" coordsize="57848,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">
                <v:shape id="Picture 680" o:spid="_x0000_s1027" type="#_x0000_t75" alt="Hackintosh:Users:NguyenHoangVinh:Desktop:Screen Shot 2014-07-08 at 12.54.12 AM.png" style="position:absolute;width:57848;height:32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NsvDAAAA3AAAAA8AAABkcnMvZG93bnJldi54bWxET02LwjAQvQv+hzCCl0XTFZRSjaKCKHha&#10;FdTb0IxttZl0m2i7++s3hwWPj/c9W7SmFC+qXWFZwecwAkGcWl1wpuB03AxiEM4jaywtk4IfcrCY&#10;dzszTLRt+IteB5+JEMIuQQW591UipUtzMuiGtiIO3M3WBn2AdSZ1jU0IN6UcRdFEGiw4NORY0Tqn&#10;9HF4GgWX3494+Si/79f9qlhvdw3r5/isVL/XLqcgPLX+Lf5377SCSRzmhzPhCM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E2y8MAAADcAAAADwAAAAAAAAAAAAAAAACf&#10;AgAAZHJzL2Rvd25yZXYueG1sUEsFBgAAAAAEAAQA9wAAAI8DAAAAAA==&#10;">
                  <v:imagedata r:id="rId115" o:title="Screen Shot 2014-07-08 at 12.54.12 AM"/>
                  <v:path arrowok="t"/>
                </v:shape>
                <v:oval id="Oval 691" o:spid="_x0000_s1028" style="position:absolute;left:3429;top:23971;width:1257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Ya8UA&#10;AADcAAAADwAAAGRycy9kb3ducmV2LnhtbESPQWvCQBSE70L/w/IK3nRjsNKmrhIUQehBjB56fGSf&#10;STD7Nt3dmvjvXaHQ4zAz3zDL9WBacSPnG8sKZtMEBHFpdcOVgvNpN3kH4QOyxtYyKbiTh/XqZbTE&#10;TNuej3QrQiUihH2GCuoQukxKX9Zk0E9tRxy9i3UGQ5SuktphH+GmlWmSLKTBhuNCjR1taiqvxa9R&#10;8DPP92/99pin50OK7f2rcNvvjVLj1yH/BBFoCP/hv/ZeK1h8zOB5Jh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RhrxQAAANwAAAAPAAAAAAAAAAAAAAAAAJgCAABkcnMv&#10;ZG93bnJldi54bWxQSwUGAAAAAAQABAD1AAAAig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709" w:name="_Toc394071461"/>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7</w:t>
      </w:r>
      <w:r>
        <w:rPr>
          <w:sz w:val="26"/>
        </w:rPr>
        <w:fldChar w:fldCharType="end"/>
      </w:r>
      <w:r w:rsidRPr="00B5413B">
        <w:rPr>
          <w:sz w:val="26"/>
        </w:rPr>
        <w:t xml:space="preserve"> Huớng dẫn tạo project tại Google Developers Console 2</w:t>
      </w:r>
      <w:bookmarkEnd w:id="1709"/>
    </w:p>
    <w:p w:rsidR="006F32C0" w:rsidRDefault="006F32C0" w:rsidP="00190DF1">
      <w:pPr>
        <w:pStyle w:val="BodyText"/>
        <w:spacing w:line="360" w:lineRule="auto"/>
        <w:jc w:val="both"/>
      </w:pPr>
      <w:r>
        <w:lastRenderedPageBreak/>
        <w:t>Sau khi project đã được tạo, tiếp tục vào mục APIs trong APIS &amp; AUTH ở menu bên trái và bật các API như Drive API, Drive SDK và Youtube Data API v3 sang ON.</w:t>
      </w:r>
    </w:p>
    <w:p w:rsidR="00B5413B" w:rsidRDefault="006F32C0" w:rsidP="00B5413B">
      <w:pPr>
        <w:pStyle w:val="BodyText"/>
        <w:keepNext/>
      </w:pPr>
      <w:r>
        <w:rPr>
          <w:noProof/>
        </w:rPr>
        <w:drawing>
          <wp:inline distT="0" distB="0" distL="0" distR="0" wp14:anchorId="61F3324F" wp14:editId="49DDF643">
            <wp:extent cx="5784850" cy="1584325"/>
            <wp:effectExtent l="0" t="0" r="6350" b="0"/>
            <wp:docPr id="696" name="Picture 696" descr="Hackintosh:Users:NguyenHoangVinh:Desktop:Screen Shot 2014-07-08 at 1.0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8 at 1.03.23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4850" cy="1584325"/>
                    </a:xfrm>
                    <a:prstGeom prst="rect">
                      <a:avLst/>
                    </a:prstGeom>
                    <a:noFill/>
                    <a:ln>
                      <a:noFill/>
                    </a:ln>
                  </pic:spPr>
                </pic:pic>
              </a:graphicData>
            </a:graphic>
          </wp:inline>
        </w:drawing>
      </w:r>
    </w:p>
    <w:p w:rsidR="006F32C0" w:rsidRPr="00B5413B" w:rsidRDefault="00B5413B" w:rsidP="00B5413B">
      <w:pPr>
        <w:pStyle w:val="Caption"/>
        <w:rPr>
          <w:sz w:val="26"/>
        </w:rPr>
      </w:pPr>
      <w:bookmarkStart w:id="1710" w:name="_Toc394071462"/>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8</w:t>
      </w:r>
      <w:r>
        <w:rPr>
          <w:sz w:val="26"/>
        </w:rPr>
        <w:fldChar w:fldCharType="end"/>
      </w:r>
      <w:r w:rsidRPr="00B5413B">
        <w:rPr>
          <w:sz w:val="26"/>
        </w:rPr>
        <w:t xml:space="preserve"> Thêm các API vào project</w:t>
      </w:r>
      <w:bookmarkEnd w:id="1710"/>
    </w:p>
    <w:p w:rsidR="006F32C0" w:rsidRDefault="006F32C0" w:rsidP="00190DF1">
      <w:pPr>
        <w:pStyle w:val="BodyText"/>
        <w:spacing w:line="360" w:lineRule="auto"/>
      </w:pPr>
      <w:r>
        <w:t>Vào mục Credentials và chọn Create new Client ID:</w:t>
      </w:r>
    </w:p>
    <w:p w:rsidR="00B5413B" w:rsidRDefault="006F32C0" w:rsidP="00E21EDE">
      <w:pPr>
        <w:pStyle w:val="BodyText"/>
        <w:keepNext/>
        <w:jc w:val="center"/>
      </w:pPr>
      <w:r>
        <w:rPr>
          <w:noProof/>
        </w:rPr>
        <w:drawing>
          <wp:inline distT="0" distB="0" distL="0" distR="0" wp14:anchorId="633D41F4" wp14:editId="401810C5">
            <wp:extent cx="3203575" cy="4106273"/>
            <wp:effectExtent l="0" t="0" r="0" b="8890"/>
            <wp:docPr id="697" name="Picture 697" descr="Hackintosh:Users:NguyenHoangVinh:Desktop:Screen Shot 2014-07-08 at 1.07.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8 at 1.07.08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4478" cy="4107431"/>
                    </a:xfrm>
                    <a:prstGeom prst="rect">
                      <a:avLst/>
                    </a:prstGeom>
                    <a:noFill/>
                    <a:ln>
                      <a:noFill/>
                    </a:ln>
                  </pic:spPr>
                </pic:pic>
              </a:graphicData>
            </a:graphic>
          </wp:inline>
        </w:drawing>
      </w:r>
    </w:p>
    <w:p w:rsidR="006F32C0" w:rsidRPr="00B5413B" w:rsidRDefault="00B5413B" w:rsidP="00B5413B">
      <w:pPr>
        <w:pStyle w:val="Caption"/>
        <w:rPr>
          <w:sz w:val="26"/>
        </w:rPr>
      </w:pPr>
      <w:bookmarkStart w:id="1711" w:name="_Toc394071463"/>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9</w:t>
      </w:r>
      <w:r>
        <w:rPr>
          <w:sz w:val="26"/>
        </w:rPr>
        <w:fldChar w:fldCharType="end"/>
      </w:r>
      <w:r w:rsidRPr="00B5413B">
        <w:rPr>
          <w:sz w:val="26"/>
        </w:rPr>
        <w:t xml:space="preserve"> Tạo thêm Client ID</w:t>
      </w:r>
      <w:bookmarkEnd w:id="1711"/>
    </w:p>
    <w:p w:rsidR="006F32C0" w:rsidRPr="00261545" w:rsidRDefault="006F32C0" w:rsidP="00190DF1">
      <w:pPr>
        <w:pStyle w:val="BodyText"/>
        <w:spacing w:line="360" w:lineRule="auto"/>
        <w:jc w:val="both"/>
        <w:rPr>
          <w:i/>
        </w:rPr>
      </w:pPr>
      <w:r w:rsidRPr="00261545">
        <w:rPr>
          <w:i/>
        </w:rPr>
        <w:t>* Lưu ý: Thay phần com.your_bundle bằng bundle id của project.</w:t>
      </w:r>
    </w:p>
    <w:p w:rsidR="006F32C0" w:rsidRDefault="006F32C0" w:rsidP="00190DF1">
      <w:pPr>
        <w:pStyle w:val="BodyText"/>
        <w:spacing w:line="360" w:lineRule="auto"/>
        <w:jc w:val="both"/>
      </w:pPr>
      <w:r>
        <w:lastRenderedPageBreak/>
        <w:t>Sau khi tạo xong ta được</w:t>
      </w:r>
    </w:p>
    <w:p w:rsidR="00B5413B" w:rsidRDefault="006F32C0" w:rsidP="00E21EDE">
      <w:pPr>
        <w:pStyle w:val="BodyText"/>
        <w:keepNext/>
        <w:jc w:val="center"/>
      </w:pPr>
      <w:r>
        <w:rPr>
          <w:noProof/>
        </w:rPr>
        <w:drawing>
          <wp:inline distT="0" distB="0" distL="0" distR="0" wp14:anchorId="76483B51" wp14:editId="4C1885E4">
            <wp:extent cx="5375275" cy="3166258"/>
            <wp:effectExtent l="0" t="0" r="9525" b="8890"/>
            <wp:docPr id="699" name="Picture 699" descr="Hackintosh:Users:NguyenHoangVinh:Desktop:Screen Shot 2014-07-08 at 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Users:NguyenHoangVinh:Desktop:Screen Shot 2014-07-08 at 1.08.44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75275" cy="3166258"/>
                    </a:xfrm>
                    <a:prstGeom prst="rect">
                      <a:avLst/>
                    </a:prstGeom>
                    <a:noFill/>
                    <a:ln>
                      <a:noFill/>
                    </a:ln>
                  </pic:spPr>
                </pic:pic>
              </a:graphicData>
            </a:graphic>
          </wp:inline>
        </w:drawing>
      </w:r>
    </w:p>
    <w:p w:rsidR="006F32C0" w:rsidRPr="00B5413B" w:rsidRDefault="00B5413B" w:rsidP="00B5413B">
      <w:pPr>
        <w:pStyle w:val="Caption"/>
        <w:rPr>
          <w:sz w:val="26"/>
        </w:rPr>
      </w:pPr>
      <w:bookmarkStart w:id="1712" w:name="_Toc394071464"/>
      <w:r w:rsidRPr="00B5413B">
        <w:rPr>
          <w:sz w:val="26"/>
        </w:rPr>
        <w:t xml:space="preserve">Hình </w:t>
      </w:r>
      <w:r w:rsidRPr="00B5413B">
        <w:rPr>
          <w:sz w:val="26"/>
        </w:rPr>
        <w:fldChar w:fldCharType="begin"/>
      </w:r>
      <w:r w:rsidRPr="00B5413B">
        <w:rPr>
          <w:sz w:val="26"/>
        </w:rPr>
        <w:instrText xml:space="preserve"> STYLEREF 1 \s </w:instrText>
      </w:r>
      <w:r w:rsidRPr="00B5413B">
        <w:rPr>
          <w:sz w:val="26"/>
        </w:rPr>
        <w:fldChar w:fldCharType="separate"/>
      </w:r>
      <w:r w:rsidR="000A1A51">
        <w:rPr>
          <w:noProof/>
          <w:sz w:val="26"/>
        </w:rPr>
        <w:t>0</w:t>
      </w:r>
      <w:r w:rsidRPr="00B5413B">
        <w:rPr>
          <w:sz w:val="26"/>
        </w:rPr>
        <w:fldChar w:fldCharType="end"/>
      </w:r>
      <w:r w:rsidRPr="00B5413B">
        <w:rPr>
          <w:sz w:val="26"/>
        </w:rPr>
        <w:noBreakHyphen/>
      </w:r>
      <w:r w:rsidRPr="00B5413B">
        <w:rPr>
          <w:sz w:val="26"/>
        </w:rPr>
        <w:fldChar w:fldCharType="begin"/>
      </w:r>
      <w:r w:rsidRPr="00B5413B">
        <w:rPr>
          <w:sz w:val="26"/>
        </w:rPr>
        <w:instrText xml:space="preserve"> SEQ Hình \* ARABIC \s 1 </w:instrText>
      </w:r>
      <w:r w:rsidRPr="00B5413B">
        <w:rPr>
          <w:sz w:val="26"/>
        </w:rPr>
        <w:fldChar w:fldCharType="separate"/>
      </w:r>
      <w:r w:rsidR="000A1A51">
        <w:rPr>
          <w:noProof/>
          <w:sz w:val="26"/>
        </w:rPr>
        <w:t>10</w:t>
      </w:r>
      <w:r w:rsidRPr="00B5413B">
        <w:rPr>
          <w:sz w:val="26"/>
        </w:rPr>
        <w:fldChar w:fldCharType="end"/>
      </w:r>
      <w:r w:rsidRPr="00B5413B">
        <w:rPr>
          <w:sz w:val="26"/>
        </w:rPr>
        <w:t xml:space="preserve"> Thông tin Client ID vừa tạo</w:t>
      </w:r>
      <w:bookmarkEnd w:id="1712"/>
    </w:p>
    <w:p w:rsidR="006F32C0" w:rsidRPr="004A1047" w:rsidRDefault="006F32C0" w:rsidP="004A1047">
      <w:pPr>
        <w:pStyle w:val="BodyText"/>
        <w:ind w:firstLine="360"/>
        <w:rPr>
          <w:b/>
        </w:rPr>
      </w:pPr>
      <w:r w:rsidRPr="004A1047">
        <w:rPr>
          <w:b/>
        </w:rPr>
        <w:t>2.2. Đăng nhập và xác thực bằng tài khoản Google: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-(GTMOAuth2ViewControllerTouch *)getOAuthViewControllerWithSelector: (SEL) 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NSString *scope = [GTMOAuth2Authentication scopeWithStrings:@"https://www.googleapis.com/auth/youtube.upload", @"https://www.googleapis.com/auth/drive", @"https://www.googleapis.com/auth/drive.file", nil];</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GTMOAuth2ViewControllerTouch *viewController = [[GTMOAuth2ViewControllerTouch alloc] initWithScope:scope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clientID:CLIENT_ID</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clientSecret:CLIENT_SECRET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keychainItemName:KEYCHAIN_NAME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delegate:self</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finishedSelector:selector];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return viewController;</w:t>
      </w:r>
    </w:p>
    <w:p w:rsidR="006F32C0" w:rsidRPr="008F5F25" w:rsidRDefault="006F32C0" w:rsidP="006F32C0">
      <w:pPr>
        <w:pStyle w:val="BodyText"/>
        <w:shd w:val="clear" w:color="auto" w:fill="E0E0E0"/>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Default="006F32C0" w:rsidP="00190DF1">
      <w:pPr>
        <w:pStyle w:val="BodyText"/>
        <w:spacing w:line="360" w:lineRule="auto"/>
        <w:jc w:val="both"/>
      </w:pPr>
      <w:r>
        <w:t xml:space="preserve">Trong đó: </w:t>
      </w:r>
    </w:p>
    <w:p w:rsidR="006F32C0" w:rsidRDefault="006F32C0" w:rsidP="005524E1">
      <w:pPr>
        <w:pStyle w:val="BodyText"/>
        <w:numPr>
          <w:ilvl w:val="0"/>
          <w:numId w:val="69"/>
        </w:numPr>
        <w:spacing w:line="360" w:lineRule="auto"/>
        <w:jc w:val="both"/>
      </w:pPr>
      <w:r>
        <w:t>CLIENT_ID và CLIENT_SECRET là chuỗi lấy được ở cuối mục 2.1.</w:t>
      </w:r>
    </w:p>
    <w:p w:rsidR="006F32C0" w:rsidRDefault="006F32C0" w:rsidP="005524E1">
      <w:pPr>
        <w:pStyle w:val="BodyText"/>
        <w:numPr>
          <w:ilvl w:val="0"/>
          <w:numId w:val="69"/>
        </w:numPr>
        <w:spacing w:line="360" w:lineRule="auto"/>
      </w:pPr>
      <w:r>
        <w:t xml:space="preserve">Các chuỗi scope được lấy tại địa chỉ </w:t>
      </w:r>
      <w:hyperlink r:id="rId119" w:anchor="AuthScopes" w:history="1">
        <w:r w:rsidRPr="00ED753E">
          <w:rPr>
            <w:rStyle w:val="Hyperlink"/>
          </w:rPr>
          <w:t>https://developers.google.com/gdata/faq#AuthScopes</w:t>
        </w:r>
      </w:hyperlink>
      <w:r>
        <w:t>.</w:t>
      </w:r>
    </w:p>
    <w:p w:rsidR="006F32C0" w:rsidRPr="008F5F25" w:rsidRDefault="006F32C0" w:rsidP="00190DF1">
      <w:pPr>
        <w:pStyle w:val="BodyText"/>
        <w:spacing w:line="360" w:lineRule="auto"/>
        <w:jc w:val="both"/>
      </w:pPr>
      <w:r>
        <w:lastRenderedPageBreak/>
        <w:t xml:space="preserve">Sau khi nhận được biến </w:t>
      </w:r>
      <w:r w:rsidRPr="008F5F25">
        <w:rPr>
          <w:rFonts w:ascii="Menlo Regular" w:eastAsiaTheme="minorEastAsia" w:hAnsi="Menlo Regular" w:cs="Menlo Regular"/>
          <w:sz w:val="18"/>
          <w:szCs w:val="22"/>
        </w:rPr>
        <w:t>GTMOAuth2ViewControllerTouch</w:t>
      </w:r>
      <w:r>
        <w:rPr>
          <w:rFonts w:ascii="Menlo Regular" w:eastAsiaTheme="minorEastAsia" w:hAnsi="Menlo Regular" w:cs="Menlo Regular"/>
          <w:sz w:val="18"/>
          <w:szCs w:val="22"/>
        </w:rPr>
        <w:t xml:space="preserve">, </w:t>
      </w:r>
      <w:r>
        <w:rPr>
          <w:rFonts w:eastAsiaTheme="minorEastAsia"/>
        </w:rPr>
        <w:t xml:space="preserve">ta hiển thị giao diện màn hình đăng nhập bằng một </w:t>
      </w:r>
      <w:r w:rsidRPr="008F5F25">
        <w:rPr>
          <w:rFonts w:ascii="Menlo Regular" w:eastAsiaTheme="minorEastAsia" w:hAnsi="Menlo Regular" w:cs="Menlo Regular"/>
          <w:sz w:val="18"/>
          <w:szCs w:val="22"/>
        </w:rPr>
        <w:t>UINavigationController</w:t>
      </w:r>
      <w:r w:rsidRPr="008F5F25">
        <w:rPr>
          <w:rFonts w:eastAsiaTheme="minorEastAsia"/>
          <w:sz w:val="22"/>
        </w:rPr>
        <w:t xml:space="preserve"> </w:t>
      </w:r>
      <w:r>
        <w:rPr>
          <w:rFonts w:eastAsiaTheme="minorEastAsia"/>
        </w:rPr>
        <w:t xml:space="preserve">để push một UIViewController mới. Sau khi người dùng đăng nhập thành, chương trình sẽ tự động gọi </w:t>
      </w:r>
      <w:r w:rsidRPr="008F5F25">
        <w:rPr>
          <w:rFonts w:ascii="Menlo Regular" w:eastAsiaTheme="minorEastAsia" w:hAnsi="Menlo Regular" w:cs="Menlo Regular"/>
          <w:sz w:val="18"/>
          <w:szCs w:val="22"/>
        </w:rPr>
        <w:t>selector</w:t>
      </w:r>
      <w:r>
        <w:rPr>
          <w:rFonts w:eastAsiaTheme="minorEastAsia"/>
        </w:rPr>
        <w:t xml:space="preserve"> để hoàn tất quá trình đăng nhập và xác thực.</w:t>
      </w:r>
    </w:p>
    <w:p w:rsidR="006F32C0" w:rsidRPr="004A1047" w:rsidRDefault="006F32C0" w:rsidP="004A1047">
      <w:pPr>
        <w:pStyle w:val="BodyText"/>
        <w:ind w:firstLine="360"/>
        <w:rPr>
          <w:b/>
        </w:rPr>
      </w:pPr>
      <w:r w:rsidRPr="004A1047">
        <w:rPr>
          <w:b/>
        </w:rPr>
        <w:t>2.3. Upload một tập tin lên Google Drive: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NSFileHandle *fileHandle = [NSFileHandle fileHandleForReadingAtPath:path];</w:t>
      </w:r>
      <w:r w:rsidRPr="006740F9">
        <w:rPr>
          <w:rFonts w:ascii="Menlo Regular" w:eastAsiaTheme="minorEastAsia" w:hAnsi="Menlo Regular" w:cs="Menlo Regular"/>
          <w:sz w:val="18"/>
          <w:szCs w:val="22"/>
        </w:rPr>
        <w:br/>
        <w:t>if (fileHandle) {</w:t>
      </w:r>
      <w:r w:rsidRPr="006740F9">
        <w:rPr>
          <w:rFonts w:ascii="Menlo Regular" w:eastAsiaTheme="minorEastAsia" w:hAnsi="Menlo Regular" w:cs="Menlo Regular"/>
          <w:sz w:val="18"/>
          <w:szCs w:val="22"/>
        </w:rPr>
        <w:br/>
        <w:t>  NSString *mimeType = @"image/jpeg";</w:t>
      </w:r>
      <w:r w:rsidRPr="006740F9">
        <w:rPr>
          <w:rFonts w:ascii="Menlo Regular" w:eastAsiaTheme="minorEastAsia" w:hAnsi="Menlo Regular" w:cs="Menlo Regular"/>
          <w:sz w:val="18"/>
          <w:szCs w:val="22"/>
        </w:rPr>
        <w:br/>
        <w:t>  GTLUploadParameters *uploadParameters = [GTLUploadParameters uploadParametersWithFileHandle:fileHandle</w:t>
      </w:r>
      <w:r w:rsidRPr="006740F9">
        <w:rPr>
          <w:rFonts w:ascii="Menlo Regular" w:eastAsiaTheme="minorEastAsia" w:hAnsi="Menlo Regular" w:cs="Menlo Regular"/>
          <w:sz w:val="18"/>
          <w:szCs w:val="22"/>
        </w:rPr>
        <w:br/>
        <w:t>                                                                                     MIMEType:mimeType];</w:t>
      </w:r>
      <w:r w:rsidRPr="006740F9">
        <w:rPr>
          <w:rFonts w:ascii="Menlo Regular" w:eastAsiaTheme="minorEastAsia" w:hAnsi="Menlo Regular" w:cs="Menlo Regular"/>
          <w:sz w:val="18"/>
          <w:szCs w:val="22"/>
        </w:rPr>
        <w:br/>
        <w:t>  GTLDriveFile *fileObj = [GTLDriveFile object];</w:t>
      </w:r>
      <w:r w:rsidRPr="006740F9">
        <w:rPr>
          <w:rFonts w:ascii="Menlo Regular" w:eastAsiaTheme="minorEastAsia" w:hAnsi="Menlo Regular" w:cs="Menlo Regular"/>
          <w:sz w:val="18"/>
          <w:szCs w:val="22"/>
        </w:rPr>
        <w:br/>
        <w:t>  fileObj.title = [path lastPathComponent];</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GTLQueryDrive *query = [GTLQueryDrive queryForFilesInsertWithObject:fileObj</w:t>
      </w:r>
      <w:r w:rsidRPr="006740F9">
        <w:rPr>
          <w:rFonts w:ascii="Menlo Regular" w:eastAsiaTheme="minorEastAsia" w:hAnsi="Menlo Regular" w:cs="Menlo Regular"/>
          <w:sz w:val="18"/>
          <w:szCs w:val="22"/>
        </w:rPr>
        <w:br/>
        <w:t>                                                     uploadParameters:uploadParameters];</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GTLServiceTicket *ticket = [service executeQuery:query ...</w:t>
      </w:r>
    </w:p>
    <w:p w:rsidR="006F32C0" w:rsidRDefault="006F32C0" w:rsidP="00190DF1">
      <w:pPr>
        <w:pStyle w:val="BodyText"/>
        <w:spacing w:line="360" w:lineRule="auto"/>
        <w:jc w:val="both"/>
      </w:pPr>
      <w:r>
        <w:t>Đoạn code trên dùng để upload một tập tin hình ảnh có loại là image/jpeg tại đường dẫn path lên Google Drive.</w:t>
      </w:r>
    </w:p>
    <w:p w:rsidR="006F32C0" w:rsidRDefault="006F32C0" w:rsidP="00190DF1">
      <w:pPr>
        <w:pStyle w:val="BodyText"/>
        <w:spacing w:line="360" w:lineRule="auto"/>
        <w:jc w:val="both"/>
      </w:pPr>
      <w:r>
        <w:t>Sau khi upload hoàn tất, mặc định tập tin này sẽ không được chia sẻ cho người khác và tài khoản khác sẽ không xem được nội dung tập tin. Vì thế, ta cần viết thêm một phương thức để thay đổi chế độ chia sẻ của tập tin.</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-(void)insertPermissionWithService:(GTLServiceDrive *)service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fileId:(NSString *)fileId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value:(NSString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type:(NSString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role:(NSString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withLink:(BOOL)withLink</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completionBlock:(void (^)(GTLDrivePermission* , NSError *))completionBlock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GTLDrivePermission *newPermission = [GTLDrivePermission object];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User or group e-mail address, domain name or nil for @"default"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newPermission.value =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The value @"user", @"group", @"domain" or @"default".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newPermission.type =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The value @"owner", @"writer" or @"reader".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newPermission.role =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queryForPermissionsInsertWithObject:newPermission</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fileId:fileId];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queryTicket can be used to track the status of the request.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GTLServiceTicket *queryTicket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[service executeQuery:query</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completionHandler:^(GTLServiceTicket *ticket,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lastRenderedPageBreak/>
        <w:t xml:space="preserve">                            GTLDrivePermission *permission, NSError *error)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if (error == nil)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completionBlock(permission, nil);</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else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NSLog(@"An error occurred: %@",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completionBlock(nil,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queryTicket = nil;</w:t>
      </w:r>
    </w:p>
    <w:p w:rsidR="006F32C0" w:rsidRPr="006740F9" w:rsidRDefault="006F32C0" w:rsidP="006F32C0">
      <w:pPr>
        <w:pStyle w:val="BodyText"/>
        <w:shd w:val="clear" w:color="auto" w:fill="E0E0E0"/>
        <w:rPr>
          <w:sz w:val="22"/>
        </w:rPr>
      </w:pPr>
      <w:r w:rsidRPr="006740F9">
        <w:rPr>
          <w:rFonts w:ascii="Menlo Regular" w:eastAsiaTheme="minorEastAsia" w:hAnsi="Menlo Regular" w:cs="Menlo Regular"/>
          <w:sz w:val="18"/>
          <w:szCs w:val="22"/>
        </w:rPr>
        <w:t>}</w:t>
      </w:r>
      <w:r w:rsidRPr="006740F9">
        <w:rPr>
          <w:sz w:val="22"/>
        </w:rPr>
        <w:t xml:space="preserve"> </w:t>
      </w:r>
    </w:p>
    <w:p w:rsidR="006F32C0" w:rsidRDefault="006F32C0" w:rsidP="00190DF1">
      <w:pPr>
        <w:pStyle w:val="BodyText"/>
        <w:spacing w:line="360" w:lineRule="auto"/>
      </w:pPr>
      <w:r>
        <w:t>Sau đó gọi hàm này với các tham số như sau:</w:t>
      </w:r>
    </w:p>
    <w:p w:rsidR="006F32C0" w:rsidRPr="000425EC"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425EC">
        <w:rPr>
          <w:rFonts w:ascii="Menlo Regular" w:eastAsiaTheme="minorEastAsia" w:hAnsi="Menlo Regular" w:cs="Menlo Regular"/>
          <w:sz w:val="18"/>
          <w:szCs w:val="22"/>
        </w:rPr>
        <w:t>[self insertPermissionWithService:self.driveService fileId:[uploadedFile identifier] value:@"me" type:@"anyone" role:@"reader" withLink:YES completionBlock:^(GTLDrivePermission *permission, NSError *error) {}];</w:t>
      </w:r>
    </w:p>
    <w:p w:rsidR="006F32C0" w:rsidRDefault="006F32C0" w:rsidP="002B3216">
      <w:pPr>
        <w:pStyle w:val="BodyText"/>
        <w:spacing w:line="360" w:lineRule="auto"/>
      </w:pPr>
      <w:r>
        <w:t>Trong đó [uploadedFile identifier] chính là mã số của tập tin vừa upload.</w:t>
      </w:r>
    </w:p>
    <w:p w:rsidR="006F32C0" w:rsidRPr="004A1047" w:rsidRDefault="006F32C0" w:rsidP="004A1047">
      <w:pPr>
        <w:pStyle w:val="BodyText"/>
        <w:ind w:firstLine="360"/>
        <w:rPr>
          <w:b/>
        </w:rPr>
      </w:pPr>
      <w:r w:rsidRPr="004A1047">
        <w:rPr>
          <w:b/>
        </w:rPr>
        <w:t>2.4. Upload một video lên Youtube:</w:t>
      </w:r>
    </w:p>
    <w:p w:rsidR="006F32C0" w:rsidRDefault="006F32C0" w:rsidP="002B3216">
      <w:pPr>
        <w:pStyle w:val="BodyText"/>
        <w:spacing w:line="360" w:lineRule="auto"/>
        <w:jc w:val="both"/>
      </w:pPr>
      <w:r>
        <w:t>Để upload một tập tin lên Youtube, ta cần phải tạo thêm metadata cho tập tin upload. Sau đó quá trình upload tương tự như khi upload một tập tin lên Google Drive.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-(void)uploadVideoToYoutube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ab/>
        <w: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 = [self createVideoMetaData];</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[self uploadVideoWithVideoObject:video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resumeUploadLocationURL:nil atFileURL:[NSURL fileURLWithPath:path] completionHandler:^(GTLServiceTicket *ticket, id object, NSError *error)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(GTLYouTubeVideo *)createVideoMetaData</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GTLYouTubeVideoStatus *status = [GTLYouTubeVideoStatus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status.privacyStatus = @"public";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GTLYouTubeVideoSnippet *snippet = [GTLYouTubeVideoSnippet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snippet.title = @"TIEU_DE_VIDEO";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*desc = @"MO_TA_VIDEO";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([desc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snippet.descriptionProperty = desc;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*tagsStr = @"TAG";</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([tagsStr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snippet.tags = [tagsStr componentsSeparatedByString:@","];</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snippet.categoryId = @"CATEGORY_ID";</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 *video = [GTLYouTubeVideo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video.status = status;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video.snippet = snippet;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return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(void)uploadVideoWithVideoObject:(GTLYouTubeVideo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lastRenderedPageBreak/>
        <w:t xml:space="preserve">           resumeUploadLocationURL:(NSURL *)locationURL atFileURL:(NSURL *)fileURL completionHandler:(void (^)(GTLServiceTicket *ticket, id object, NSError *error))handler{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NSFileHandle *fileHandle = [NSFileHandle fileHandleForReadingFromURL:fileURL error:nil];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(fileHandle)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*mimeType = @"video/quicktime";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uploadParametersWithFileHandle:fileHandle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MIMEType:mimeType];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uploadParameters.uploadLocationURL = locationURL;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GTLQueryYouTube *query = [GTLQueryYouTube queryForVideosInsertWithObject:video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part:@"snippet,status"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uploadParameters:uploadParameters];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GTLServiceYouTube *service = self.youtubeService;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self.uploadTicket = [service executeQuery:query</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completionHandler:handler];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pStyle w:val="BodyText"/>
        <w:shd w:val="clear" w:color="auto" w:fill="E0E0E0"/>
        <w:rPr>
          <w:rFonts w:ascii="Menlo Regular" w:hAnsi="Menlo Regular" w:cs="Menlo Regular"/>
          <w:sz w:val="18"/>
          <w:szCs w:val="18"/>
        </w:rPr>
      </w:pPr>
      <w:r w:rsidRPr="000425EC">
        <w:rPr>
          <w:rFonts w:ascii="Menlo Regular" w:eastAsiaTheme="minorEastAsia" w:hAnsi="Menlo Regular" w:cs="Menlo Regular"/>
          <w:sz w:val="18"/>
          <w:szCs w:val="18"/>
        </w:rPr>
        <w:t>}</w:t>
      </w:r>
    </w:p>
    <w:p w:rsidR="003822BD" w:rsidRPr="003822BD" w:rsidRDefault="003822BD" w:rsidP="003822BD">
      <w:pPr>
        <w:pStyle w:val="BodyText"/>
      </w:pPr>
    </w:p>
    <w:sectPr w:rsidR="003822BD" w:rsidRPr="003822BD" w:rsidSect="007615DF">
      <w:footerReference w:type="default" r:id="rId120"/>
      <w:pgSz w:w="12240" w:h="15840"/>
      <w:pgMar w:top="1701" w:right="1134" w:bottom="1985" w:left="1985" w:header="720" w:footer="119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0F5D" w:rsidRDefault="005A0F5D">
      <w:pPr>
        <w:spacing w:after="0" w:line="240" w:lineRule="auto"/>
      </w:pPr>
      <w:r>
        <w:separator/>
      </w:r>
    </w:p>
  </w:endnote>
  <w:endnote w:type="continuationSeparator" w:id="0">
    <w:p w:rsidR="005A0F5D" w:rsidRDefault="005A0F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Regular">
    <w:altName w:val="Arial"/>
    <w:charset w:val="00"/>
    <w:family w:val="auto"/>
    <w:pitch w:val="variable"/>
    <w:sig w:usb0="E60022FF" w:usb1="D200F9FB" w:usb2="02000028" w:usb3="00000000" w:csb0="000001DF" w:csb1="00000000"/>
  </w:font>
  <w:font w:name="Monaco">
    <w:altName w:val="Courier New"/>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6C9" w:rsidRDefault="003016C9"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3016C9" w:rsidRDefault="003016C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6C9" w:rsidRDefault="003016C9" w:rsidP="00096709">
    <w:pPr>
      <w:pStyle w:val="Footer"/>
      <w:jc w:val="center"/>
    </w:pPr>
    <w:r>
      <w:rPr>
        <w:rStyle w:val="PageNumber"/>
      </w:rPr>
      <w:fldChar w:fldCharType="begin"/>
    </w:r>
    <w:r>
      <w:rPr>
        <w:rStyle w:val="PageNumber"/>
      </w:rPr>
      <w:instrText xml:space="preserve"> PAGE </w:instrText>
    </w:r>
    <w:r>
      <w:rPr>
        <w:rStyle w:val="PageNumber"/>
      </w:rPr>
      <w:fldChar w:fldCharType="separate"/>
    </w:r>
    <w:r w:rsidR="00584F6C">
      <w:rPr>
        <w:rStyle w:val="PageNumber"/>
        <w:noProof/>
      </w:rPr>
      <w:t>xxii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6C9" w:rsidRDefault="003016C9"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84F6C">
      <w:rPr>
        <w:rStyle w:val="PageNumber"/>
        <w:noProof/>
      </w:rPr>
      <w:t>13</w:t>
    </w:r>
    <w:r>
      <w:rPr>
        <w:rStyle w:val="PageNumber"/>
      </w:rPr>
      <w:fldChar w:fldCharType="end"/>
    </w:r>
  </w:p>
  <w:p w:rsidR="003016C9" w:rsidRDefault="003016C9">
    <w:pPr>
      <w:pStyle w:val="Footer"/>
      <w:jc w:val="center"/>
    </w:pPr>
  </w:p>
  <w:p w:rsidR="003016C9" w:rsidRDefault="003016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0F5D" w:rsidRDefault="005A0F5D">
      <w:pPr>
        <w:spacing w:after="0" w:line="240" w:lineRule="auto"/>
      </w:pPr>
      <w:r>
        <w:separator/>
      </w:r>
    </w:p>
  </w:footnote>
  <w:footnote w:type="continuationSeparator" w:id="0">
    <w:p w:rsidR="005A0F5D" w:rsidRDefault="005A0F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6C9" w:rsidRDefault="003016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6C9" w:rsidRDefault="003016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pk.JPG" style="width:12pt;height:12.75pt;visibility:visible" o:bullet="t">
        <v:imagedata r:id="rId1" o:title="pk"/>
      </v:shape>
    </w:pict>
  </w:numPicBullet>
  <w:abstractNum w:abstractNumId="0">
    <w:nsid w:val="00EE6211"/>
    <w:multiLevelType w:val="hybridMultilevel"/>
    <w:tmpl w:val="A4AA918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2E1847"/>
    <w:multiLevelType w:val="hybridMultilevel"/>
    <w:tmpl w:val="68B2D4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5644C"/>
    <w:multiLevelType w:val="hybridMultilevel"/>
    <w:tmpl w:val="A38E1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35688E"/>
    <w:multiLevelType w:val="hybridMultilevel"/>
    <w:tmpl w:val="CC2A0C5A"/>
    <w:lvl w:ilvl="0" w:tplc="210E86AC">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786B85"/>
    <w:multiLevelType w:val="hybridMultilevel"/>
    <w:tmpl w:val="6548D0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B4C43"/>
    <w:multiLevelType w:val="hybridMultilevel"/>
    <w:tmpl w:val="C436CE70"/>
    <w:lvl w:ilvl="0" w:tplc="437A29B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6">
    <w:nsid w:val="0C1F27C5"/>
    <w:multiLevelType w:val="hybridMultilevel"/>
    <w:tmpl w:val="B1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3E5AD8"/>
    <w:multiLevelType w:val="hybridMultilevel"/>
    <w:tmpl w:val="BC327CD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A2F8D"/>
    <w:multiLevelType w:val="hybridMultilevel"/>
    <w:tmpl w:val="4580C864"/>
    <w:lvl w:ilvl="0" w:tplc="59B4D162">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0890A79"/>
    <w:multiLevelType w:val="hybridMultilevel"/>
    <w:tmpl w:val="DB14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7208FB"/>
    <w:multiLevelType w:val="hybridMultilevel"/>
    <w:tmpl w:val="46DCCC72"/>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422A90"/>
    <w:multiLevelType w:val="hybridMultilevel"/>
    <w:tmpl w:val="E00605D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12">
    <w:nsid w:val="12A62ADC"/>
    <w:multiLevelType w:val="hybridMultilevel"/>
    <w:tmpl w:val="EE2CCDF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F62EC1"/>
    <w:multiLevelType w:val="hybridMultilevel"/>
    <w:tmpl w:val="BCD49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070B8D"/>
    <w:multiLevelType w:val="hybridMultilevel"/>
    <w:tmpl w:val="860A8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7B0360"/>
    <w:multiLevelType w:val="hybridMultilevel"/>
    <w:tmpl w:val="54EEA2D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AA17DB"/>
    <w:multiLevelType w:val="hybridMultilevel"/>
    <w:tmpl w:val="B9C40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9575868"/>
    <w:multiLevelType w:val="hybridMultilevel"/>
    <w:tmpl w:val="750A7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31035D"/>
    <w:multiLevelType w:val="hybridMultilevel"/>
    <w:tmpl w:val="67EC1F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E25550"/>
    <w:multiLevelType w:val="hybridMultilevel"/>
    <w:tmpl w:val="4042AEC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nsid w:val="1D487760"/>
    <w:multiLevelType w:val="hybridMultilevel"/>
    <w:tmpl w:val="B716541C"/>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08E21DF"/>
    <w:multiLevelType w:val="hybridMultilevel"/>
    <w:tmpl w:val="B094BA2C"/>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1392D0C"/>
    <w:multiLevelType w:val="hybridMultilevel"/>
    <w:tmpl w:val="9F2E4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BC76E3"/>
    <w:multiLevelType w:val="hybridMultilevel"/>
    <w:tmpl w:val="8DFC6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011D06"/>
    <w:multiLevelType w:val="hybridMultilevel"/>
    <w:tmpl w:val="8F041A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5D2898"/>
    <w:multiLevelType w:val="hybridMultilevel"/>
    <w:tmpl w:val="ED708D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FE6C122E">
      <w:start w:val="2"/>
      <w:numFmt w:val="bullet"/>
      <w:lvlText w:val="-"/>
      <w:lvlJc w:val="left"/>
      <w:pPr>
        <w:ind w:left="630" w:hanging="360"/>
      </w:pPr>
      <w:rPr>
        <w:rFonts w:ascii="Times New Roman" w:eastAsiaTheme="minorHAnsi" w:hAnsi="Times New Roman" w:cs="Times New Roman" w:hint="default"/>
        <w:color w:val="auto"/>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28AE46C7"/>
    <w:multiLevelType w:val="hybridMultilevel"/>
    <w:tmpl w:val="A4E6B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8D5299D"/>
    <w:multiLevelType w:val="hybridMultilevel"/>
    <w:tmpl w:val="33EAFD7C"/>
    <w:lvl w:ilvl="0" w:tplc="F196C3B4">
      <w:start w:val="1"/>
      <w:numFmt w:val="upperRoman"/>
      <w:lvlText w:val="%1."/>
      <w:lvlJc w:val="left"/>
      <w:pPr>
        <w:ind w:left="648" w:hanging="720"/>
      </w:pPr>
    </w:lvl>
    <w:lvl w:ilvl="1" w:tplc="04090019">
      <w:start w:val="1"/>
      <w:numFmt w:val="lowerLetter"/>
      <w:lvlText w:val="%2."/>
      <w:lvlJc w:val="left"/>
      <w:pPr>
        <w:ind w:left="1008" w:hanging="360"/>
      </w:pPr>
    </w:lvl>
    <w:lvl w:ilvl="2" w:tplc="0409001B">
      <w:start w:val="1"/>
      <w:numFmt w:val="lowerRoman"/>
      <w:lvlText w:val="%3."/>
      <w:lvlJc w:val="right"/>
      <w:pPr>
        <w:ind w:left="1728" w:hanging="180"/>
      </w:pPr>
    </w:lvl>
    <w:lvl w:ilvl="3" w:tplc="0409000F">
      <w:start w:val="1"/>
      <w:numFmt w:val="decimal"/>
      <w:lvlText w:val="%4."/>
      <w:lvlJc w:val="left"/>
      <w:pPr>
        <w:ind w:left="360" w:hanging="360"/>
      </w:pPr>
    </w:lvl>
    <w:lvl w:ilvl="4" w:tplc="04090019">
      <w:start w:val="1"/>
      <w:numFmt w:val="lowerLetter"/>
      <w:lvlText w:val="%5."/>
      <w:lvlJc w:val="left"/>
      <w:pPr>
        <w:ind w:left="3168" w:hanging="360"/>
      </w:pPr>
    </w:lvl>
    <w:lvl w:ilvl="5" w:tplc="0409001B">
      <w:start w:val="1"/>
      <w:numFmt w:val="lowerRoman"/>
      <w:lvlText w:val="%6."/>
      <w:lvlJc w:val="right"/>
      <w:pPr>
        <w:ind w:left="3888" w:hanging="180"/>
      </w:pPr>
    </w:lvl>
    <w:lvl w:ilvl="6" w:tplc="0409000F">
      <w:start w:val="1"/>
      <w:numFmt w:val="decimal"/>
      <w:lvlText w:val="%7."/>
      <w:lvlJc w:val="left"/>
      <w:pPr>
        <w:ind w:left="360" w:hanging="360"/>
      </w:pPr>
    </w:lvl>
    <w:lvl w:ilvl="7" w:tplc="04090019">
      <w:start w:val="1"/>
      <w:numFmt w:val="lowerLetter"/>
      <w:lvlText w:val="%8."/>
      <w:lvlJc w:val="left"/>
      <w:pPr>
        <w:ind w:left="5328" w:hanging="360"/>
      </w:pPr>
    </w:lvl>
    <w:lvl w:ilvl="8" w:tplc="0409001B">
      <w:start w:val="1"/>
      <w:numFmt w:val="lowerRoman"/>
      <w:lvlText w:val="%9."/>
      <w:lvlJc w:val="right"/>
      <w:pPr>
        <w:ind w:left="6048" w:hanging="180"/>
      </w:pPr>
    </w:lvl>
  </w:abstractNum>
  <w:abstractNum w:abstractNumId="28">
    <w:nsid w:val="2A44334A"/>
    <w:multiLevelType w:val="hybridMultilevel"/>
    <w:tmpl w:val="B36E1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B260DCA"/>
    <w:multiLevelType w:val="hybridMultilevel"/>
    <w:tmpl w:val="2146EE36"/>
    <w:lvl w:ilvl="0" w:tplc="23B890D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B3D7E96"/>
    <w:multiLevelType w:val="hybridMultilevel"/>
    <w:tmpl w:val="13283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CAA35E4"/>
    <w:multiLevelType w:val="hybridMultilevel"/>
    <w:tmpl w:val="BB16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E7B5AD4"/>
    <w:multiLevelType w:val="hybridMultilevel"/>
    <w:tmpl w:val="21E229EE"/>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09D3E78"/>
    <w:multiLevelType w:val="hybridMultilevel"/>
    <w:tmpl w:val="7B62E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2063EAB"/>
    <w:multiLevelType w:val="hybridMultilevel"/>
    <w:tmpl w:val="C8C606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28B31AC"/>
    <w:multiLevelType w:val="hybridMultilevel"/>
    <w:tmpl w:val="B470D1A8"/>
    <w:lvl w:ilvl="0" w:tplc="E1EEE8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4183AD7"/>
    <w:multiLevelType w:val="hybridMultilevel"/>
    <w:tmpl w:val="26DE8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F02916"/>
    <w:multiLevelType w:val="hybridMultilevel"/>
    <w:tmpl w:val="DDF6BD1E"/>
    <w:lvl w:ilvl="0" w:tplc="97CCE69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54302B6"/>
    <w:multiLevelType w:val="hybridMultilevel"/>
    <w:tmpl w:val="8B84B1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36076027"/>
    <w:multiLevelType w:val="hybridMultilevel"/>
    <w:tmpl w:val="EF2C1D8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174180"/>
    <w:multiLevelType w:val="hybridMultilevel"/>
    <w:tmpl w:val="3C2CC130"/>
    <w:lvl w:ilvl="0" w:tplc="97CCE69A">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65B6ED4"/>
    <w:multiLevelType w:val="hybridMultilevel"/>
    <w:tmpl w:val="995CD42C"/>
    <w:lvl w:ilvl="0" w:tplc="0409000B">
      <w:start w:val="1"/>
      <w:numFmt w:val="bullet"/>
      <w:lvlText w:val=""/>
      <w:lvlJc w:val="left"/>
      <w:pPr>
        <w:ind w:left="360" w:hanging="360"/>
      </w:pPr>
      <w:rPr>
        <w:rFonts w:ascii="Wingdings" w:hAnsi="Wingdings" w:hint="default"/>
      </w:rPr>
    </w:lvl>
    <w:lvl w:ilvl="1" w:tplc="57EA2594">
      <w:start w:val="1"/>
      <w:numFmt w:val="bullet"/>
      <w:lvlText w:val="o"/>
      <w:lvlJc w:val="left"/>
      <w:pPr>
        <w:ind w:left="1080" w:hanging="360"/>
      </w:pPr>
      <w:rPr>
        <w:rFonts w:ascii="Courier New" w:hAnsi="Courier New" w:cs="Courier New" w:hint="default"/>
        <w:color w:val="auto"/>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6E52395"/>
    <w:multiLevelType w:val="hybridMultilevel"/>
    <w:tmpl w:val="6DC6BA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75F70F8"/>
    <w:multiLevelType w:val="hybridMultilevel"/>
    <w:tmpl w:val="6B169FD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153D77"/>
    <w:multiLevelType w:val="hybridMultilevel"/>
    <w:tmpl w:val="508C61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90D6041"/>
    <w:multiLevelType w:val="hybridMultilevel"/>
    <w:tmpl w:val="F81A8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A8AAF0AE">
      <w:start w:val="1"/>
      <w:numFmt w:val="decimal"/>
      <w:lvlText w:val="%4."/>
      <w:lvlJc w:val="left"/>
      <w:pPr>
        <w:ind w:left="2880" w:hanging="360"/>
      </w:pPr>
      <w:rPr>
        <w:color w:val="auto"/>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99D0338"/>
    <w:multiLevelType w:val="hybridMultilevel"/>
    <w:tmpl w:val="F1D4ED9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9CF0305"/>
    <w:multiLevelType w:val="hybridMultilevel"/>
    <w:tmpl w:val="204EB764"/>
    <w:lvl w:ilvl="0" w:tplc="F028EA1C">
      <w:start w:val="1"/>
      <w:numFmt w:val="bullet"/>
      <w:lvlText w:val=""/>
      <w:lvlPicBulletId w:val="0"/>
      <w:lvlJc w:val="left"/>
      <w:pPr>
        <w:tabs>
          <w:tab w:val="num" w:pos="720"/>
        </w:tabs>
        <w:ind w:left="720" w:hanging="360"/>
      </w:pPr>
      <w:rPr>
        <w:rFonts w:ascii="Symbol" w:hAnsi="Symbol" w:hint="default"/>
      </w:rPr>
    </w:lvl>
    <w:lvl w:ilvl="1" w:tplc="CADE4142" w:tentative="1">
      <w:start w:val="1"/>
      <w:numFmt w:val="bullet"/>
      <w:lvlText w:val=""/>
      <w:lvlJc w:val="left"/>
      <w:pPr>
        <w:tabs>
          <w:tab w:val="num" w:pos="1440"/>
        </w:tabs>
        <w:ind w:left="1440" w:hanging="360"/>
      </w:pPr>
      <w:rPr>
        <w:rFonts w:ascii="Symbol" w:hAnsi="Symbol" w:hint="default"/>
      </w:rPr>
    </w:lvl>
    <w:lvl w:ilvl="2" w:tplc="0F00B8D8" w:tentative="1">
      <w:start w:val="1"/>
      <w:numFmt w:val="bullet"/>
      <w:lvlText w:val=""/>
      <w:lvlJc w:val="left"/>
      <w:pPr>
        <w:tabs>
          <w:tab w:val="num" w:pos="2160"/>
        </w:tabs>
        <w:ind w:left="2160" w:hanging="360"/>
      </w:pPr>
      <w:rPr>
        <w:rFonts w:ascii="Symbol" w:hAnsi="Symbol" w:hint="default"/>
      </w:rPr>
    </w:lvl>
    <w:lvl w:ilvl="3" w:tplc="BBC4E06A" w:tentative="1">
      <w:start w:val="1"/>
      <w:numFmt w:val="bullet"/>
      <w:lvlText w:val=""/>
      <w:lvlJc w:val="left"/>
      <w:pPr>
        <w:tabs>
          <w:tab w:val="num" w:pos="2880"/>
        </w:tabs>
        <w:ind w:left="2880" w:hanging="360"/>
      </w:pPr>
      <w:rPr>
        <w:rFonts w:ascii="Symbol" w:hAnsi="Symbol" w:hint="default"/>
      </w:rPr>
    </w:lvl>
    <w:lvl w:ilvl="4" w:tplc="C56A1508" w:tentative="1">
      <w:start w:val="1"/>
      <w:numFmt w:val="bullet"/>
      <w:lvlText w:val=""/>
      <w:lvlJc w:val="left"/>
      <w:pPr>
        <w:tabs>
          <w:tab w:val="num" w:pos="3600"/>
        </w:tabs>
        <w:ind w:left="3600" w:hanging="360"/>
      </w:pPr>
      <w:rPr>
        <w:rFonts w:ascii="Symbol" w:hAnsi="Symbol" w:hint="default"/>
      </w:rPr>
    </w:lvl>
    <w:lvl w:ilvl="5" w:tplc="351E2C46" w:tentative="1">
      <w:start w:val="1"/>
      <w:numFmt w:val="bullet"/>
      <w:lvlText w:val=""/>
      <w:lvlJc w:val="left"/>
      <w:pPr>
        <w:tabs>
          <w:tab w:val="num" w:pos="4320"/>
        </w:tabs>
        <w:ind w:left="4320" w:hanging="360"/>
      </w:pPr>
      <w:rPr>
        <w:rFonts w:ascii="Symbol" w:hAnsi="Symbol" w:hint="default"/>
      </w:rPr>
    </w:lvl>
    <w:lvl w:ilvl="6" w:tplc="D3F2983E" w:tentative="1">
      <w:start w:val="1"/>
      <w:numFmt w:val="bullet"/>
      <w:lvlText w:val=""/>
      <w:lvlJc w:val="left"/>
      <w:pPr>
        <w:tabs>
          <w:tab w:val="num" w:pos="5040"/>
        </w:tabs>
        <w:ind w:left="5040" w:hanging="360"/>
      </w:pPr>
      <w:rPr>
        <w:rFonts w:ascii="Symbol" w:hAnsi="Symbol" w:hint="default"/>
      </w:rPr>
    </w:lvl>
    <w:lvl w:ilvl="7" w:tplc="00DC5A02" w:tentative="1">
      <w:start w:val="1"/>
      <w:numFmt w:val="bullet"/>
      <w:lvlText w:val=""/>
      <w:lvlJc w:val="left"/>
      <w:pPr>
        <w:tabs>
          <w:tab w:val="num" w:pos="5760"/>
        </w:tabs>
        <w:ind w:left="5760" w:hanging="360"/>
      </w:pPr>
      <w:rPr>
        <w:rFonts w:ascii="Symbol" w:hAnsi="Symbol" w:hint="default"/>
      </w:rPr>
    </w:lvl>
    <w:lvl w:ilvl="8" w:tplc="6A32744C" w:tentative="1">
      <w:start w:val="1"/>
      <w:numFmt w:val="bullet"/>
      <w:lvlText w:val=""/>
      <w:lvlJc w:val="left"/>
      <w:pPr>
        <w:tabs>
          <w:tab w:val="num" w:pos="6480"/>
        </w:tabs>
        <w:ind w:left="6480" w:hanging="360"/>
      </w:pPr>
      <w:rPr>
        <w:rFonts w:ascii="Symbol" w:hAnsi="Symbol" w:hint="default"/>
      </w:rPr>
    </w:lvl>
  </w:abstractNum>
  <w:abstractNum w:abstractNumId="48">
    <w:nsid w:val="3C81679B"/>
    <w:multiLevelType w:val="hybridMultilevel"/>
    <w:tmpl w:val="067C3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CC76F4F"/>
    <w:multiLevelType w:val="hybridMultilevel"/>
    <w:tmpl w:val="1556C162"/>
    <w:lvl w:ilvl="0" w:tplc="97CCE69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D8712EE"/>
    <w:multiLevelType w:val="hybridMultilevel"/>
    <w:tmpl w:val="972E3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7F3882"/>
    <w:multiLevelType w:val="hybridMultilevel"/>
    <w:tmpl w:val="2D82323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FBB2F84"/>
    <w:multiLevelType w:val="hybridMultilevel"/>
    <w:tmpl w:val="4D065D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C623BC"/>
    <w:multiLevelType w:val="hybridMultilevel"/>
    <w:tmpl w:val="5E7AF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12140ED"/>
    <w:multiLevelType w:val="hybridMultilevel"/>
    <w:tmpl w:val="E65AC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2C25C1B"/>
    <w:multiLevelType w:val="hybridMultilevel"/>
    <w:tmpl w:val="6D3C2B6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3EB42B0"/>
    <w:multiLevelType w:val="hybridMultilevel"/>
    <w:tmpl w:val="DAAEF7DC"/>
    <w:lvl w:ilvl="0" w:tplc="04090003">
      <w:start w:val="1"/>
      <w:numFmt w:val="bullet"/>
      <w:lvlText w:val="o"/>
      <w:lvlJc w:val="left"/>
      <w:pPr>
        <w:ind w:left="378" w:hanging="360"/>
      </w:pPr>
      <w:rPr>
        <w:rFonts w:ascii="Courier New" w:hAnsi="Courier New" w:cs="Courier New"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57">
    <w:nsid w:val="43F24B3D"/>
    <w:multiLevelType w:val="hybridMultilevel"/>
    <w:tmpl w:val="6F72CED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20545A"/>
    <w:multiLevelType w:val="hybridMultilevel"/>
    <w:tmpl w:val="6A629C10"/>
    <w:lvl w:ilvl="0" w:tplc="97CCE69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473466B8"/>
    <w:multiLevelType w:val="hybridMultilevel"/>
    <w:tmpl w:val="E3A833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7FC5AD7"/>
    <w:multiLevelType w:val="hybridMultilevel"/>
    <w:tmpl w:val="7B808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83E3EA9"/>
    <w:multiLevelType w:val="hybridMultilevel"/>
    <w:tmpl w:val="5234F23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A8507BE"/>
    <w:multiLevelType w:val="hybridMultilevel"/>
    <w:tmpl w:val="67300F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BE844D6"/>
    <w:multiLevelType w:val="hybridMultilevel"/>
    <w:tmpl w:val="0100C6E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BF30012"/>
    <w:multiLevelType w:val="hybridMultilevel"/>
    <w:tmpl w:val="D6C4DB7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CCA21EB"/>
    <w:multiLevelType w:val="hybridMultilevel"/>
    <w:tmpl w:val="6E867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3E36101"/>
    <w:multiLevelType w:val="hybridMultilevel"/>
    <w:tmpl w:val="7B40A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0B65B4"/>
    <w:multiLevelType w:val="hybridMultilevel"/>
    <w:tmpl w:val="3C42269A"/>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564552D2"/>
    <w:multiLevelType w:val="hybridMultilevel"/>
    <w:tmpl w:val="103E6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6984E2F"/>
    <w:multiLevelType w:val="hybridMultilevel"/>
    <w:tmpl w:val="40B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A970AEC"/>
    <w:multiLevelType w:val="hybridMultilevel"/>
    <w:tmpl w:val="6F8E09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AF11A7C"/>
    <w:multiLevelType w:val="hybridMultilevel"/>
    <w:tmpl w:val="9C1ECB3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nsid w:val="616E07A2"/>
    <w:multiLevelType w:val="hybridMultilevel"/>
    <w:tmpl w:val="FAD4473C"/>
    <w:lvl w:ilvl="0" w:tplc="FE6C122E">
      <w:start w:val="2"/>
      <w:numFmt w:val="bullet"/>
      <w:lvlText w:val="-"/>
      <w:lvlJc w:val="left"/>
      <w:pPr>
        <w:ind w:left="63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5E6B04"/>
    <w:multiLevelType w:val="hybridMultilevel"/>
    <w:tmpl w:val="A0D8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25F33C8"/>
    <w:multiLevelType w:val="hybridMultilevel"/>
    <w:tmpl w:val="D21AE47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2830E3E"/>
    <w:multiLevelType w:val="hybridMultilevel"/>
    <w:tmpl w:val="28CEB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636D0978"/>
    <w:multiLevelType w:val="hybridMultilevel"/>
    <w:tmpl w:val="8EBA2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EC2FBD"/>
    <w:multiLevelType w:val="hybridMultilevel"/>
    <w:tmpl w:val="49580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8">
    <w:nsid w:val="642D58DC"/>
    <w:multiLevelType w:val="hybridMultilevel"/>
    <w:tmpl w:val="4A96DA3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79">
    <w:nsid w:val="64A71510"/>
    <w:multiLevelType w:val="hybridMultilevel"/>
    <w:tmpl w:val="6C4AC1BE"/>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start w:val="1"/>
      <w:numFmt w:val="bullet"/>
      <w:lvlText w:val=""/>
      <w:lvlJc w:val="left"/>
      <w:pPr>
        <w:ind w:left="1980" w:hanging="360"/>
      </w:pPr>
      <w:rPr>
        <w:rFonts w:ascii="Symbol" w:hAnsi="Symbol" w:hint="default"/>
      </w:rPr>
    </w:lvl>
    <w:lvl w:ilvl="4" w:tplc="04090003">
      <w:start w:val="1"/>
      <w:numFmt w:val="bullet"/>
      <w:lvlText w:val="o"/>
      <w:lvlJc w:val="left"/>
      <w:pPr>
        <w:ind w:left="2700" w:hanging="360"/>
      </w:pPr>
      <w:rPr>
        <w:rFonts w:ascii="Courier New" w:hAnsi="Courier New" w:cs="Courier New" w:hint="default"/>
      </w:rPr>
    </w:lvl>
    <w:lvl w:ilvl="5" w:tplc="04090005">
      <w:start w:val="1"/>
      <w:numFmt w:val="bullet"/>
      <w:lvlText w:val=""/>
      <w:lvlJc w:val="left"/>
      <w:pPr>
        <w:ind w:left="3420" w:hanging="360"/>
      </w:pPr>
      <w:rPr>
        <w:rFonts w:ascii="Wingdings" w:hAnsi="Wingdings" w:hint="default"/>
      </w:rPr>
    </w:lvl>
    <w:lvl w:ilvl="6" w:tplc="04090001">
      <w:start w:val="1"/>
      <w:numFmt w:val="bullet"/>
      <w:lvlText w:val=""/>
      <w:lvlJc w:val="left"/>
      <w:pPr>
        <w:ind w:left="4140" w:hanging="360"/>
      </w:pPr>
      <w:rPr>
        <w:rFonts w:ascii="Symbol" w:hAnsi="Symbol" w:hint="default"/>
      </w:rPr>
    </w:lvl>
    <w:lvl w:ilvl="7" w:tplc="04090003">
      <w:start w:val="1"/>
      <w:numFmt w:val="bullet"/>
      <w:lvlText w:val="o"/>
      <w:lvlJc w:val="left"/>
      <w:pPr>
        <w:ind w:left="4860" w:hanging="360"/>
      </w:pPr>
      <w:rPr>
        <w:rFonts w:ascii="Courier New" w:hAnsi="Courier New" w:cs="Courier New" w:hint="default"/>
      </w:rPr>
    </w:lvl>
    <w:lvl w:ilvl="8" w:tplc="04090005">
      <w:start w:val="1"/>
      <w:numFmt w:val="bullet"/>
      <w:lvlText w:val=""/>
      <w:lvlJc w:val="left"/>
      <w:pPr>
        <w:ind w:left="5580" w:hanging="360"/>
      </w:pPr>
      <w:rPr>
        <w:rFonts w:ascii="Wingdings" w:hAnsi="Wingdings" w:hint="default"/>
      </w:rPr>
    </w:lvl>
  </w:abstractNum>
  <w:abstractNum w:abstractNumId="80">
    <w:nsid w:val="673F335D"/>
    <w:multiLevelType w:val="hybridMultilevel"/>
    <w:tmpl w:val="5420C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7725F36"/>
    <w:multiLevelType w:val="hybridMultilevel"/>
    <w:tmpl w:val="AA2E3DA6"/>
    <w:lvl w:ilvl="0" w:tplc="97CCE69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67EB672A"/>
    <w:multiLevelType w:val="hybridMultilevel"/>
    <w:tmpl w:val="F07694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8F95773"/>
    <w:multiLevelType w:val="hybridMultilevel"/>
    <w:tmpl w:val="4E463FBA"/>
    <w:lvl w:ilvl="0" w:tplc="FE6C122E">
      <w:start w:val="2"/>
      <w:numFmt w:val="bullet"/>
      <w:lvlText w:val="-"/>
      <w:lvlJc w:val="left"/>
      <w:pPr>
        <w:ind w:left="630" w:hanging="360"/>
      </w:pPr>
      <w:rPr>
        <w:rFonts w:ascii="Times New Roman" w:eastAsiaTheme="minorHAnsi" w:hAnsi="Times New Roman" w:cs="Times New Roman" w:hint="default"/>
        <w:color w:val="auto"/>
        <w:sz w:val="26"/>
        <w:szCs w:val="2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052033"/>
    <w:multiLevelType w:val="hybridMultilevel"/>
    <w:tmpl w:val="DDFC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97B6456"/>
    <w:multiLevelType w:val="hybridMultilevel"/>
    <w:tmpl w:val="1F1E172A"/>
    <w:lvl w:ilvl="0" w:tplc="FCDC4AB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69D024E2"/>
    <w:multiLevelType w:val="hybridMultilevel"/>
    <w:tmpl w:val="B23E9F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nsid w:val="6A993A55"/>
    <w:multiLevelType w:val="hybridMultilevel"/>
    <w:tmpl w:val="6896ABDA"/>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BBC5483"/>
    <w:multiLevelType w:val="hybridMultilevel"/>
    <w:tmpl w:val="BD6EAD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C361031"/>
    <w:multiLevelType w:val="hybridMultilevel"/>
    <w:tmpl w:val="5D3C28A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E927BF"/>
    <w:multiLevelType w:val="hybridMultilevel"/>
    <w:tmpl w:val="EF703106"/>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6F8A4F8A"/>
    <w:multiLevelType w:val="hybridMultilevel"/>
    <w:tmpl w:val="2D7EAAFE"/>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FA14623"/>
    <w:multiLevelType w:val="hybridMultilevel"/>
    <w:tmpl w:val="344A7414"/>
    <w:lvl w:ilvl="0" w:tplc="A6DAA40E">
      <w:start w:val="1"/>
      <w:numFmt w:val="bullet"/>
      <w:lvlText w:val="o"/>
      <w:lvlJc w:val="left"/>
      <w:pPr>
        <w:ind w:left="1069" w:hanging="360"/>
      </w:pPr>
      <w:rPr>
        <w:rFonts w:ascii="Courier New" w:hAnsi="Courier New" w:cs="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701F34DE"/>
    <w:multiLevelType w:val="hybridMultilevel"/>
    <w:tmpl w:val="EADCB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0681BA7"/>
    <w:multiLevelType w:val="hybridMultilevel"/>
    <w:tmpl w:val="01B26D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73C230DA"/>
    <w:multiLevelType w:val="hybridMultilevel"/>
    <w:tmpl w:val="9A32F5FE"/>
    <w:lvl w:ilvl="0" w:tplc="0409000B">
      <w:start w:val="1"/>
      <w:numFmt w:val="bullet"/>
      <w:lvlText w:val=""/>
      <w:lvlJc w:val="left"/>
      <w:pPr>
        <w:ind w:left="378" w:hanging="360"/>
      </w:pPr>
      <w:rPr>
        <w:rFonts w:ascii="Wingdings" w:hAnsi="Wingdings"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tentative="1">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96">
    <w:nsid w:val="7601593B"/>
    <w:multiLevelType w:val="hybridMultilevel"/>
    <w:tmpl w:val="5E9CFD5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A1A1947"/>
    <w:multiLevelType w:val="hybridMultilevel"/>
    <w:tmpl w:val="CFA816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4160FB"/>
    <w:multiLevelType w:val="hybridMultilevel"/>
    <w:tmpl w:val="B704BD56"/>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7534B4"/>
    <w:multiLevelType w:val="hybridMultilevel"/>
    <w:tmpl w:val="4C38790C"/>
    <w:lvl w:ilvl="0" w:tplc="54FE0B1A">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0">
    <w:nsid w:val="7AE16BFD"/>
    <w:multiLevelType w:val="hybridMultilevel"/>
    <w:tmpl w:val="533EE21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B2C203F"/>
    <w:multiLevelType w:val="hybridMultilevel"/>
    <w:tmpl w:val="B2B2D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008EA"/>
    <w:multiLevelType w:val="hybridMultilevel"/>
    <w:tmpl w:val="0C64A5B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92751B"/>
    <w:multiLevelType w:val="hybridMultilevel"/>
    <w:tmpl w:val="DE341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773CBA"/>
    <w:multiLevelType w:val="hybridMultilevel"/>
    <w:tmpl w:val="7B4EFFC4"/>
    <w:lvl w:ilvl="0" w:tplc="AC4ED236">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nsid w:val="7C924016"/>
    <w:multiLevelType w:val="multilevel"/>
    <w:tmpl w:val="67A6B334"/>
    <w:lvl w:ilvl="0">
      <w:start w:val="1"/>
      <w:numFmt w:val="decimal"/>
      <w:pStyle w:val="Heading1"/>
      <w:suff w:val="space"/>
      <w:lvlText w:val="Chương %1"/>
      <w:lvlJc w:val="left"/>
      <w:pPr>
        <w:ind w:left="6669" w:hanging="432"/>
      </w:pPr>
      <w:rPr>
        <w:rFonts w:hint="default"/>
        <w:b/>
        <w:bCs/>
        <w:sz w:val="40"/>
        <w:szCs w:val="40"/>
      </w:rPr>
    </w:lvl>
    <w:lvl w:ilvl="1">
      <w:start w:val="1"/>
      <w:numFmt w:val="decimal"/>
      <w:pStyle w:val="Heading2"/>
      <w:lvlText w:val="%1.%2"/>
      <w:lvlJc w:val="left"/>
      <w:pPr>
        <w:tabs>
          <w:tab w:val="num" w:pos="0"/>
        </w:tabs>
        <w:ind w:left="0" w:firstLine="0"/>
      </w:pPr>
      <w:rPr>
        <w:rFonts w:ascii="Times New Roman" w:hAnsi="Times New Roman" w:cs="Times New Roman" w:hint="default"/>
        <w:b/>
        <w:i w:val="0"/>
        <w:sz w:val="26"/>
        <w:szCs w:val="26"/>
      </w:rPr>
    </w:lvl>
    <w:lvl w:ilvl="2">
      <w:start w:val="1"/>
      <w:numFmt w:val="decimal"/>
      <w:pStyle w:val="Heading3"/>
      <w:lvlText w:val="%1.%2.%3"/>
      <w:lvlJc w:val="left"/>
      <w:pPr>
        <w:tabs>
          <w:tab w:val="num" w:pos="4548"/>
        </w:tabs>
        <w:ind w:left="4548" w:hanging="720"/>
      </w:pPr>
      <w:rPr>
        <w:rFonts w:hint="default"/>
        <w:b/>
        <w:bCs w:val="0"/>
        <w:i w:val="0"/>
        <w:iCs w:val="0"/>
        <w:caps w:val="0"/>
        <w:smallCaps w:val="0"/>
        <w:strike w:val="0"/>
        <w:dstrike w:val="0"/>
        <w:noProof w:val="0"/>
        <w:vanish w:val="0"/>
        <w:color w:val="000000"/>
        <w:spacing w:val="0"/>
        <w:kern w:val="0"/>
        <w:position w:val="0"/>
        <w:sz w:val="26"/>
        <w:szCs w:val="26"/>
        <w:u w:val="none"/>
        <w:effect w:val="none"/>
        <w:vertAlign w:val="baseline"/>
        <w:em w:val="none"/>
        <w:specVanish w:val="0"/>
      </w:rPr>
    </w:lvl>
    <w:lvl w:ilvl="3">
      <w:start w:val="1"/>
      <w:numFmt w:val="decimal"/>
      <w:pStyle w:val="Heading4"/>
      <w:suff w:val="space"/>
      <w:lvlText w:val="%1.%2.%3.%4"/>
      <w:lvlJc w:val="left"/>
      <w:pPr>
        <w:ind w:left="284" w:firstLine="0"/>
      </w:pPr>
      <w:rPr>
        <w:rFonts w:hint="default"/>
      </w:rPr>
    </w:lvl>
    <w:lvl w:ilvl="4">
      <w:start w:val="1"/>
      <w:numFmt w:val="decimal"/>
      <w:pStyle w:val="Heading5"/>
      <w:lvlText w:val="%1.%2.%3.%4.%5"/>
      <w:lvlJc w:val="left"/>
      <w:pPr>
        <w:tabs>
          <w:tab w:val="num" w:pos="6537"/>
        </w:tabs>
        <w:ind w:left="6537" w:hanging="1008"/>
      </w:pPr>
      <w:rPr>
        <w:rFonts w:hint="default"/>
      </w:rPr>
    </w:lvl>
    <w:lvl w:ilvl="5">
      <w:start w:val="1"/>
      <w:numFmt w:val="decimal"/>
      <w:pStyle w:val="Heading6"/>
      <w:lvlText w:val="%1.%2.%3.%4.%5.%6"/>
      <w:lvlJc w:val="left"/>
      <w:pPr>
        <w:tabs>
          <w:tab w:val="num" w:pos="370"/>
        </w:tabs>
        <w:ind w:left="370" w:hanging="1152"/>
      </w:pPr>
      <w:rPr>
        <w:rFonts w:hint="default"/>
      </w:rPr>
    </w:lvl>
    <w:lvl w:ilvl="6">
      <w:start w:val="1"/>
      <w:numFmt w:val="decimal"/>
      <w:pStyle w:val="Heading7"/>
      <w:lvlText w:val="%1.%2.%3.%4.%5.%6.%7"/>
      <w:lvlJc w:val="left"/>
      <w:pPr>
        <w:tabs>
          <w:tab w:val="num" w:pos="514"/>
        </w:tabs>
        <w:ind w:left="514" w:hanging="1296"/>
      </w:pPr>
      <w:rPr>
        <w:rFonts w:hint="default"/>
      </w:rPr>
    </w:lvl>
    <w:lvl w:ilvl="7">
      <w:start w:val="1"/>
      <w:numFmt w:val="decimal"/>
      <w:pStyle w:val="Heading8"/>
      <w:lvlText w:val="%1.%2.%3.%4.%5.%6.%7.%8"/>
      <w:lvlJc w:val="left"/>
      <w:pPr>
        <w:tabs>
          <w:tab w:val="num" w:pos="658"/>
        </w:tabs>
        <w:ind w:left="658" w:hanging="1440"/>
      </w:pPr>
      <w:rPr>
        <w:rFonts w:hint="default"/>
      </w:rPr>
    </w:lvl>
    <w:lvl w:ilvl="8">
      <w:start w:val="1"/>
      <w:numFmt w:val="decimal"/>
      <w:pStyle w:val="Heading9"/>
      <w:lvlText w:val="%1.%2.%3.%4.%5.%6.%7.%8.%9"/>
      <w:lvlJc w:val="left"/>
      <w:pPr>
        <w:tabs>
          <w:tab w:val="num" w:pos="802"/>
        </w:tabs>
        <w:ind w:left="802" w:hanging="1584"/>
      </w:pPr>
      <w:rPr>
        <w:rFonts w:hint="default"/>
      </w:rPr>
    </w:lvl>
  </w:abstractNum>
  <w:abstractNum w:abstractNumId="106">
    <w:nsid w:val="7E05513D"/>
    <w:multiLevelType w:val="hybridMultilevel"/>
    <w:tmpl w:val="9132C7C0"/>
    <w:lvl w:ilvl="0" w:tplc="FE6C122E">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5"/>
  </w:num>
  <w:num w:numId="2">
    <w:abstractNumId w:val="27"/>
  </w:num>
  <w:num w:numId="3">
    <w:abstractNumId w:val="79"/>
  </w:num>
  <w:num w:numId="4">
    <w:abstractNumId w:val="25"/>
  </w:num>
  <w:num w:numId="5">
    <w:abstractNumId w:val="95"/>
  </w:num>
  <w:num w:numId="6">
    <w:abstractNumId w:val="90"/>
  </w:num>
  <w:num w:numId="7">
    <w:abstractNumId w:val="94"/>
  </w:num>
  <w:num w:numId="8">
    <w:abstractNumId w:val="35"/>
  </w:num>
  <w:num w:numId="9">
    <w:abstractNumId w:val="82"/>
  </w:num>
  <w:num w:numId="10">
    <w:abstractNumId w:val="41"/>
  </w:num>
  <w:num w:numId="11">
    <w:abstractNumId w:val="92"/>
  </w:num>
  <w:num w:numId="12">
    <w:abstractNumId w:val="31"/>
  </w:num>
  <w:num w:numId="13">
    <w:abstractNumId w:val="42"/>
  </w:num>
  <w:num w:numId="14">
    <w:abstractNumId w:val="32"/>
  </w:num>
  <w:num w:numId="15">
    <w:abstractNumId w:val="29"/>
  </w:num>
  <w:num w:numId="16">
    <w:abstractNumId w:val="19"/>
  </w:num>
  <w:num w:numId="17">
    <w:abstractNumId w:val="85"/>
  </w:num>
  <w:num w:numId="18">
    <w:abstractNumId w:val="104"/>
  </w:num>
  <w:num w:numId="19">
    <w:abstractNumId w:val="86"/>
  </w:num>
  <w:num w:numId="20">
    <w:abstractNumId w:val="20"/>
  </w:num>
  <w:num w:numId="21">
    <w:abstractNumId w:val="87"/>
  </w:num>
  <w:num w:numId="22">
    <w:abstractNumId w:val="61"/>
  </w:num>
  <w:num w:numId="23">
    <w:abstractNumId w:val="10"/>
  </w:num>
  <w:num w:numId="24">
    <w:abstractNumId w:val="84"/>
  </w:num>
  <w:num w:numId="25">
    <w:abstractNumId w:val="6"/>
  </w:num>
  <w:num w:numId="26">
    <w:abstractNumId w:val="34"/>
  </w:num>
  <w:num w:numId="27">
    <w:abstractNumId w:val="52"/>
  </w:num>
  <w:num w:numId="28">
    <w:abstractNumId w:val="0"/>
  </w:num>
  <w:num w:numId="29">
    <w:abstractNumId w:val="72"/>
  </w:num>
  <w:num w:numId="30">
    <w:abstractNumId w:val="83"/>
  </w:num>
  <w:num w:numId="31">
    <w:abstractNumId w:val="63"/>
  </w:num>
  <w:num w:numId="32">
    <w:abstractNumId w:val="7"/>
  </w:num>
  <w:num w:numId="33">
    <w:abstractNumId w:val="43"/>
  </w:num>
  <w:num w:numId="34">
    <w:abstractNumId w:val="64"/>
  </w:num>
  <w:num w:numId="35">
    <w:abstractNumId w:val="55"/>
  </w:num>
  <w:num w:numId="36">
    <w:abstractNumId w:val="39"/>
  </w:num>
  <w:num w:numId="37">
    <w:abstractNumId w:val="18"/>
  </w:num>
  <w:num w:numId="38">
    <w:abstractNumId w:val="57"/>
  </w:num>
  <w:num w:numId="39">
    <w:abstractNumId w:val="51"/>
  </w:num>
  <w:num w:numId="40">
    <w:abstractNumId w:val="74"/>
  </w:num>
  <w:num w:numId="41">
    <w:abstractNumId w:val="100"/>
  </w:num>
  <w:num w:numId="42">
    <w:abstractNumId w:val="89"/>
  </w:num>
  <w:num w:numId="43">
    <w:abstractNumId w:val="91"/>
  </w:num>
  <w:num w:numId="44">
    <w:abstractNumId w:val="93"/>
  </w:num>
  <w:num w:numId="45">
    <w:abstractNumId w:val="70"/>
  </w:num>
  <w:num w:numId="46">
    <w:abstractNumId w:val="103"/>
  </w:num>
  <w:num w:numId="47">
    <w:abstractNumId w:val="54"/>
  </w:num>
  <w:num w:numId="48">
    <w:abstractNumId w:val="16"/>
  </w:num>
  <w:num w:numId="49">
    <w:abstractNumId w:val="33"/>
  </w:num>
  <w:num w:numId="50">
    <w:abstractNumId w:val="12"/>
  </w:num>
  <w:num w:numId="51">
    <w:abstractNumId w:val="98"/>
  </w:num>
  <w:num w:numId="52">
    <w:abstractNumId w:val="3"/>
  </w:num>
  <w:num w:numId="53">
    <w:abstractNumId w:val="15"/>
  </w:num>
  <w:num w:numId="54">
    <w:abstractNumId w:val="59"/>
  </w:num>
  <w:num w:numId="55">
    <w:abstractNumId w:val="30"/>
  </w:num>
  <w:num w:numId="56">
    <w:abstractNumId w:val="68"/>
  </w:num>
  <w:num w:numId="57">
    <w:abstractNumId w:val="50"/>
  </w:num>
  <w:num w:numId="58">
    <w:abstractNumId w:val="66"/>
  </w:num>
  <w:num w:numId="59">
    <w:abstractNumId w:val="88"/>
  </w:num>
  <w:num w:numId="60">
    <w:abstractNumId w:val="2"/>
  </w:num>
  <w:num w:numId="61">
    <w:abstractNumId w:val="24"/>
  </w:num>
  <w:num w:numId="62">
    <w:abstractNumId w:val="26"/>
  </w:num>
  <w:num w:numId="63">
    <w:abstractNumId w:val="101"/>
  </w:num>
  <w:num w:numId="64">
    <w:abstractNumId w:val="22"/>
  </w:num>
  <w:num w:numId="65">
    <w:abstractNumId w:val="62"/>
  </w:num>
  <w:num w:numId="66">
    <w:abstractNumId w:val="45"/>
  </w:num>
  <w:num w:numId="67">
    <w:abstractNumId w:val="97"/>
  </w:num>
  <w:num w:numId="68">
    <w:abstractNumId w:val="60"/>
  </w:num>
  <w:num w:numId="69">
    <w:abstractNumId w:val="23"/>
  </w:num>
  <w:num w:numId="70">
    <w:abstractNumId w:val="73"/>
  </w:num>
  <w:num w:numId="71">
    <w:abstractNumId w:val="9"/>
  </w:num>
  <w:num w:numId="72">
    <w:abstractNumId w:val="53"/>
  </w:num>
  <w:num w:numId="73">
    <w:abstractNumId w:val="65"/>
  </w:num>
  <w:num w:numId="74">
    <w:abstractNumId w:val="11"/>
  </w:num>
  <w:num w:numId="75">
    <w:abstractNumId w:val="78"/>
  </w:num>
  <w:num w:numId="76">
    <w:abstractNumId w:val="67"/>
  </w:num>
  <w:num w:numId="77">
    <w:abstractNumId w:val="47"/>
  </w:num>
  <w:num w:numId="78">
    <w:abstractNumId w:val="46"/>
  </w:num>
  <w:num w:numId="79">
    <w:abstractNumId w:val="102"/>
  </w:num>
  <w:num w:numId="80">
    <w:abstractNumId w:val="48"/>
  </w:num>
  <w:num w:numId="81">
    <w:abstractNumId w:val="5"/>
  </w:num>
  <w:num w:numId="82">
    <w:abstractNumId w:val="99"/>
  </w:num>
  <w:num w:numId="83">
    <w:abstractNumId w:val="77"/>
  </w:num>
  <w:num w:numId="84">
    <w:abstractNumId w:val="80"/>
  </w:num>
  <w:num w:numId="85">
    <w:abstractNumId w:val="75"/>
  </w:num>
  <w:num w:numId="86">
    <w:abstractNumId w:val="14"/>
  </w:num>
  <w:num w:numId="87">
    <w:abstractNumId w:val="1"/>
  </w:num>
  <w:num w:numId="88">
    <w:abstractNumId w:val="28"/>
  </w:num>
  <w:num w:numId="89">
    <w:abstractNumId w:val="69"/>
  </w:num>
  <w:num w:numId="90">
    <w:abstractNumId w:val="21"/>
  </w:num>
  <w:num w:numId="91">
    <w:abstractNumId w:val="8"/>
  </w:num>
  <w:num w:numId="92">
    <w:abstractNumId w:val="17"/>
  </w:num>
  <w:num w:numId="93">
    <w:abstractNumId w:val="13"/>
  </w:num>
  <w:num w:numId="94">
    <w:abstractNumId w:val="44"/>
  </w:num>
  <w:num w:numId="95">
    <w:abstractNumId w:val="36"/>
  </w:num>
  <w:num w:numId="96">
    <w:abstractNumId w:val="76"/>
  </w:num>
  <w:num w:numId="97">
    <w:abstractNumId w:val="96"/>
  </w:num>
  <w:num w:numId="98">
    <w:abstractNumId w:val="106"/>
  </w:num>
  <w:num w:numId="99">
    <w:abstractNumId w:val="71"/>
  </w:num>
  <w:num w:numId="100">
    <w:abstractNumId w:val="38"/>
  </w:num>
  <w:num w:numId="101">
    <w:abstractNumId w:val="4"/>
  </w:num>
  <w:num w:numId="102">
    <w:abstractNumId w:val="56"/>
  </w:num>
  <w:num w:numId="103">
    <w:abstractNumId w:val="40"/>
  </w:num>
  <w:num w:numId="104">
    <w:abstractNumId w:val="81"/>
  </w:num>
  <w:num w:numId="105">
    <w:abstractNumId w:val="49"/>
  </w:num>
  <w:num w:numId="106">
    <w:abstractNumId w:val="37"/>
  </w:num>
  <w:num w:numId="107">
    <w:abstractNumId w:val="5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2E"/>
    <w:rsid w:val="00000985"/>
    <w:rsid w:val="000010C0"/>
    <w:rsid w:val="00003199"/>
    <w:rsid w:val="000075DF"/>
    <w:rsid w:val="000118CB"/>
    <w:rsid w:val="00013565"/>
    <w:rsid w:val="00014F72"/>
    <w:rsid w:val="0001746E"/>
    <w:rsid w:val="00020CDB"/>
    <w:rsid w:val="00030AAE"/>
    <w:rsid w:val="00030DB7"/>
    <w:rsid w:val="000311C3"/>
    <w:rsid w:val="00034D65"/>
    <w:rsid w:val="0003597A"/>
    <w:rsid w:val="00037A6F"/>
    <w:rsid w:val="00037F9D"/>
    <w:rsid w:val="00040376"/>
    <w:rsid w:val="000405DF"/>
    <w:rsid w:val="00041B17"/>
    <w:rsid w:val="00044E16"/>
    <w:rsid w:val="00050FE7"/>
    <w:rsid w:val="00051D3B"/>
    <w:rsid w:val="0005631A"/>
    <w:rsid w:val="00056C69"/>
    <w:rsid w:val="000575F2"/>
    <w:rsid w:val="0007393C"/>
    <w:rsid w:val="00081888"/>
    <w:rsid w:val="0008448D"/>
    <w:rsid w:val="00084525"/>
    <w:rsid w:val="00087983"/>
    <w:rsid w:val="00090FE8"/>
    <w:rsid w:val="00091572"/>
    <w:rsid w:val="00093D4D"/>
    <w:rsid w:val="00094375"/>
    <w:rsid w:val="00095B90"/>
    <w:rsid w:val="00095F97"/>
    <w:rsid w:val="00096709"/>
    <w:rsid w:val="000A1A51"/>
    <w:rsid w:val="000A6156"/>
    <w:rsid w:val="000A6567"/>
    <w:rsid w:val="000A7189"/>
    <w:rsid w:val="000A77E6"/>
    <w:rsid w:val="000B11B8"/>
    <w:rsid w:val="000B2FC2"/>
    <w:rsid w:val="000B4E29"/>
    <w:rsid w:val="000B60E8"/>
    <w:rsid w:val="000B7DF8"/>
    <w:rsid w:val="000C26D9"/>
    <w:rsid w:val="000C6992"/>
    <w:rsid w:val="000D146A"/>
    <w:rsid w:val="000D44C5"/>
    <w:rsid w:val="000E0CF9"/>
    <w:rsid w:val="000E11F3"/>
    <w:rsid w:val="000E5048"/>
    <w:rsid w:val="000F1B3B"/>
    <w:rsid w:val="000F2403"/>
    <w:rsid w:val="000F2496"/>
    <w:rsid w:val="001010B1"/>
    <w:rsid w:val="00103DE2"/>
    <w:rsid w:val="00105C2C"/>
    <w:rsid w:val="00111500"/>
    <w:rsid w:val="001128B5"/>
    <w:rsid w:val="00114A2A"/>
    <w:rsid w:val="001152D2"/>
    <w:rsid w:val="00116914"/>
    <w:rsid w:val="00116AA1"/>
    <w:rsid w:val="00117A59"/>
    <w:rsid w:val="00130C19"/>
    <w:rsid w:val="00131466"/>
    <w:rsid w:val="00132172"/>
    <w:rsid w:val="001400CC"/>
    <w:rsid w:val="00140228"/>
    <w:rsid w:val="00142702"/>
    <w:rsid w:val="0014728C"/>
    <w:rsid w:val="00147A93"/>
    <w:rsid w:val="001521CB"/>
    <w:rsid w:val="00153C34"/>
    <w:rsid w:val="00155C15"/>
    <w:rsid w:val="00160CB7"/>
    <w:rsid w:val="00163899"/>
    <w:rsid w:val="00163B41"/>
    <w:rsid w:val="00167F1B"/>
    <w:rsid w:val="00171C61"/>
    <w:rsid w:val="00171E2B"/>
    <w:rsid w:val="00176B5D"/>
    <w:rsid w:val="001817F0"/>
    <w:rsid w:val="00181BB4"/>
    <w:rsid w:val="0018452E"/>
    <w:rsid w:val="001864D4"/>
    <w:rsid w:val="00190DF1"/>
    <w:rsid w:val="00196B7A"/>
    <w:rsid w:val="001A00AB"/>
    <w:rsid w:val="001A088C"/>
    <w:rsid w:val="001A5B41"/>
    <w:rsid w:val="001B1A02"/>
    <w:rsid w:val="001B310B"/>
    <w:rsid w:val="001B5242"/>
    <w:rsid w:val="001B6C9C"/>
    <w:rsid w:val="001C0CA4"/>
    <w:rsid w:val="001C0E3B"/>
    <w:rsid w:val="001C160D"/>
    <w:rsid w:val="001C1B68"/>
    <w:rsid w:val="001C3483"/>
    <w:rsid w:val="001C4086"/>
    <w:rsid w:val="001C428D"/>
    <w:rsid w:val="001C7450"/>
    <w:rsid w:val="001C75FD"/>
    <w:rsid w:val="001D08E9"/>
    <w:rsid w:val="001D5382"/>
    <w:rsid w:val="001E0916"/>
    <w:rsid w:val="001E3F39"/>
    <w:rsid w:val="001F251B"/>
    <w:rsid w:val="001F2724"/>
    <w:rsid w:val="001F3F43"/>
    <w:rsid w:val="001F7C06"/>
    <w:rsid w:val="00206575"/>
    <w:rsid w:val="00206D1C"/>
    <w:rsid w:val="00210AFC"/>
    <w:rsid w:val="0021413F"/>
    <w:rsid w:val="00216D72"/>
    <w:rsid w:val="0022093E"/>
    <w:rsid w:val="00236716"/>
    <w:rsid w:val="0024118D"/>
    <w:rsid w:val="002479C5"/>
    <w:rsid w:val="002513FB"/>
    <w:rsid w:val="002540D5"/>
    <w:rsid w:val="00254A69"/>
    <w:rsid w:val="002554B3"/>
    <w:rsid w:val="00256A2A"/>
    <w:rsid w:val="002576BE"/>
    <w:rsid w:val="00262398"/>
    <w:rsid w:val="00262A0D"/>
    <w:rsid w:val="0026486E"/>
    <w:rsid w:val="00265F56"/>
    <w:rsid w:val="00270739"/>
    <w:rsid w:val="00271521"/>
    <w:rsid w:val="00276A22"/>
    <w:rsid w:val="00280AC8"/>
    <w:rsid w:val="00281563"/>
    <w:rsid w:val="0028178F"/>
    <w:rsid w:val="0028244B"/>
    <w:rsid w:val="00283C8D"/>
    <w:rsid w:val="002904A8"/>
    <w:rsid w:val="002905FE"/>
    <w:rsid w:val="00291AA0"/>
    <w:rsid w:val="00291CFC"/>
    <w:rsid w:val="0029489D"/>
    <w:rsid w:val="00294CFA"/>
    <w:rsid w:val="00295D00"/>
    <w:rsid w:val="00296E52"/>
    <w:rsid w:val="002A32B2"/>
    <w:rsid w:val="002A4322"/>
    <w:rsid w:val="002B04AC"/>
    <w:rsid w:val="002B185E"/>
    <w:rsid w:val="002B3216"/>
    <w:rsid w:val="002B3AEE"/>
    <w:rsid w:val="002B4B7D"/>
    <w:rsid w:val="002B59A1"/>
    <w:rsid w:val="002B5B94"/>
    <w:rsid w:val="002C103A"/>
    <w:rsid w:val="002C19A7"/>
    <w:rsid w:val="002C2350"/>
    <w:rsid w:val="002C4F55"/>
    <w:rsid w:val="002D0A5C"/>
    <w:rsid w:val="002D10DA"/>
    <w:rsid w:val="002D317C"/>
    <w:rsid w:val="002D50E9"/>
    <w:rsid w:val="002D535B"/>
    <w:rsid w:val="002E3AA1"/>
    <w:rsid w:val="002E3EB6"/>
    <w:rsid w:val="002E45FE"/>
    <w:rsid w:val="002E4D98"/>
    <w:rsid w:val="002E4FCA"/>
    <w:rsid w:val="002E651B"/>
    <w:rsid w:val="002E7ED3"/>
    <w:rsid w:val="002F7776"/>
    <w:rsid w:val="003013D8"/>
    <w:rsid w:val="003016C9"/>
    <w:rsid w:val="0030704F"/>
    <w:rsid w:val="00310633"/>
    <w:rsid w:val="003120D7"/>
    <w:rsid w:val="003139C1"/>
    <w:rsid w:val="00314DD1"/>
    <w:rsid w:val="00320F39"/>
    <w:rsid w:val="00322061"/>
    <w:rsid w:val="0033132F"/>
    <w:rsid w:val="0033237F"/>
    <w:rsid w:val="00332F1F"/>
    <w:rsid w:val="0034181E"/>
    <w:rsid w:val="00347200"/>
    <w:rsid w:val="00350FE0"/>
    <w:rsid w:val="00352077"/>
    <w:rsid w:val="0035467B"/>
    <w:rsid w:val="0036341F"/>
    <w:rsid w:val="00367D28"/>
    <w:rsid w:val="00371415"/>
    <w:rsid w:val="003733BD"/>
    <w:rsid w:val="00374E8D"/>
    <w:rsid w:val="00376741"/>
    <w:rsid w:val="003822BD"/>
    <w:rsid w:val="00382A47"/>
    <w:rsid w:val="00384194"/>
    <w:rsid w:val="00384C1F"/>
    <w:rsid w:val="00391461"/>
    <w:rsid w:val="00393049"/>
    <w:rsid w:val="00396FC5"/>
    <w:rsid w:val="003A1C13"/>
    <w:rsid w:val="003A1DE8"/>
    <w:rsid w:val="003B3562"/>
    <w:rsid w:val="003B3C1C"/>
    <w:rsid w:val="003C26D9"/>
    <w:rsid w:val="003C5639"/>
    <w:rsid w:val="003C78B2"/>
    <w:rsid w:val="003D01CF"/>
    <w:rsid w:val="003D44FC"/>
    <w:rsid w:val="003D61F4"/>
    <w:rsid w:val="003D68ED"/>
    <w:rsid w:val="003D6CD3"/>
    <w:rsid w:val="003E1E23"/>
    <w:rsid w:val="003E38CA"/>
    <w:rsid w:val="003F3D1F"/>
    <w:rsid w:val="003F4728"/>
    <w:rsid w:val="003F5156"/>
    <w:rsid w:val="00400548"/>
    <w:rsid w:val="0040201D"/>
    <w:rsid w:val="004039E1"/>
    <w:rsid w:val="00404057"/>
    <w:rsid w:val="004063A6"/>
    <w:rsid w:val="00407143"/>
    <w:rsid w:val="00407D17"/>
    <w:rsid w:val="00410092"/>
    <w:rsid w:val="00410A54"/>
    <w:rsid w:val="004140DC"/>
    <w:rsid w:val="00420A38"/>
    <w:rsid w:val="00427406"/>
    <w:rsid w:val="00431DAA"/>
    <w:rsid w:val="00432AD4"/>
    <w:rsid w:val="004344FB"/>
    <w:rsid w:val="00443F18"/>
    <w:rsid w:val="00444F8C"/>
    <w:rsid w:val="0045457D"/>
    <w:rsid w:val="00460FE1"/>
    <w:rsid w:val="00461A43"/>
    <w:rsid w:val="00462023"/>
    <w:rsid w:val="00462EDE"/>
    <w:rsid w:val="00464695"/>
    <w:rsid w:val="00466B6C"/>
    <w:rsid w:val="00467094"/>
    <w:rsid w:val="004723BA"/>
    <w:rsid w:val="00472ADD"/>
    <w:rsid w:val="00477850"/>
    <w:rsid w:val="0048082C"/>
    <w:rsid w:val="0048403E"/>
    <w:rsid w:val="0049048D"/>
    <w:rsid w:val="00492FAA"/>
    <w:rsid w:val="00494C0C"/>
    <w:rsid w:val="004A0CE2"/>
    <w:rsid w:val="004A1047"/>
    <w:rsid w:val="004A266E"/>
    <w:rsid w:val="004B392A"/>
    <w:rsid w:val="004B6C3B"/>
    <w:rsid w:val="004C3A30"/>
    <w:rsid w:val="004C44DC"/>
    <w:rsid w:val="004C5D36"/>
    <w:rsid w:val="004C756E"/>
    <w:rsid w:val="004D2156"/>
    <w:rsid w:val="004D4542"/>
    <w:rsid w:val="004E4B23"/>
    <w:rsid w:val="004F117F"/>
    <w:rsid w:val="004F28A4"/>
    <w:rsid w:val="004F76E0"/>
    <w:rsid w:val="0051362E"/>
    <w:rsid w:val="00514E88"/>
    <w:rsid w:val="00532C80"/>
    <w:rsid w:val="00534B55"/>
    <w:rsid w:val="0053715B"/>
    <w:rsid w:val="005406D5"/>
    <w:rsid w:val="005524E1"/>
    <w:rsid w:val="005600DD"/>
    <w:rsid w:val="00567C4F"/>
    <w:rsid w:val="0057144A"/>
    <w:rsid w:val="005733F3"/>
    <w:rsid w:val="00584A7D"/>
    <w:rsid w:val="00584F6C"/>
    <w:rsid w:val="005876FB"/>
    <w:rsid w:val="00592932"/>
    <w:rsid w:val="005950CF"/>
    <w:rsid w:val="005973C0"/>
    <w:rsid w:val="005A0F5D"/>
    <w:rsid w:val="005C00FA"/>
    <w:rsid w:val="005C2910"/>
    <w:rsid w:val="005C44B9"/>
    <w:rsid w:val="005C695C"/>
    <w:rsid w:val="005D6004"/>
    <w:rsid w:val="005D791B"/>
    <w:rsid w:val="005E12FB"/>
    <w:rsid w:val="005E3DFB"/>
    <w:rsid w:val="005F4507"/>
    <w:rsid w:val="005F522E"/>
    <w:rsid w:val="005F6ABC"/>
    <w:rsid w:val="00601389"/>
    <w:rsid w:val="0060623F"/>
    <w:rsid w:val="00610DAB"/>
    <w:rsid w:val="0061259E"/>
    <w:rsid w:val="00612E3D"/>
    <w:rsid w:val="00613BF2"/>
    <w:rsid w:val="0061570C"/>
    <w:rsid w:val="00616F2C"/>
    <w:rsid w:val="00622E68"/>
    <w:rsid w:val="006266AA"/>
    <w:rsid w:val="0062710B"/>
    <w:rsid w:val="00630349"/>
    <w:rsid w:val="0063366A"/>
    <w:rsid w:val="00633B37"/>
    <w:rsid w:val="00634612"/>
    <w:rsid w:val="00642DD8"/>
    <w:rsid w:val="00651510"/>
    <w:rsid w:val="00653EBF"/>
    <w:rsid w:val="00657B4E"/>
    <w:rsid w:val="00663F80"/>
    <w:rsid w:val="00664E78"/>
    <w:rsid w:val="006829B6"/>
    <w:rsid w:val="00694150"/>
    <w:rsid w:val="006951A6"/>
    <w:rsid w:val="006A19E9"/>
    <w:rsid w:val="006A2777"/>
    <w:rsid w:val="006A32F5"/>
    <w:rsid w:val="006A6128"/>
    <w:rsid w:val="006A758C"/>
    <w:rsid w:val="006A7E3E"/>
    <w:rsid w:val="006B1B15"/>
    <w:rsid w:val="006B3A8E"/>
    <w:rsid w:val="006B6462"/>
    <w:rsid w:val="006C1BBD"/>
    <w:rsid w:val="006C1F91"/>
    <w:rsid w:val="006C5D56"/>
    <w:rsid w:val="006C6389"/>
    <w:rsid w:val="006D2079"/>
    <w:rsid w:val="006E3430"/>
    <w:rsid w:val="006E3E6A"/>
    <w:rsid w:val="006E42F2"/>
    <w:rsid w:val="006E6298"/>
    <w:rsid w:val="006E7725"/>
    <w:rsid w:val="006F32C0"/>
    <w:rsid w:val="006F74F9"/>
    <w:rsid w:val="0070762F"/>
    <w:rsid w:val="0072043E"/>
    <w:rsid w:val="00721297"/>
    <w:rsid w:val="00721F91"/>
    <w:rsid w:val="00722501"/>
    <w:rsid w:val="00723251"/>
    <w:rsid w:val="00726D5B"/>
    <w:rsid w:val="00736E2E"/>
    <w:rsid w:val="00737074"/>
    <w:rsid w:val="007421E8"/>
    <w:rsid w:val="007449BC"/>
    <w:rsid w:val="0074678E"/>
    <w:rsid w:val="00746EA2"/>
    <w:rsid w:val="0074789C"/>
    <w:rsid w:val="007512CE"/>
    <w:rsid w:val="00752585"/>
    <w:rsid w:val="007615DF"/>
    <w:rsid w:val="0076354D"/>
    <w:rsid w:val="0076383D"/>
    <w:rsid w:val="007642CB"/>
    <w:rsid w:val="00765CC1"/>
    <w:rsid w:val="00776AEE"/>
    <w:rsid w:val="00782D6D"/>
    <w:rsid w:val="007848C0"/>
    <w:rsid w:val="00784BB8"/>
    <w:rsid w:val="00787C81"/>
    <w:rsid w:val="00791C72"/>
    <w:rsid w:val="00792E6F"/>
    <w:rsid w:val="00794BBD"/>
    <w:rsid w:val="007A1603"/>
    <w:rsid w:val="007A73FA"/>
    <w:rsid w:val="007B1624"/>
    <w:rsid w:val="007B197B"/>
    <w:rsid w:val="007B3179"/>
    <w:rsid w:val="007B611D"/>
    <w:rsid w:val="007B7E8A"/>
    <w:rsid w:val="007C1C85"/>
    <w:rsid w:val="007C24CD"/>
    <w:rsid w:val="007C77F2"/>
    <w:rsid w:val="007D29D9"/>
    <w:rsid w:val="007D567C"/>
    <w:rsid w:val="007D5EC3"/>
    <w:rsid w:val="007E2D56"/>
    <w:rsid w:val="007E7D75"/>
    <w:rsid w:val="007F1E3E"/>
    <w:rsid w:val="007F20AF"/>
    <w:rsid w:val="007F48AE"/>
    <w:rsid w:val="007F598D"/>
    <w:rsid w:val="007F5AAD"/>
    <w:rsid w:val="007F6CBE"/>
    <w:rsid w:val="008000E5"/>
    <w:rsid w:val="008000F3"/>
    <w:rsid w:val="00801356"/>
    <w:rsid w:val="00802B66"/>
    <w:rsid w:val="008038B4"/>
    <w:rsid w:val="00803B39"/>
    <w:rsid w:val="00804156"/>
    <w:rsid w:val="00805AA8"/>
    <w:rsid w:val="00810D31"/>
    <w:rsid w:val="00823647"/>
    <w:rsid w:val="00823A6D"/>
    <w:rsid w:val="008259CA"/>
    <w:rsid w:val="00827EE6"/>
    <w:rsid w:val="00827F08"/>
    <w:rsid w:val="008316BD"/>
    <w:rsid w:val="00831D88"/>
    <w:rsid w:val="008400B4"/>
    <w:rsid w:val="00843894"/>
    <w:rsid w:val="00843919"/>
    <w:rsid w:val="00851420"/>
    <w:rsid w:val="00851B2C"/>
    <w:rsid w:val="0085523F"/>
    <w:rsid w:val="008574FD"/>
    <w:rsid w:val="0086200F"/>
    <w:rsid w:val="0086736B"/>
    <w:rsid w:val="008673F8"/>
    <w:rsid w:val="0087289E"/>
    <w:rsid w:val="00873591"/>
    <w:rsid w:val="008755ED"/>
    <w:rsid w:val="0088299B"/>
    <w:rsid w:val="00883137"/>
    <w:rsid w:val="0089394D"/>
    <w:rsid w:val="00893C42"/>
    <w:rsid w:val="00893EBA"/>
    <w:rsid w:val="00896284"/>
    <w:rsid w:val="0089668C"/>
    <w:rsid w:val="008A03AA"/>
    <w:rsid w:val="008A0D5F"/>
    <w:rsid w:val="008A42F8"/>
    <w:rsid w:val="008B0C5F"/>
    <w:rsid w:val="008B2306"/>
    <w:rsid w:val="008B5D9B"/>
    <w:rsid w:val="008B6D05"/>
    <w:rsid w:val="008B7851"/>
    <w:rsid w:val="008C150C"/>
    <w:rsid w:val="008C2A2F"/>
    <w:rsid w:val="008C321C"/>
    <w:rsid w:val="008C55F5"/>
    <w:rsid w:val="008C6AA7"/>
    <w:rsid w:val="008D3970"/>
    <w:rsid w:val="008D4733"/>
    <w:rsid w:val="008D530C"/>
    <w:rsid w:val="008D758B"/>
    <w:rsid w:val="008E2F68"/>
    <w:rsid w:val="008E4C0A"/>
    <w:rsid w:val="008E61F7"/>
    <w:rsid w:val="008E784D"/>
    <w:rsid w:val="008F1BE7"/>
    <w:rsid w:val="008F4922"/>
    <w:rsid w:val="00905392"/>
    <w:rsid w:val="00905AD3"/>
    <w:rsid w:val="0091085D"/>
    <w:rsid w:val="009127F2"/>
    <w:rsid w:val="009207EA"/>
    <w:rsid w:val="0092252B"/>
    <w:rsid w:val="00930317"/>
    <w:rsid w:val="00932BFA"/>
    <w:rsid w:val="00935675"/>
    <w:rsid w:val="009402E6"/>
    <w:rsid w:val="00944527"/>
    <w:rsid w:val="00945185"/>
    <w:rsid w:val="009520EE"/>
    <w:rsid w:val="009562DC"/>
    <w:rsid w:val="00956DFE"/>
    <w:rsid w:val="00960F97"/>
    <w:rsid w:val="00963AD8"/>
    <w:rsid w:val="00963C9D"/>
    <w:rsid w:val="00965DA8"/>
    <w:rsid w:val="0097071C"/>
    <w:rsid w:val="0097316C"/>
    <w:rsid w:val="00974BFA"/>
    <w:rsid w:val="009757B5"/>
    <w:rsid w:val="00981869"/>
    <w:rsid w:val="00983B7E"/>
    <w:rsid w:val="00992BD4"/>
    <w:rsid w:val="009A1DEF"/>
    <w:rsid w:val="009A2B90"/>
    <w:rsid w:val="009A468F"/>
    <w:rsid w:val="009A5B60"/>
    <w:rsid w:val="009B0312"/>
    <w:rsid w:val="009B1FB9"/>
    <w:rsid w:val="009B6D95"/>
    <w:rsid w:val="009C1F79"/>
    <w:rsid w:val="009C6C04"/>
    <w:rsid w:val="009C774D"/>
    <w:rsid w:val="009D1352"/>
    <w:rsid w:val="009D47E4"/>
    <w:rsid w:val="009D65B8"/>
    <w:rsid w:val="009E1087"/>
    <w:rsid w:val="009E35B1"/>
    <w:rsid w:val="009E40DA"/>
    <w:rsid w:val="009E5070"/>
    <w:rsid w:val="009E5076"/>
    <w:rsid w:val="009E6594"/>
    <w:rsid w:val="009F06EF"/>
    <w:rsid w:val="009F1D5A"/>
    <w:rsid w:val="009F32FD"/>
    <w:rsid w:val="00A00124"/>
    <w:rsid w:val="00A006F7"/>
    <w:rsid w:val="00A016FD"/>
    <w:rsid w:val="00A034D5"/>
    <w:rsid w:val="00A20B6F"/>
    <w:rsid w:val="00A22815"/>
    <w:rsid w:val="00A231ED"/>
    <w:rsid w:val="00A23D77"/>
    <w:rsid w:val="00A3059E"/>
    <w:rsid w:val="00A33B2E"/>
    <w:rsid w:val="00A3404B"/>
    <w:rsid w:val="00A3627E"/>
    <w:rsid w:val="00A40ED3"/>
    <w:rsid w:val="00A415F7"/>
    <w:rsid w:val="00A42A10"/>
    <w:rsid w:val="00A47C96"/>
    <w:rsid w:val="00A5056F"/>
    <w:rsid w:val="00A61402"/>
    <w:rsid w:val="00A67135"/>
    <w:rsid w:val="00A81056"/>
    <w:rsid w:val="00A94026"/>
    <w:rsid w:val="00A94DB3"/>
    <w:rsid w:val="00A95A04"/>
    <w:rsid w:val="00A97B99"/>
    <w:rsid w:val="00AA357E"/>
    <w:rsid w:val="00AA7627"/>
    <w:rsid w:val="00AB1652"/>
    <w:rsid w:val="00AB6633"/>
    <w:rsid w:val="00AC6084"/>
    <w:rsid w:val="00AD1ABE"/>
    <w:rsid w:val="00AD26C4"/>
    <w:rsid w:val="00AD3528"/>
    <w:rsid w:val="00AE5A41"/>
    <w:rsid w:val="00AF0F5A"/>
    <w:rsid w:val="00AF46B8"/>
    <w:rsid w:val="00AF5523"/>
    <w:rsid w:val="00AF5A3F"/>
    <w:rsid w:val="00AF5F94"/>
    <w:rsid w:val="00AF772B"/>
    <w:rsid w:val="00B006CB"/>
    <w:rsid w:val="00B027E4"/>
    <w:rsid w:val="00B065A1"/>
    <w:rsid w:val="00B12529"/>
    <w:rsid w:val="00B13D3D"/>
    <w:rsid w:val="00B16C65"/>
    <w:rsid w:val="00B1701B"/>
    <w:rsid w:val="00B17C76"/>
    <w:rsid w:val="00B21797"/>
    <w:rsid w:val="00B23E75"/>
    <w:rsid w:val="00B33EB0"/>
    <w:rsid w:val="00B34683"/>
    <w:rsid w:val="00B4100E"/>
    <w:rsid w:val="00B42142"/>
    <w:rsid w:val="00B4572A"/>
    <w:rsid w:val="00B468CD"/>
    <w:rsid w:val="00B51EE4"/>
    <w:rsid w:val="00B5413B"/>
    <w:rsid w:val="00B55C72"/>
    <w:rsid w:val="00B55E26"/>
    <w:rsid w:val="00B57073"/>
    <w:rsid w:val="00B600AD"/>
    <w:rsid w:val="00B634A8"/>
    <w:rsid w:val="00B63D28"/>
    <w:rsid w:val="00B66B9B"/>
    <w:rsid w:val="00B717E1"/>
    <w:rsid w:val="00B71871"/>
    <w:rsid w:val="00B75543"/>
    <w:rsid w:val="00B76108"/>
    <w:rsid w:val="00B77E14"/>
    <w:rsid w:val="00B77FFC"/>
    <w:rsid w:val="00B838E2"/>
    <w:rsid w:val="00B91287"/>
    <w:rsid w:val="00B96060"/>
    <w:rsid w:val="00BA1F81"/>
    <w:rsid w:val="00BA1FD2"/>
    <w:rsid w:val="00BA5828"/>
    <w:rsid w:val="00BA77A7"/>
    <w:rsid w:val="00BB22E5"/>
    <w:rsid w:val="00BB6953"/>
    <w:rsid w:val="00BC1745"/>
    <w:rsid w:val="00BC1778"/>
    <w:rsid w:val="00BC2F8B"/>
    <w:rsid w:val="00BD6B6D"/>
    <w:rsid w:val="00BE19E3"/>
    <w:rsid w:val="00BE3678"/>
    <w:rsid w:val="00BE4D90"/>
    <w:rsid w:val="00BF10D1"/>
    <w:rsid w:val="00BF5A18"/>
    <w:rsid w:val="00C02BE5"/>
    <w:rsid w:val="00C03FDD"/>
    <w:rsid w:val="00C1096F"/>
    <w:rsid w:val="00C12EDE"/>
    <w:rsid w:val="00C25B8B"/>
    <w:rsid w:val="00C25E48"/>
    <w:rsid w:val="00C31180"/>
    <w:rsid w:val="00C3413E"/>
    <w:rsid w:val="00C41037"/>
    <w:rsid w:val="00C43E69"/>
    <w:rsid w:val="00C51417"/>
    <w:rsid w:val="00C527F8"/>
    <w:rsid w:val="00C54058"/>
    <w:rsid w:val="00C54543"/>
    <w:rsid w:val="00C61FB8"/>
    <w:rsid w:val="00C62F6D"/>
    <w:rsid w:val="00C63B5C"/>
    <w:rsid w:val="00C63D49"/>
    <w:rsid w:val="00C65C86"/>
    <w:rsid w:val="00C86C89"/>
    <w:rsid w:val="00C87DCD"/>
    <w:rsid w:val="00C9244E"/>
    <w:rsid w:val="00C93BAE"/>
    <w:rsid w:val="00C94161"/>
    <w:rsid w:val="00C96E96"/>
    <w:rsid w:val="00C96F57"/>
    <w:rsid w:val="00CA01DC"/>
    <w:rsid w:val="00CA05F5"/>
    <w:rsid w:val="00CA1447"/>
    <w:rsid w:val="00CA2165"/>
    <w:rsid w:val="00CA4191"/>
    <w:rsid w:val="00CA4FA1"/>
    <w:rsid w:val="00CA7064"/>
    <w:rsid w:val="00CB1998"/>
    <w:rsid w:val="00CD028C"/>
    <w:rsid w:val="00CD490D"/>
    <w:rsid w:val="00CD5171"/>
    <w:rsid w:val="00CD7510"/>
    <w:rsid w:val="00CE1D97"/>
    <w:rsid w:val="00CE6EB5"/>
    <w:rsid w:val="00CE7161"/>
    <w:rsid w:val="00D05341"/>
    <w:rsid w:val="00D067D6"/>
    <w:rsid w:val="00D1472E"/>
    <w:rsid w:val="00D21269"/>
    <w:rsid w:val="00D2718D"/>
    <w:rsid w:val="00D273BB"/>
    <w:rsid w:val="00D30D73"/>
    <w:rsid w:val="00D311C7"/>
    <w:rsid w:val="00D31CC6"/>
    <w:rsid w:val="00D3330A"/>
    <w:rsid w:val="00D41082"/>
    <w:rsid w:val="00D43390"/>
    <w:rsid w:val="00D47DE4"/>
    <w:rsid w:val="00D47DFB"/>
    <w:rsid w:val="00D5150A"/>
    <w:rsid w:val="00D52FFF"/>
    <w:rsid w:val="00D547D1"/>
    <w:rsid w:val="00D6489D"/>
    <w:rsid w:val="00D677A1"/>
    <w:rsid w:val="00D7320D"/>
    <w:rsid w:val="00D73A30"/>
    <w:rsid w:val="00D7780E"/>
    <w:rsid w:val="00D80060"/>
    <w:rsid w:val="00D807B8"/>
    <w:rsid w:val="00D8161D"/>
    <w:rsid w:val="00D87FBE"/>
    <w:rsid w:val="00D912F4"/>
    <w:rsid w:val="00D91D0A"/>
    <w:rsid w:val="00DA1A55"/>
    <w:rsid w:val="00DA2240"/>
    <w:rsid w:val="00DA458A"/>
    <w:rsid w:val="00DB130F"/>
    <w:rsid w:val="00DB157A"/>
    <w:rsid w:val="00DB536F"/>
    <w:rsid w:val="00DB7683"/>
    <w:rsid w:val="00DC2D23"/>
    <w:rsid w:val="00DC71DF"/>
    <w:rsid w:val="00DC736A"/>
    <w:rsid w:val="00DC7801"/>
    <w:rsid w:val="00DD5EC7"/>
    <w:rsid w:val="00DE06A6"/>
    <w:rsid w:val="00DE3BEC"/>
    <w:rsid w:val="00DE59E0"/>
    <w:rsid w:val="00DE6194"/>
    <w:rsid w:val="00DF4FF9"/>
    <w:rsid w:val="00E02ED2"/>
    <w:rsid w:val="00E04518"/>
    <w:rsid w:val="00E1386E"/>
    <w:rsid w:val="00E15A39"/>
    <w:rsid w:val="00E20C4E"/>
    <w:rsid w:val="00E20EC0"/>
    <w:rsid w:val="00E21EDE"/>
    <w:rsid w:val="00E22958"/>
    <w:rsid w:val="00E24099"/>
    <w:rsid w:val="00E33292"/>
    <w:rsid w:val="00E4144A"/>
    <w:rsid w:val="00E426A8"/>
    <w:rsid w:val="00E43048"/>
    <w:rsid w:val="00E4325E"/>
    <w:rsid w:val="00E4700A"/>
    <w:rsid w:val="00E502ED"/>
    <w:rsid w:val="00E5156D"/>
    <w:rsid w:val="00E616D1"/>
    <w:rsid w:val="00E63741"/>
    <w:rsid w:val="00E66F9F"/>
    <w:rsid w:val="00E70099"/>
    <w:rsid w:val="00E70A14"/>
    <w:rsid w:val="00E73DCD"/>
    <w:rsid w:val="00E747B2"/>
    <w:rsid w:val="00E758B1"/>
    <w:rsid w:val="00E776DC"/>
    <w:rsid w:val="00E82D5C"/>
    <w:rsid w:val="00E840AB"/>
    <w:rsid w:val="00E847E2"/>
    <w:rsid w:val="00E84DE2"/>
    <w:rsid w:val="00E95ACB"/>
    <w:rsid w:val="00E97183"/>
    <w:rsid w:val="00EA5042"/>
    <w:rsid w:val="00EB1B58"/>
    <w:rsid w:val="00EB2BDA"/>
    <w:rsid w:val="00EB46C4"/>
    <w:rsid w:val="00EB5BB9"/>
    <w:rsid w:val="00EB69C8"/>
    <w:rsid w:val="00EC372D"/>
    <w:rsid w:val="00EC536D"/>
    <w:rsid w:val="00EC5F10"/>
    <w:rsid w:val="00ED1A6B"/>
    <w:rsid w:val="00ED1A75"/>
    <w:rsid w:val="00ED3182"/>
    <w:rsid w:val="00ED5271"/>
    <w:rsid w:val="00EE453E"/>
    <w:rsid w:val="00EE5A1B"/>
    <w:rsid w:val="00EE63E3"/>
    <w:rsid w:val="00EF10BF"/>
    <w:rsid w:val="00EF1A62"/>
    <w:rsid w:val="00EF2881"/>
    <w:rsid w:val="00EF3C6D"/>
    <w:rsid w:val="00EF5953"/>
    <w:rsid w:val="00EF6EBD"/>
    <w:rsid w:val="00EF7A39"/>
    <w:rsid w:val="00F01FCD"/>
    <w:rsid w:val="00F037C3"/>
    <w:rsid w:val="00F0431E"/>
    <w:rsid w:val="00F05E97"/>
    <w:rsid w:val="00F06579"/>
    <w:rsid w:val="00F076ED"/>
    <w:rsid w:val="00F11A2A"/>
    <w:rsid w:val="00F1353C"/>
    <w:rsid w:val="00F20436"/>
    <w:rsid w:val="00F256A7"/>
    <w:rsid w:val="00F30B93"/>
    <w:rsid w:val="00F35D78"/>
    <w:rsid w:val="00F370EC"/>
    <w:rsid w:val="00F3794B"/>
    <w:rsid w:val="00F37C34"/>
    <w:rsid w:val="00F40150"/>
    <w:rsid w:val="00F407F0"/>
    <w:rsid w:val="00F40806"/>
    <w:rsid w:val="00F42D6E"/>
    <w:rsid w:val="00F51B04"/>
    <w:rsid w:val="00F525B6"/>
    <w:rsid w:val="00F544B4"/>
    <w:rsid w:val="00F54787"/>
    <w:rsid w:val="00F605DB"/>
    <w:rsid w:val="00F60A98"/>
    <w:rsid w:val="00F62C89"/>
    <w:rsid w:val="00F62E98"/>
    <w:rsid w:val="00F62F92"/>
    <w:rsid w:val="00F67484"/>
    <w:rsid w:val="00F7195A"/>
    <w:rsid w:val="00F752E6"/>
    <w:rsid w:val="00F82846"/>
    <w:rsid w:val="00F831C8"/>
    <w:rsid w:val="00F83E2D"/>
    <w:rsid w:val="00F9776A"/>
    <w:rsid w:val="00FA0C72"/>
    <w:rsid w:val="00FA2353"/>
    <w:rsid w:val="00FA2830"/>
    <w:rsid w:val="00FA4A87"/>
    <w:rsid w:val="00FB0551"/>
    <w:rsid w:val="00FB26D5"/>
    <w:rsid w:val="00FB4B33"/>
    <w:rsid w:val="00FC55D1"/>
    <w:rsid w:val="00FC6D1F"/>
    <w:rsid w:val="00FD4789"/>
    <w:rsid w:val="00FE4AAA"/>
    <w:rsid w:val="00FE5FBD"/>
    <w:rsid w:val="00FF6126"/>
    <w:rsid w:val="00FF65EF"/>
    <w:rsid w:val="00FF6B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15:docId w15:val="{13F47A25-100A-41F6-8416-41B9B2B9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ING1"/>
    <w:next w:val="Heading1"/>
    <w:rsid w:val="00A33B2E"/>
    <w:pPr>
      <w:spacing w:after="200" w:line="276" w:lineRule="auto"/>
    </w:pPr>
    <w:rPr>
      <w:rFonts w:ascii="Times New Roman" w:eastAsiaTheme="minorHAnsi" w:hAnsi="Times New Roman" w:cs="Times New Roman"/>
      <w:sz w:val="26"/>
      <w:szCs w:val="26"/>
    </w:rPr>
  </w:style>
  <w:style w:type="paragraph" w:styleId="Heading1">
    <w:name w:val="heading 1"/>
    <w:aliases w:val="Heading 1 new"/>
    <w:basedOn w:val="Normal"/>
    <w:next w:val="BodyText"/>
    <w:link w:val="Heading1Char"/>
    <w:uiPriority w:val="9"/>
    <w:qFormat/>
    <w:rsid w:val="00A33B2E"/>
    <w:pPr>
      <w:keepNext/>
      <w:numPr>
        <w:numId w:val="1"/>
      </w:numPr>
      <w:spacing w:after="0" w:line="360" w:lineRule="auto"/>
      <w:jc w:val="right"/>
      <w:outlineLvl w:val="0"/>
    </w:pPr>
    <w:rPr>
      <w:rFonts w:eastAsia="MS Mincho"/>
      <w:b/>
      <w:sz w:val="44"/>
      <w:szCs w:val="24"/>
    </w:rPr>
  </w:style>
  <w:style w:type="paragraph" w:styleId="Heading2">
    <w:name w:val="heading 2"/>
    <w:basedOn w:val="Normal"/>
    <w:next w:val="BodyText"/>
    <w:link w:val="Heading2Char"/>
    <w:uiPriority w:val="9"/>
    <w:qFormat/>
    <w:rsid w:val="00A33B2E"/>
    <w:pPr>
      <w:keepNext/>
      <w:numPr>
        <w:ilvl w:val="1"/>
        <w:numId w:val="1"/>
      </w:numPr>
      <w:tabs>
        <w:tab w:val="left" w:pos="720"/>
      </w:tabs>
      <w:spacing w:before="400" w:line="240" w:lineRule="auto"/>
      <w:jc w:val="both"/>
      <w:outlineLvl w:val="1"/>
    </w:pPr>
    <w:rPr>
      <w:rFonts w:eastAsia="MS Mincho"/>
      <w:b/>
      <w:kern w:val="28"/>
      <w:sz w:val="28"/>
      <w:szCs w:val="22"/>
    </w:rPr>
  </w:style>
  <w:style w:type="paragraph" w:styleId="Heading3">
    <w:name w:val="heading 3"/>
    <w:basedOn w:val="Normal"/>
    <w:next w:val="BodyText"/>
    <w:link w:val="Heading3Char"/>
    <w:uiPriority w:val="9"/>
    <w:qFormat/>
    <w:rsid w:val="00A33B2E"/>
    <w:pPr>
      <w:keepNext/>
      <w:numPr>
        <w:ilvl w:val="2"/>
        <w:numId w:val="1"/>
      </w:numPr>
      <w:spacing w:before="400" w:line="240" w:lineRule="auto"/>
      <w:jc w:val="both"/>
      <w:outlineLvl w:val="2"/>
    </w:pPr>
    <w:rPr>
      <w:rFonts w:eastAsia="MS Mincho"/>
      <w:b/>
      <w:kern w:val="28"/>
    </w:rPr>
  </w:style>
  <w:style w:type="paragraph" w:styleId="Heading4">
    <w:name w:val="heading 4"/>
    <w:basedOn w:val="Normal"/>
    <w:next w:val="BodyText"/>
    <w:link w:val="Heading4Char"/>
    <w:uiPriority w:val="9"/>
    <w:qFormat/>
    <w:rsid w:val="00A33B2E"/>
    <w:pPr>
      <w:keepNext/>
      <w:numPr>
        <w:ilvl w:val="3"/>
        <w:numId w:val="1"/>
      </w:numPr>
      <w:spacing w:before="200" w:line="240" w:lineRule="auto"/>
      <w:jc w:val="both"/>
      <w:outlineLvl w:val="3"/>
    </w:pPr>
    <w:rPr>
      <w:rFonts w:eastAsia="MS Mincho"/>
      <w:b/>
      <w:iCs/>
      <w:kern w:val="28"/>
      <w:sz w:val="24"/>
    </w:rPr>
  </w:style>
  <w:style w:type="paragraph" w:styleId="Heading5">
    <w:name w:val="heading 5"/>
    <w:basedOn w:val="Normal"/>
    <w:next w:val="BodyText"/>
    <w:link w:val="Heading5Char"/>
    <w:uiPriority w:val="9"/>
    <w:qFormat/>
    <w:rsid w:val="00A33B2E"/>
    <w:pPr>
      <w:keepNext/>
      <w:numPr>
        <w:ilvl w:val="4"/>
        <w:numId w:val="1"/>
      </w:numPr>
      <w:spacing w:before="240" w:after="60" w:line="360" w:lineRule="auto"/>
      <w:jc w:val="both"/>
      <w:outlineLvl w:val="4"/>
    </w:pPr>
    <w:rPr>
      <w:rFonts w:eastAsia="MS Mincho"/>
      <w:b/>
      <w:i/>
      <w:iCs/>
      <w:kern w:val="28"/>
    </w:rPr>
  </w:style>
  <w:style w:type="paragraph" w:styleId="Heading6">
    <w:name w:val="heading 6"/>
    <w:basedOn w:val="Normal"/>
    <w:next w:val="BodyText"/>
    <w:link w:val="Heading6Char"/>
    <w:uiPriority w:val="9"/>
    <w:qFormat/>
    <w:rsid w:val="00A33B2E"/>
    <w:pPr>
      <w:keepNext/>
      <w:numPr>
        <w:ilvl w:val="5"/>
        <w:numId w:val="1"/>
      </w:numPr>
      <w:spacing w:before="120" w:after="80" w:line="240" w:lineRule="auto"/>
      <w:jc w:val="both"/>
      <w:outlineLvl w:val="5"/>
    </w:pPr>
    <w:rPr>
      <w:rFonts w:eastAsia="MS Mincho"/>
      <w:b/>
      <w:i/>
      <w:iCs/>
      <w:kern w:val="28"/>
    </w:rPr>
  </w:style>
  <w:style w:type="paragraph" w:styleId="Heading7">
    <w:name w:val="heading 7"/>
    <w:basedOn w:val="Normal"/>
    <w:next w:val="BodyText"/>
    <w:link w:val="Heading7Char"/>
    <w:uiPriority w:val="9"/>
    <w:qFormat/>
    <w:rsid w:val="00A33B2E"/>
    <w:pPr>
      <w:keepNext/>
      <w:numPr>
        <w:ilvl w:val="6"/>
        <w:numId w:val="1"/>
      </w:numPr>
      <w:spacing w:before="80" w:after="60" w:line="240" w:lineRule="auto"/>
      <w:jc w:val="both"/>
      <w:outlineLvl w:val="6"/>
    </w:pPr>
    <w:rPr>
      <w:rFonts w:eastAsia="MS Mincho"/>
      <w:bCs/>
      <w:caps/>
      <w:kern w:val="28"/>
    </w:rPr>
  </w:style>
  <w:style w:type="paragraph" w:styleId="Heading8">
    <w:name w:val="heading 8"/>
    <w:basedOn w:val="Normal"/>
    <w:next w:val="BodyText"/>
    <w:link w:val="Heading8Char"/>
    <w:uiPriority w:val="9"/>
    <w:qFormat/>
    <w:rsid w:val="00A33B2E"/>
    <w:pPr>
      <w:keepNext/>
      <w:numPr>
        <w:ilvl w:val="7"/>
        <w:numId w:val="1"/>
      </w:numPr>
      <w:spacing w:after="0" w:line="360" w:lineRule="auto"/>
      <w:jc w:val="center"/>
      <w:outlineLvl w:val="7"/>
    </w:pPr>
    <w:rPr>
      <w:rFonts w:eastAsia="MS Mincho"/>
      <w:bCs/>
      <w:kern w:val="28"/>
    </w:rPr>
  </w:style>
  <w:style w:type="paragraph" w:styleId="Heading9">
    <w:name w:val="heading 9"/>
    <w:basedOn w:val="Normal"/>
    <w:next w:val="BodyText"/>
    <w:link w:val="Heading9Char"/>
    <w:uiPriority w:val="9"/>
    <w:qFormat/>
    <w:rsid w:val="00A33B2E"/>
    <w:pPr>
      <w:keepNext/>
      <w:numPr>
        <w:ilvl w:val="8"/>
        <w:numId w:val="1"/>
      </w:numPr>
      <w:spacing w:after="0" w:line="360" w:lineRule="auto"/>
      <w:outlineLvl w:val="8"/>
    </w:pPr>
    <w:rPr>
      <w:rFonts w:eastAsia="MS Mincho"/>
      <w:bCs/>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A33B2E"/>
    <w:pPr>
      <w:spacing w:after="120"/>
    </w:pPr>
  </w:style>
  <w:style w:type="character" w:customStyle="1" w:styleId="BodyTextChar">
    <w:name w:val="Body Text Char"/>
    <w:basedOn w:val="DefaultParagraphFont"/>
    <w:link w:val="BodyText"/>
    <w:uiPriority w:val="99"/>
    <w:rsid w:val="00A33B2E"/>
    <w:rPr>
      <w:rFonts w:ascii="Times New Roman" w:eastAsiaTheme="minorHAnsi" w:hAnsi="Times New Roman" w:cs="Times New Roman"/>
      <w:sz w:val="26"/>
      <w:szCs w:val="26"/>
    </w:rPr>
  </w:style>
  <w:style w:type="character" w:customStyle="1" w:styleId="Heading1Char">
    <w:name w:val="Heading 1 Char"/>
    <w:aliases w:val="Heading 1 new Char"/>
    <w:basedOn w:val="DefaultParagraphFont"/>
    <w:link w:val="Heading1"/>
    <w:uiPriority w:val="9"/>
    <w:rsid w:val="00A33B2E"/>
    <w:rPr>
      <w:rFonts w:ascii="Times New Roman" w:eastAsia="MS Mincho" w:hAnsi="Times New Roman" w:cs="Times New Roman"/>
      <w:b/>
      <w:sz w:val="44"/>
    </w:rPr>
  </w:style>
  <w:style w:type="character" w:customStyle="1" w:styleId="Heading2Char">
    <w:name w:val="Heading 2 Char"/>
    <w:basedOn w:val="DefaultParagraphFont"/>
    <w:link w:val="Heading2"/>
    <w:uiPriority w:val="9"/>
    <w:rsid w:val="00A33B2E"/>
    <w:rPr>
      <w:rFonts w:ascii="Times New Roman" w:eastAsia="MS Mincho" w:hAnsi="Times New Roman" w:cs="Times New Roman"/>
      <w:b/>
      <w:kern w:val="28"/>
      <w:sz w:val="28"/>
      <w:szCs w:val="22"/>
    </w:rPr>
  </w:style>
  <w:style w:type="character" w:customStyle="1" w:styleId="Heading3Char">
    <w:name w:val="Heading 3 Char"/>
    <w:basedOn w:val="DefaultParagraphFont"/>
    <w:link w:val="Heading3"/>
    <w:uiPriority w:val="9"/>
    <w:rsid w:val="00A33B2E"/>
    <w:rPr>
      <w:rFonts w:ascii="Times New Roman" w:eastAsia="MS Mincho" w:hAnsi="Times New Roman" w:cs="Times New Roman"/>
      <w:b/>
      <w:kern w:val="28"/>
      <w:sz w:val="26"/>
      <w:szCs w:val="26"/>
    </w:rPr>
  </w:style>
  <w:style w:type="character" w:customStyle="1" w:styleId="Heading4Char">
    <w:name w:val="Heading 4 Char"/>
    <w:basedOn w:val="DefaultParagraphFont"/>
    <w:link w:val="Heading4"/>
    <w:uiPriority w:val="9"/>
    <w:rsid w:val="00A33B2E"/>
    <w:rPr>
      <w:rFonts w:ascii="Times New Roman" w:eastAsia="MS Mincho" w:hAnsi="Times New Roman" w:cs="Times New Roman"/>
      <w:b/>
      <w:iCs/>
      <w:kern w:val="28"/>
      <w:szCs w:val="26"/>
    </w:rPr>
  </w:style>
  <w:style w:type="character" w:customStyle="1" w:styleId="Heading5Char">
    <w:name w:val="Heading 5 Char"/>
    <w:basedOn w:val="DefaultParagraphFont"/>
    <w:link w:val="Heading5"/>
    <w:uiPriority w:val="9"/>
    <w:rsid w:val="00A33B2E"/>
    <w:rPr>
      <w:rFonts w:ascii="Times New Roman" w:eastAsia="MS Mincho" w:hAnsi="Times New Roman" w:cs="Times New Roman"/>
      <w:b/>
      <w:i/>
      <w:iCs/>
      <w:kern w:val="28"/>
      <w:sz w:val="26"/>
      <w:szCs w:val="26"/>
    </w:rPr>
  </w:style>
  <w:style w:type="character" w:customStyle="1" w:styleId="Heading6Char">
    <w:name w:val="Heading 6 Char"/>
    <w:basedOn w:val="DefaultParagraphFont"/>
    <w:link w:val="Heading6"/>
    <w:uiPriority w:val="9"/>
    <w:rsid w:val="00A33B2E"/>
    <w:rPr>
      <w:rFonts w:ascii="Times New Roman" w:eastAsia="MS Mincho" w:hAnsi="Times New Roman" w:cs="Times New Roman"/>
      <w:b/>
      <w:i/>
      <w:iCs/>
      <w:kern w:val="28"/>
      <w:sz w:val="26"/>
      <w:szCs w:val="26"/>
    </w:rPr>
  </w:style>
  <w:style w:type="character" w:customStyle="1" w:styleId="Heading7Char">
    <w:name w:val="Heading 7 Char"/>
    <w:basedOn w:val="DefaultParagraphFont"/>
    <w:link w:val="Heading7"/>
    <w:uiPriority w:val="9"/>
    <w:rsid w:val="00A33B2E"/>
    <w:rPr>
      <w:rFonts w:ascii="Times New Roman" w:eastAsia="MS Mincho" w:hAnsi="Times New Roman" w:cs="Times New Roman"/>
      <w:bCs/>
      <w:caps/>
      <w:kern w:val="28"/>
      <w:sz w:val="26"/>
      <w:szCs w:val="26"/>
    </w:rPr>
  </w:style>
  <w:style w:type="character" w:customStyle="1" w:styleId="Heading8Char">
    <w:name w:val="Heading 8 Char"/>
    <w:basedOn w:val="DefaultParagraphFont"/>
    <w:link w:val="Heading8"/>
    <w:uiPriority w:val="9"/>
    <w:rsid w:val="00A33B2E"/>
    <w:rPr>
      <w:rFonts w:ascii="Times New Roman" w:eastAsia="MS Mincho" w:hAnsi="Times New Roman" w:cs="Times New Roman"/>
      <w:bCs/>
      <w:kern w:val="28"/>
      <w:sz w:val="26"/>
      <w:szCs w:val="26"/>
    </w:rPr>
  </w:style>
  <w:style w:type="character" w:customStyle="1" w:styleId="Heading9Char">
    <w:name w:val="Heading 9 Char"/>
    <w:basedOn w:val="DefaultParagraphFont"/>
    <w:link w:val="Heading9"/>
    <w:uiPriority w:val="9"/>
    <w:rsid w:val="00A33B2E"/>
    <w:rPr>
      <w:rFonts w:ascii="Times New Roman" w:eastAsia="MS Mincho" w:hAnsi="Times New Roman" w:cs="Times New Roman"/>
      <w:bCs/>
      <w:kern w:val="28"/>
      <w:sz w:val="26"/>
      <w:szCs w:val="26"/>
    </w:rPr>
  </w:style>
  <w:style w:type="paragraph" w:customStyle="1" w:styleId="Chun">
    <w:name w:val="Chuẩn"/>
    <w:basedOn w:val="ListParagraph"/>
    <w:link w:val="ChunChar"/>
    <w:qFormat/>
    <w:rsid w:val="00A33B2E"/>
    <w:pPr>
      <w:spacing w:after="0" w:line="360" w:lineRule="auto"/>
      <w:ind w:left="0"/>
      <w:jc w:val="both"/>
    </w:pPr>
    <w:rPr>
      <w:rFonts w:eastAsia="MS Mincho"/>
    </w:rPr>
  </w:style>
  <w:style w:type="paragraph" w:styleId="ListParagraph">
    <w:name w:val="List Paragraph"/>
    <w:basedOn w:val="Normal"/>
    <w:link w:val="ListParagraphChar"/>
    <w:uiPriority w:val="34"/>
    <w:qFormat/>
    <w:rsid w:val="00A33B2E"/>
    <w:pPr>
      <w:ind w:left="720"/>
      <w:contextualSpacing/>
    </w:pPr>
  </w:style>
  <w:style w:type="character" w:customStyle="1" w:styleId="ListParagraphChar">
    <w:name w:val="List Paragraph Char"/>
    <w:basedOn w:val="DefaultParagraphFont"/>
    <w:link w:val="ListParagraph"/>
    <w:uiPriority w:val="34"/>
    <w:rsid w:val="00A33B2E"/>
    <w:rPr>
      <w:rFonts w:ascii="Times New Roman" w:eastAsiaTheme="minorHAnsi" w:hAnsi="Times New Roman" w:cs="Times New Roman"/>
      <w:sz w:val="26"/>
      <w:szCs w:val="26"/>
    </w:rPr>
  </w:style>
  <w:style w:type="character" w:customStyle="1" w:styleId="ChunChar">
    <w:name w:val="Chuẩn Char"/>
    <w:basedOn w:val="DefaultParagraphFont"/>
    <w:link w:val="Chun"/>
    <w:rsid w:val="00A33B2E"/>
    <w:rPr>
      <w:rFonts w:ascii="Times New Roman" w:eastAsia="MS Mincho" w:hAnsi="Times New Roman" w:cs="Times New Roman"/>
      <w:sz w:val="26"/>
      <w:szCs w:val="26"/>
    </w:rPr>
  </w:style>
  <w:style w:type="paragraph" w:styleId="NoSpacing">
    <w:name w:val="No Spacing"/>
    <w:link w:val="NoSpacingChar"/>
    <w:uiPriority w:val="1"/>
    <w:qFormat/>
    <w:rsid w:val="00A33B2E"/>
    <w:rPr>
      <w:rFonts w:ascii="Times New Roman" w:eastAsiaTheme="minorHAnsi" w:hAnsi="Times New Roman" w:cs="Times New Roman"/>
      <w:sz w:val="26"/>
      <w:szCs w:val="26"/>
    </w:rPr>
  </w:style>
  <w:style w:type="character" w:customStyle="1" w:styleId="NoSpacingChar">
    <w:name w:val="No Spacing Char"/>
    <w:basedOn w:val="DefaultParagraphFont"/>
    <w:link w:val="NoSpacing"/>
    <w:uiPriority w:val="1"/>
    <w:rsid w:val="00A33B2E"/>
    <w:rPr>
      <w:rFonts w:ascii="Times New Roman" w:eastAsiaTheme="minorHAnsi" w:hAnsi="Times New Roman" w:cs="Times New Roman"/>
      <w:sz w:val="26"/>
      <w:szCs w:val="26"/>
    </w:rPr>
  </w:style>
  <w:style w:type="table" w:styleId="TableGrid">
    <w:name w:val="Table Grid"/>
    <w:basedOn w:val="TableNormal"/>
    <w:uiPriority w:val="59"/>
    <w:rsid w:val="00A33B2E"/>
    <w:pPr>
      <w:jc w:val="both"/>
    </w:pPr>
    <w:rPr>
      <w:rFonts w:ascii="Times New Roman" w:eastAsia="MS Mincho" w:hAnsi="Times New Roman" w:cs="Times New Roman"/>
      <w:sz w:val="20"/>
      <w:szCs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getitle">
    <w:name w:val="Page title"/>
    <w:basedOn w:val="Normal"/>
    <w:next w:val="Normal"/>
    <w:rsid w:val="00A33B2E"/>
    <w:pPr>
      <w:pageBreakBefore/>
      <w:spacing w:after="120" w:line="360" w:lineRule="auto"/>
      <w:jc w:val="center"/>
      <w:outlineLvl w:val="0"/>
    </w:pPr>
    <w:rPr>
      <w:rFonts w:eastAsia="MS Mincho"/>
      <w:b/>
      <w:bCs/>
      <w:lang w:eastAsia="ja-JP"/>
    </w:rPr>
  </w:style>
  <w:style w:type="paragraph" w:styleId="Footer">
    <w:name w:val="footer"/>
    <w:basedOn w:val="Normal"/>
    <w:link w:val="FooterChar"/>
    <w:uiPriority w:val="99"/>
    <w:unhideWhenUsed/>
    <w:rsid w:val="00A33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B2E"/>
    <w:rPr>
      <w:rFonts w:ascii="Times New Roman" w:eastAsiaTheme="minorHAnsi" w:hAnsi="Times New Roman" w:cs="Times New Roman"/>
      <w:sz w:val="26"/>
      <w:szCs w:val="26"/>
    </w:rPr>
  </w:style>
  <w:style w:type="paragraph" w:customStyle="1" w:styleId="HaiNguyen-NormalParagraph">
    <w:name w:val="HaiNguyen - Normal Paragraph"/>
    <w:basedOn w:val="Normal"/>
    <w:qFormat/>
    <w:rsid w:val="00B63D28"/>
    <w:pPr>
      <w:spacing w:after="120" w:line="360" w:lineRule="auto"/>
      <w:ind w:firstLine="284"/>
      <w:jc w:val="both"/>
    </w:pPr>
    <w:rPr>
      <w:rFonts w:eastAsia="MS Mincho"/>
      <w:szCs w:val="24"/>
      <w:lang w:val="vi-VN" w:eastAsia="ja-JP"/>
    </w:rPr>
  </w:style>
  <w:style w:type="paragraph" w:styleId="BalloonText">
    <w:name w:val="Balloon Text"/>
    <w:basedOn w:val="Normal"/>
    <w:link w:val="BalloonTextChar"/>
    <w:uiPriority w:val="99"/>
    <w:semiHidden/>
    <w:unhideWhenUsed/>
    <w:rsid w:val="00EF3C6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F3C6D"/>
    <w:rPr>
      <w:rFonts w:ascii="Lucida Grande" w:eastAsiaTheme="minorHAnsi" w:hAnsi="Lucida Grande" w:cs="Times New Roman"/>
      <w:sz w:val="18"/>
      <w:szCs w:val="18"/>
    </w:rPr>
  </w:style>
  <w:style w:type="table" w:customStyle="1" w:styleId="LightList-Accent11">
    <w:name w:val="Light List - Accent 11"/>
    <w:basedOn w:val="TableNormal"/>
    <w:uiPriority w:val="61"/>
    <w:rsid w:val="004F76E0"/>
    <w:rPr>
      <w:rFonts w:eastAsiaTheme="minorHAnsi"/>
      <w:bCs/>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EB5BB9"/>
    <w:rPr>
      <w:rFonts w:eastAsiaTheme="minorHAnsi"/>
      <w:bCs/>
      <w:sz w:val="22"/>
      <w:szCs w:val="22"/>
      <w:lang w:val="vi-VN" w:eastAsia="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shd w:val="clear" w:color="auto" w:fill="4BACC6" w:themeFill="accent5"/>
      </w:tcPr>
    </w:tblStylePr>
    <w:tblStylePr w:type="lastRow">
      <w:pPr>
        <w:spacing w:beforeLines="0" w:beforeAutospacing="0" w:afterLines="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Hyperlink">
    <w:name w:val="Hyperlink"/>
    <w:basedOn w:val="DefaultParagraphFont"/>
    <w:uiPriority w:val="99"/>
    <w:unhideWhenUsed/>
    <w:rsid w:val="006C6389"/>
    <w:rPr>
      <w:color w:val="0000FF" w:themeColor="hyperlink"/>
      <w:u w:val="single"/>
    </w:rPr>
  </w:style>
  <w:style w:type="paragraph" w:styleId="Header">
    <w:name w:val="header"/>
    <w:basedOn w:val="Normal"/>
    <w:link w:val="HeaderChar"/>
    <w:uiPriority w:val="99"/>
    <w:unhideWhenUsed/>
    <w:rsid w:val="004D2156"/>
    <w:pPr>
      <w:tabs>
        <w:tab w:val="center" w:pos="4320"/>
        <w:tab w:val="right" w:pos="8640"/>
      </w:tabs>
      <w:spacing w:after="0" w:line="240" w:lineRule="auto"/>
    </w:pPr>
  </w:style>
  <w:style w:type="character" w:customStyle="1" w:styleId="HeaderChar">
    <w:name w:val="Header Char"/>
    <w:basedOn w:val="DefaultParagraphFont"/>
    <w:link w:val="Header"/>
    <w:uiPriority w:val="99"/>
    <w:rsid w:val="004D2156"/>
    <w:rPr>
      <w:rFonts w:ascii="Times New Roman" w:eastAsiaTheme="minorHAnsi" w:hAnsi="Times New Roman" w:cs="Times New Roman"/>
      <w:sz w:val="26"/>
      <w:szCs w:val="26"/>
    </w:rPr>
  </w:style>
  <w:style w:type="table" w:customStyle="1" w:styleId="LightList-Accent13">
    <w:name w:val="Light List - Accent 13"/>
    <w:basedOn w:val="TableNormal"/>
    <w:uiPriority w:val="61"/>
    <w:rsid w:val="009F1D5A"/>
    <w:rPr>
      <w:bCs/>
      <w:sz w:val="22"/>
      <w:szCs w:val="22"/>
      <w:lang w:val="vi-VN" w:eastAsia="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384C1F"/>
    <w:pPr>
      <w:spacing w:before="100" w:beforeAutospacing="1" w:after="100" w:afterAutospacing="1" w:line="240" w:lineRule="auto"/>
    </w:pPr>
    <w:rPr>
      <w:rFonts w:ascii="Times" w:eastAsiaTheme="minorEastAsia" w:hAnsi="Times"/>
      <w:sz w:val="20"/>
      <w:szCs w:val="20"/>
    </w:rPr>
  </w:style>
  <w:style w:type="character" w:styleId="FollowedHyperlink">
    <w:name w:val="FollowedHyperlink"/>
    <w:basedOn w:val="DefaultParagraphFont"/>
    <w:uiPriority w:val="99"/>
    <w:semiHidden/>
    <w:unhideWhenUsed/>
    <w:rsid w:val="004723BA"/>
    <w:rPr>
      <w:color w:val="800080" w:themeColor="followedHyperlink"/>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0311C3"/>
    <w:pPr>
      <w:spacing w:after="0" w:line="360" w:lineRule="auto"/>
      <w:ind w:right="29"/>
      <w:jc w:val="center"/>
    </w:pPr>
    <w:rPr>
      <w:rFonts w:eastAsia="MS Mincho"/>
      <w:b/>
      <w:sz w:val="24"/>
      <w:szCs w:val="18"/>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0311C3"/>
    <w:rPr>
      <w:rFonts w:ascii="Times New Roman" w:eastAsia="MS Mincho" w:hAnsi="Times New Roman" w:cs="Times New Roman"/>
      <w:b/>
      <w:szCs w:val="18"/>
    </w:rPr>
  </w:style>
  <w:style w:type="paragraph" w:styleId="TOC1">
    <w:name w:val="toc 1"/>
    <w:basedOn w:val="Normal"/>
    <w:next w:val="Normal"/>
    <w:autoRedefine/>
    <w:uiPriority w:val="39"/>
    <w:unhideWhenUsed/>
    <w:qFormat/>
    <w:rsid w:val="00873591"/>
    <w:pPr>
      <w:tabs>
        <w:tab w:val="right" w:leader="dot" w:pos="8550"/>
      </w:tabs>
      <w:spacing w:after="100"/>
    </w:pPr>
    <w:rPr>
      <w:b/>
      <w:bCs/>
      <w:noProof/>
      <w:lang w:val="vi-VN"/>
    </w:rPr>
  </w:style>
  <w:style w:type="paragraph" w:styleId="TOC2">
    <w:name w:val="toc 2"/>
    <w:basedOn w:val="Normal"/>
    <w:next w:val="Normal"/>
    <w:autoRedefine/>
    <w:uiPriority w:val="39"/>
    <w:unhideWhenUsed/>
    <w:qFormat/>
    <w:rsid w:val="001B310B"/>
    <w:pPr>
      <w:tabs>
        <w:tab w:val="right" w:leader="dot" w:pos="8544"/>
      </w:tabs>
      <w:spacing w:after="100"/>
      <w:ind w:left="260"/>
    </w:pPr>
    <w:rPr>
      <w:b/>
      <w:noProof/>
    </w:rPr>
  </w:style>
  <w:style w:type="paragraph" w:styleId="TOCHeading">
    <w:name w:val="TOC Heading"/>
    <w:basedOn w:val="Heading1"/>
    <w:next w:val="Normal"/>
    <w:uiPriority w:val="39"/>
    <w:semiHidden/>
    <w:unhideWhenUsed/>
    <w:qFormat/>
    <w:rsid w:val="00BF5A18"/>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3">
    <w:name w:val="toc 3"/>
    <w:basedOn w:val="Normal"/>
    <w:next w:val="Normal"/>
    <w:autoRedefine/>
    <w:uiPriority w:val="39"/>
    <w:unhideWhenUsed/>
    <w:qFormat/>
    <w:rsid w:val="008E784D"/>
    <w:pPr>
      <w:spacing w:after="100"/>
      <w:ind w:left="520"/>
    </w:pPr>
  </w:style>
  <w:style w:type="paragraph" w:styleId="Revision">
    <w:name w:val="Revision"/>
    <w:hidden/>
    <w:uiPriority w:val="99"/>
    <w:semiHidden/>
    <w:rsid w:val="00BB6953"/>
    <w:rPr>
      <w:rFonts w:ascii="Times New Roman" w:eastAsiaTheme="minorHAnsi" w:hAnsi="Times New Roman" w:cs="Times New Roman"/>
      <w:sz w:val="26"/>
      <w:szCs w:val="26"/>
    </w:rPr>
  </w:style>
  <w:style w:type="paragraph" w:styleId="DocumentMap">
    <w:name w:val="Document Map"/>
    <w:basedOn w:val="Normal"/>
    <w:link w:val="DocumentMapChar"/>
    <w:uiPriority w:val="99"/>
    <w:semiHidden/>
    <w:unhideWhenUsed/>
    <w:rsid w:val="00BB6953"/>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B6953"/>
    <w:rPr>
      <w:rFonts w:ascii="Lucida Grande" w:eastAsiaTheme="minorHAnsi" w:hAnsi="Lucida Grande" w:cs="Lucida Grande"/>
    </w:rPr>
  </w:style>
  <w:style w:type="character" w:styleId="PageNumber">
    <w:name w:val="page number"/>
    <w:basedOn w:val="DefaultParagraphFont"/>
    <w:uiPriority w:val="99"/>
    <w:semiHidden/>
    <w:unhideWhenUsed/>
    <w:rsid w:val="00BB6953"/>
  </w:style>
  <w:style w:type="table" w:customStyle="1" w:styleId="GridTable6Colorful-Accent11">
    <w:name w:val="Grid Table 6 Colorful - Accent 11"/>
    <w:basedOn w:val="TableNormal"/>
    <w:uiPriority w:val="51"/>
    <w:rsid w:val="00C25E48"/>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Content">
    <w:name w:val="TableContent"/>
    <w:basedOn w:val="Normal"/>
    <w:rsid w:val="00C25E48"/>
    <w:pPr>
      <w:spacing w:before="80" w:after="40" w:line="240" w:lineRule="auto"/>
      <w:ind w:left="144" w:right="144"/>
    </w:pPr>
    <w:rPr>
      <w:rFonts w:ascii="Arial" w:eastAsia="Times New Roman" w:hAnsi="Arial"/>
      <w:sz w:val="20"/>
      <w:szCs w:val="24"/>
      <w:lang w:val="en-GB" w:eastAsia="en-GB"/>
    </w:rPr>
  </w:style>
  <w:style w:type="paragraph" w:styleId="TableofFigures">
    <w:name w:val="table of figures"/>
    <w:basedOn w:val="Normal"/>
    <w:next w:val="Normal"/>
    <w:uiPriority w:val="99"/>
    <w:unhideWhenUsed/>
    <w:rsid w:val="0024118D"/>
    <w:pPr>
      <w:ind w:left="520" w:hanging="520"/>
    </w:pPr>
  </w:style>
  <w:style w:type="paragraph" w:styleId="TOC4">
    <w:name w:val="toc 4"/>
    <w:basedOn w:val="Normal"/>
    <w:next w:val="Normal"/>
    <w:autoRedefine/>
    <w:uiPriority w:val="39"/>
    <w:unhideWhenUsed/>
    <w:rsid w:val="00B66B9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66B9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66B9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66B9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66B9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66B9B"/>
    <w:pPr>
      <w:spacing w:after="100"/>
      <w:ind w:left="1760"/>
    </w:pPr>
    <w:rPr>
      <w:rFonts w:asciiTheme="minorHAnsi" w:eastAsiaTheme="minorEastAsia" w:hAnsiTheme="minorHAnsi" w:cstheme="minorBidi"/>
      <w:sz w:val="22"/>
      <w:szCs w:val="22"/>
    </w:rPr>
  </w:style>
  <w:style w:type="character" w:customStyle="1" w:styleId="apple-converted-space">
    <w:name w:val="apple-converted-space"/>
    <w:basedOn w:val="DefaultParagraphFont"/>
    <w:rsid w:val="005733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545535">
      <w:bodyDiv w:val="1"/>
      <w:marLeft w:val="0"/>
      <w:marRight w:val="0"/>
      <w:marTop w:val="0"/>
      <w:marBottom w:val="0"/>
      <w:divBdr>
        <w:top w:val="none" w:sz="0" w:space="0" w:color="auto"/>
        <w:left w:val="none" w:sz="0" w:space="0" w:color="auto"/>
        <w:bottom w:val="none" w:sz="0" w:space="0" w:color="auto"/>
        <w:right w:val="none" w:sz="0" w:space="0" w:color="auto"/>
      </w:divBdr>
    </w:div>
    <w:div w:id="257326610">
      <w:bodyDiv w:val="1"/>
      <w:marLeft w:val="0"/>
      <w:marRight w:val="0"/>
      <w:marTop w:val="0"/>
      <w:marBottom w:val="0"/>
      <w:divBdr>
        <w:top w:val="none" w:sz="0" w:space="0" w:color="auto"/>
        <w:left w:val="none" w:sz="0" w:space="0" w:color="auto"/>
        <w:bottom w:val="none" w:sz="0" w:space="0" w:color="auto"/>
        <w:right w:val="none" w:sz="0" w:space="0" w:color="auto"/>
      </w:divBdr>
    </w:div>
    <w:div w:id="318850748">
      <w:bodyDiv w:val="1"/>
      <w:marLeft w:val="0"/>
      <w:marRight w:val="0"/>
      <w:marTop w:val="0"/>
      <w:marBottom w:val="0"/>
      <w:divBdr>
        <w:top w:val="none" w:sz="0" w:space="0" w:color="auto"/>
        <w:left w:val="none" w:sz="0" w:space="0" w:color="auto"/>
        <w:bottom w:val="none" w:sz="0" w:space="0" w:color="auto"/>
        <w:right w:val="none" w:sz="0" w:space="0" w:color="auto"/>
      </w:divBdr>
    </w:div>
    <w:div w:id="391580111">
      <w:bodyDiv w:val="1"/>
      <w:marLeft w:val="0"/>
      <w:marRight w:val="0"/>
      <w:marTop w:val="0"/>
      <w:marBottom w:val="0"/>
      <w:divBdr>
        <w:top w:val="none" w:sz="0" w:space="0" w:color="auto"/>
        <w:left w:val="none" w:sz="0" w:space="0" w:color="auto"/>
        <w:bottom w:val="none" w:sz="0" w:space="0" w:color="auto"/>
        <w:right w:val="none" w:sz="0" w:space="0" w:color="auto"/>
      </w:divBdr>
    </w:div>
    <w:div w:id="450052950">
      <w:bodyDiv w:val="1"/>
      <w:marLeft w:val="0"/>
      <w:marRight w:val="0"/>
      <w:marTop w:val="0"/>
      <w:marBottom w:val="0"/>
      <w:divBdr>
        <w:top w:val="none" w:sz="0" w:space="0" w:color="auto"/>
        <w:left w:val="none" w:sz="0" w:space="0" w:color="auto"/>
        <w:bottom w:val="none" w:sz="0" w:space="0" w:color="auto"/>
        <w:right w:val="none" w:sz="0" w:space="0" w:color="auto"/>
      </w:divBdr>
    </w:div>
    <w:div w:id="483932748">
      <w:bodyDiv w:val="1"/>
      <w:marLeft w:val="0"/>
      <w:marRight w:val="0"/>
      <w:marTop w:val="0"/>
      <w:marBottom w:val="0"/>
      <w:divBdr>
        <w:top w:val="none" w:sz="0" w:space="0" w:color="auto"/>
        <w:left w:val="none" w:sz="0" w:space="0" w:color="auto"/>
        <w:bottom w:val="none" w:sz="0" w:space="0" w:color="auto"/>
        <w:right w:val="none" w:sz="0" w:space="0" w:color="auto"/>
      </w:divBdr>
    </w:div>
    <w:div w:id="547763079">
      <w:bodyDiv w:val="1"/>
      <w:marLeft w:val="0"/>
      <w:marRight w:val="0"/>
      <w:marTop w:val="0"/>
      <w:marBottom w:val="0"/>
      <w:divBdr>
        <w:top w:val="none" w:sz="0" w:space="0" w:color="auto"/>
        <w:left w:val="none" w:sz="0" w:space="0" w:color="auto"/>
        <w:bottom w:val="none" w:sz="0" w:space="0" w:color="auto"/>
        <w:right w:val="none" w:sz="0" w:space="0" w:color="auto"/>
      </w:divBdr>
    </w:div>
    <w:div w:id="748190792">
      <w:bodyDiv w:val="1"/>
      <w:marLeft w:val="0"/>
      <w:marRight w:val="0"/>
      <w:marTop w:val="0"/>
      <w:marBottom w:val="0"/>
      <w:divBdr>
        <w:top w:val="none" w:sz="0" w:space="0" w:color="auto"/>
        <w:left w:val="none" w:sz="0" w:space="0" w:color="auto"/>
        <w:bottom w:val="none" w:sz="0" w:space="0" w:color="auto"/>
        <w:right w:val="none" w:sz="0" w:space="0" w:color="auto"/>
      </w:divBdr>
    </w:div>
    <w:div w:id="848250824">
      <w:bodyDiv w:val="1"/>
      <w:marLeft w:val="0"/>
      <w:marRight w:val="0"/>
      <w:marTop w:val="0"/>
      <w:marBottom w:val="0"/>
      <w:divBdr>
        <w:top w:val="none" w:sz="0" w:space="0" w:color="auto"/>
        <w:left w:val="none" w:sz="0" w:space="0" w:color="auto"/>
        <w:bottom w:val="none" w:sz="0" w:space="0" w:color="auto"/>
        <w:right w:val="none" w:sz="0" w:space="0" w:color="auto"/>
      </w:divBdr>
    </w:div>
    <w:div w:id="955402532">
      <w:bodyDiv w:val="1"/>
      <w:marLeft w:val="0"/>
      <w:marRight w:val="0"/>
      <w:marTop w:val="0"/>
      <w:marBottom w:val="0"/>
      <w:divBdr>
        <w:top w:val="none" w:sz="0" w:space="0" w:color="auto"/>
        <w:left w:val="none" w:sz="0" w:space="0" w:color="auto"/>
        <w:bottom w:val="none" w:sz="0" w:space="0" w:color="auto"/>
        <w:right w:val="none" w:sz="0" w:space="0" w:color="auto"/>
      </w:divBdr>
      <w:divsChild>
        <w:div w:id="741829475">
          <w:marLeft w:val="0"/>
          <w:marRight w:val="0"/>
          <w:marTop w:val="0"/>
          <w:marBottom w:val="0"/>
          <w:divBdr>
            <w:top w:val="none" w:sz="0" w:space="0" w:color="auto"/>
            <w:left w:val="none" w:sz="0" w:space="0" w:color="auto"/>
            <w:bottom w:val="none" w:sz="0" w:space="0" w:color="auto"/>
            <w:right w:val="none" w:sz="0" w:space="0" w:color="auto"/>
          </w:divBdr>
        </w:div>
        <w:div w:id="1877541179">
          <w:marLeft w:val="0"/>
          <w:marRight w:val="0"/>
          <w:marTop w:val="0"/>
          <w:marBottom w:val="0"/>
          <w:divBdr>
            <w:top w:val="none" w:sz="0" w:space="0" w:color="auto"/>
            <w:left w:val="none" w:sz="0" w:space="0" w:color="auto"/>
            <w:bottom w:val="none" w:sz="0" w:space="0" w:color="auto"/>
            <w:right w:val="none" w:sz="0" w:space="0" w:color="auto"/>
          </w:divBdr>
        </w:div>
      </w:divsChild>
    </w:div>
    <w:div w:id="986325043">
      <w:bodyDiv w:val="1"/>
      <w:marLeft w:val="0"/>
      <w:marRight w:val="0"/>
      <w:marTop w:val="0"/>
      <w:marBottom w:val="0"/>
      <w:divBdr>
        <w:top w:val="none" w:sz="0" w:space="0" w:color="auto"/>
        <w:left w:val="none" w:sz="0" w:space="0" w:color="auto"/>
        <w:bottom w:val="none" w:sz="0" w:space="0" w:color="auto"/>
        <w:right w:val="none" w:sz="0" w:space="0" w:color="auto"/>
      </w:divBdr>
    </w:div>
    <w:div w:id="1161847101">
      <w:bodyDiv w:val="1"/>
      <w:marLeft w:val="0"/>
      <w:marRight w:val="0"/>
      <w:marTop w:val="0"/>
      <w:marBottom w:val="0"/>
      <w:divBdr>
        <w:top w:val="none" w:sz="0" w:space="0" w:color="auto"/>
        <w:left w:val="none" w:sz="0" w:space="0" w:color="auto"/>
        <w:bottom w:val="none" w:sz="0" w:space="0" w:color="auto"/>
        <w:right w:val="none" w:sz="0" w:space="0" w:color="auto"/>
      </w:divBdr>
    </w:div>
    <w:div w:id="1185437542">
      <w:bodyDiv w:val="1"/>
      <w:marLeft w:val="0"/>
      <w:marRight w:val="0"/>
      <w:marTop w:val="0"/>
      <w:marBottom w:val="0"/>
      <w:divBdr>
        <w:top w:val="none" w:sz="0" w:space="0" w:color="auto"/>
        <w:left w:val="none" w:sz="0" w:space="0" w:color="auto"/>
        <w:bottom w:val="none" w:sz="0" w:space="0" w:color="auto"/>
        <w:right w:val="none" w:sz="0" w:space="0" w:color="auto"/>
      </w:divBdr>
    </w:div>
    <w:div w:id="1222866856">
      <w:bodyDiv w:val="1"/>
      <w:marLeft w:val="0"/>
      <w:marRight w:val="0"/>
      <w:marTop w:val="0"/>
      <w:marBottom w:val="0"/>
      <w:divBdr>
        <w:top w:val="none" w:sz="0" w:space="0" w:color="auto"/>
        <w:left w:val="none" w:sz="0" w:space="0" w:color="auto"/>
        <w:bottom w:val="none" w:sz="0" w:space="0" w:color="auto"/>
        <w:right w:val="none" w:sz="0" w:space="0" w:color="auto"/>
      </w:divBdr>
    </w:div>
    <w:div w:id="1391808147">
      <w:bodyDiv w:val="1"/>
      <w:marLeft w:val="0"/>
      <w:marRight w:val="0"/>
      <w:marTop w:val="0"/>
      <w:marBottom w:val="0"/>
      <w:divBdr>
        <w:top w:val="none" w:sz="0" w:space="0" w:color="auto"/>
        <w:left w:val="none" w:sz="0" w:space="0" w:color="auto"/>
        <w:bottom w:val="none" w:sz="0" w:space="0" w:color="auto"/>
        <w:right w:val="none" w:sz="0" w:space="0" w:color="auto"/>
      </w:divBdr>
    </w:div>
    <w:div w:id="1440640128">
      <w:bodyDiv w:val="1"/>
      <w:marLeft w:val="0"/>
      <w:marRight w:val="0"/>
      <w:marTop w:val="0"/>
      <w:marBottom w:val="0"/>
      <w:divBdr>
        <w:top w:val="none" w:sz="0" w:space="0" w:color="auto"/>
        <w:left w:val="none" w:sz="0" w:space="0" w:color="auto"/>
        <w:bottom w:val="none" w:sz="0" w:space="0" w:color="auto"/>
        <w:right w:val="none" w:sz="0" w:space="0" w:color="auto"/>
      </w:divBdr>
    </w:div>
    <w:div w:id="1583219106">
      <w:bodyDiv w:val="1"/>
      <w:marLeft w:val="0"/>
      <w:marRight w:val="0"/>
      <w:marTop w:val="0"/>
      <w:marBottom w:val="0"/>
      <w:divBdr>
        <w:top w:val="none" w:sz="0" w:space="0" w:color="auto"/>
        <w:left w:val="none" w:sz="0" w:space="0" w:color="auto"/>
        <w:bottom w:val="none" w:sz="0" w:space="0" w:color="auto"/>
        <w:right w:val="none" w:sz="0" w:space="0" w:color="auto"/>
      </w:divBdr>
    </w:div>
    <w:div w:id="1719470720">
      <w:bodyDiv w:val="1"/>
      <w:marLeft w:val="0"/>
      <w:marRight w:val="0"/>
      <w:marTop w:val="0"/>
      <w:marBottom w:val="0"/>
      <w:divBdr>
        <w:top w:val="none" w:sz="0" w:space="0" w:color="auto"/>
        <w:left w:val="none" w:sz="0" w:space="0" w:color="auto"/>
        <w:bottom w:val="none" w:sz="0" w:space="0" w:color="auto"/>
        <w:right w:val="none" w:sz="0" w:space="0" w:color="auto"/>
      </w:divBdr>
    </w:div>
    <w:div w:id="1845246180">
      <w:bodyDiv w:val="1"/>
      <w:marLeft w:val="0"/>
      <w:marRight w:val="0"/>
      <w:marTop w:val="0"/>
      <w:marBottom w:val="0"/>
      <w:divBdr>
        <w:top w:val="none" w:sz="0" w:space="0" w:color="auto"/>
        <w:left w:val="none" w:sz="0" w:space="0" w:color="auto"/>
        <w:bottom w:val="none" w:sz="0" w:space="0" w:color="auto"/>
        <w:right w:val="none" w:sz="0" w:space="0" w:color="auto"/>
      </w:divBdr>
    </w:div>
    <w:div w:id="1903903911">
      <w:bodyDiv w:val="1"/>
      <w:marLeft w:val="0"/>
      <w:marRight w:val="0"/>
      <w:marTop w:val="0"/>
      <w:marBottom w:val="0"/>
      <w:divBdr>
        <w:top w:val="none" w:sz="0" w:space="0" w:color="auto"/>
        <w:left w:val="none" w:sz="0" w:space="0" w:color="auto"/>
        <w:bottom w:val="none" w:sz="0" w:space="0" w:color="auto"/>
        <w:right w:val="none" w:sz="0" w:space="0" w:color="auto"/>
      </w:divBdr>
    </w:div>
    <w:div w:id="1928727166">
      <w:bodyDiv w:val="1"/>
      <w:marLeft w:val="0"/>
      <w:marRight w:val="0"/>
      <w:marTop w:val="0"/>
      <w:marBottom w:val="0"/>
      <w:divBdr>
        <w:top w:val="none" w:sz="0" w:space="0" w:color="auto"/>
        <w:left w:val="none" w:sz="0" w:space="0" w:color="auto"/>
        <w:bottom w:val="none" w:sz="0" w:space="0" w:color="auto"/>
        <w:right w:val="none" w:sz="0" w:space="0" w:color="auto"/>
      </w:divBdr>
    </w:div>
    <w:div w:id="1953784579">
      <w:bodyDiv w:val="1"/>
      <w:marLeft w:val="0"/>
      <w:marRight w:val="0"/>
      <w:marTop w:val="0"/>
      <w:marBottom w:val="0"/>
      <w:divBdr>
        <w:top w:val="none" w:sz="0" w:space="0" w:color="auto"/>
        <w:left w:val="none" w:sz="0" w:space="0" w:color="auto"/>
        <w:bottom w:val="none" w:sz="0" w:space="0" w:color="auto"/>
        <w:right w:val="none" w:sz="0" w:space="0" w:color="auto"/>
      </w:divBdr>
    </w:div>
    <w:div w:id="1988970264">
      <w:bodyDiv w:val="1"/>
      <w:marLeft w:val="0"/>
      <w:marRight w:val="0"/>
      <w:marTop w:val="0"/>
      <w:marBottom w:val="0"/>
      <w:divBdr>
        <w:top w:val="none" w:sz="0" w:space="0" w:color="auto"/>
        <w:left w:val="none" w:sz="0" w:space="0" w:color="auto"/>
        <w:bottom w:val="none" w:sz="0" w:space="0" w:color="auto"/>
        <w:right w:val="none" w:sz="0" w:space="0" w:color="auto"/>
      </w:divBdr>
    </w:div>
    <w:div w:id="2052268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0.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hyperlink" Target="http://radiovietnam.vn/camera/"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http://canhbaogiaothong.herokuapp.com/" TargetMode="External"/><Relationship Id="rId112" Type="http://schemas.openxmlformats.org/officeDocument/2006/relationships/image" Target="media/image75.png"/><Relationship Id="rId16" Type="http://schemas.openxmlformats.org/officeDocument/2006/relationships/image" Target="media/image6.jpeg"/><Relationship Id="rId107" Type="http://schemas.openxmlformats.org/officeDocument/2006/relationships/image" Target="media/image71.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paz-labs.com/importing-google-api-objectivec-cllient-to-xcode-4-5/" TargetMode="External"/><Relationship Id="rId5" Type="http://schemas.openxmlformats.org/officeDocument/2006/relationships/webSettings" Target="webSettings.xml"/><Relationship Id="rId90" Type="http://schemas.openxmlformats.org/officeDocument/2006/relationships/hyperlink" Target="http://www.idc.com/prodserv/smartphone-os-market-share.jsp" TargetMode="External"/><Relationship Id="rId95" Type="http://schemas.openxmlformats.org/officeDocument/2006/relationships/hyperlink" Target="https://www.spoton.com/getstarted/"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www.draw.io" TargetMode="External"/><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76.png"/><Relationship Id="rId118" Type="http://schemas.openxmlformats.org/officeDocument/2006/relationships/image" Target="media/image8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hyperlink" Target="http://ioswithshwet.blogspot.com/2012/08/google-drive-integration-in-ios-apps.html" TargetMode="External"/><Relationship Id="rId108" Type="http://schemas.openxmlformats.org/officeDocument/2006/relationships/image" Target="media/image7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hyperlink" Target="http://www.idc.com/getdoc.jsp?containerId=prUS24823414" TargetMode="External"/><Relationship Id="rId96" Type="http://schemas.openxmlformats.org/officeDocument/2006/relationships/hyperlink" Target="https://play.google.com/store/apps/details?id=com.spoton.tablet.androi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77.png"/><Relationship Id="rId119" Type="http://schemas.openxmlformats.org/officeDocument/2006/relationships/hyperlink" Target="https://developers.google.com/gdata/faq" TargetMode="External"/><Relationship Id="rId44" Type="http://schemas.openxmlformats.org/officeDocument/2006/relationships/image" Target="media/image32.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73.png"/><Relationship Id="rId34" Type="http://schemas.openxmlformats.org/officeDocument/2006/relationships/image" Target="media/image23.png"/><Relationship Id="rId50" Type="http://schemas.openxmlformats.org/officeDocument/2006/relationships/hyperlink" Target="http://www.draw.io" TargetMode="Externa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github.com/felixge/node-mysql/issues/431" TargetMode="External"/><Relationship Id="rId104" Type="http://schemas.openxmlformats.org/officeDocument/2006/relationships/hyperlink" Target="http://stackoverflow.com/" TargetMode="External"/><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www.ctec.com.vn/Product.php?id=1&amp;idP=8"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hyperlink" Target="http://draw.io" TargetMode="External"/><Relationship Id="rId110" Type="http://schemas.openxmlformats.org/officeDocument/2006/relationships/image" Target="media/image74.png"/><Relationship Id="rId115" Type="http://schemas.openxmlformats.org/officeDocument/2006/relationships/image" Target="media/image7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9.emf"/><Relationship Id="rId14" Type="http://schemas.openxmlformats.org/officeDocument/2006/relationships/image" Target="media/image4.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developers.google.com/gdata/faq" TargetMode="External"/><Relationship Id="rId105" Type="http://schemas.openxmlformats.org/officeDocument/2006/relationships/hyperlink" Target="http://google-api-objectivec-client.googlecode.com/svn/trunck" TargetMode="External"/><Relationship Id="rId8" Type="http://schemas.openxmlformats.org/officeDocument/2006/relationships/footer" Target="footer1.xml"/><Relationship Id="rId51" Type="http://schemas.openxmlformats.org/officeDocument/2006/relationships/hyperlink" Target="http://maps.radiovietnam.vn/" TargetMode="External"/><Relationship Id="rId72" Type="http://schemas.openxmlformats.org/officeDocument/2006/relationships/image" Target="media/image55.png"/><Relationship Id="rId93" Type="http://schemas.openxmlformats.org/officeDocument/2006/relationships/hyperlink" Target="http://www.zdnet.com/article/mobile-apps-to-digitize-your-customer-loyalty-program/" TargetMode="External"/><Relationship Id="rId98" Type="http://schemas.openxmlformats.org/officeDocument/2006/relationships/hyperlink" Target="https://www.npmjs.org/package/node-schedule"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maps.radiovietnam.vn/" TargetMode="External"/><Relationship Id="rId67" Type="http://schemas.openxmlformats.org/officeDocument/2006/relationships/image" Target="media/image50.png"/><Relationship Id="rId116" Type="http://schemas.openxmlformats.org/officeDocument/2006/relationships/image" Target="media/image79.png"/><Relationship Id="rId20" Type="http://schemas.openxmlformats.org/officeDocument/2006/relationships/package" Target="embeddings/Microsoft_Visio_Drawing111.vsdx"/><Relationship Id="rId41" Type="http://schemas.openxmlformats.org/officeDocument/2006/relationships/image" Target="media/image30.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hyperlink" Target="https://www.nexmo.com/" TargetMode="External"/><Relationship Id="rId111" Type="http://schemas.openxmlformats.org/officeDocument/2006/relationships/hyperlink" Target="https://code.google.com/apis/console/" TargetMode="External"/><Relationship Id="rId15" Type="http://schemas.openxmlformats.org/officeDocument/2006/relationships/image" Target="media/image5.jpe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image" Target="media/image70.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hyperlink" Target="http://radiovietnam.vn/camera/"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yperlink" Target="https://play.google.com/store/apps/details?id=com.spoton.mobile.android" TargetMode="External"/><Relationship Id="rId99" Type="http://schemas.openxmlformats.org/officeDocument/2006/relationships/hyperlink" Target="http://www.tinhte.vn/threads/tim-hieu-nodejs-ly-do-chon-nodejs.2095222/" TargetMode="External"/><Relationship Id="rId101" Type="http://schemas.openxmlformats.org/officeDocument/2006/relationships/hyperlink" Target="https://code.google.com/p/google-api-objectivec-client/w/list" TargetMode="External"/><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A93C5-56ED-4C3F-8AC6-079D6310E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8889</TotalTime>
  <Pages>201</Pages>
  <Words>27551</Words>
  <Characters>157046</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
    </vt:vector>
  </TitlesOfParts>
  <Company>HexaGames</Company>
  <LinksUpToDate>false</LinksUpToDate>
  <CharactersWithSpaces>184229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Hoang Vinh</dc:creator>
  <cp:lastModifiedBy>tinntt</cp:lastModifiedBy>
  <cp:revision>70</cp:revision>
  <cp:lastPrinted>2014-07-25T10:37:00Z</cp:lastPrinted>
  <dcterms:created xsi:type="dcterms:W3CDTF">2014-07-09T16:34:00Z</dcterms:created>
  <dcterms:modified xsi:type="dcterms:W3CDTF">2015-06-22T17:55:00Z</dcterms:modified>
</cp:coreProperties>
</file>